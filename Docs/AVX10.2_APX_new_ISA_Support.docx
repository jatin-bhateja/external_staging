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52994" w14:textId="5E538DF0" w:rsidR="00863312" w:rsidRPr="002B610A" w:rsidRDefault="00863312" w:rsidP="00183A04">
      <w:pPr>
        <w:ind w:left="720" w:firstLine="720"/>
        <w:rPr>
          <w:rFonts w:ascii="IntelOne Text" w:hAnsi="IntelOne Text"/>
          <w:sz w:val="18"/>
          <w:szCs w:val="18"/>
        </w:rPr>
      </w:pPr>
      <w:r w:rsidRPr="002B610A">
        <w:rPr>
          <w:rFonts w:ascii="IntelOne Text" w:hAnsi="IntelOne Text"/>
          <w:sz w:val="18"/>
          <w:szCs w:val="18"/>
        </w:rPr>
        <w:t xml:space="preserve">New APX support in </w:t>
      </w:r>
      <w:proofErr w:type="gramStart"/>
      <w:r w:rsidRPr="002B610A">
        <w:rPr>
          <w:rFonts w:ascii="IntelOne Text" w:hAnsi="IntelOne Text"/>
          <w:sz w:val="18"/>
          <w:szCs w:val="18"/>
        </w:rPr>
        <w:t>OpenJDK :</w:t>
      </w:r>
      <w:proofErr w:type="gramEnd"/>
      <w:r w:rsidRPr="002B610A">
        <w:rPr>
          <w:rFonts w:ascii="IntelOne Text" w:hAnsi="IntelOne Text"/>
          <w:sz w:val="18"/>
          <w:szCs w:val="18"/>
        </w:rPr>
        <w:t>-</w:t>
      </w:r>
    </w:p>
    <w:p w14:paraId="46ED92CC" w14:textId="77777777" w:rsidR="00AC1B99" w:rsidRPr="002B610A" w:rsidRDefault="00FE4B71" w:rsidP="00050891">
      <w:pPr>
        <w:rPr>
          <w:rFonts w:ascii="IntelOne Text" w:hAnsi="IntelOne Text"/>
          <w:sz w:val="18"/>
          <w:szCs w:val="18"/>
        </w:rPr>
      </w:pPr>
      <w:r w:rsidRPr="002B610A">
        <w:rPr>
          <w:rFonts w:ascii="IntelOne Text" w:hAnsi="IntelOne Text"/>
          <w:sz w:val="18"/>
          <w:szCs w:val="18"/>
        </w:rPr>
        <w:t>=========================</w:t>
      </w:r>
    </w:p>
    <w:p w14:paraId="5E0C7BD6" w14:textId="21BDFC4A" w:rsidR="00AC1B99" w:rsidRPr="002B610A" w:rsidRDefault="00AC1B99" w:rsidP="00050891">
      <w:pPr>
        <w:rPr>
          <w:rFonts w:ascii="IntelOne Text" w:hAnsi="IntelOne Text"/>
          <w:sz w:val="18"/>
          <w:szCs w:val="18"/>
        </w:rPr>
      </w:pPr>
      <w:r w:rsidRPr="002B610A">
        <w:rPr>
          <w:rFonts w:ascii="IntelOne Text" w:hAnsi="IntelOne Text"/>
          <w:sz w:val="18"/>
          <w:szCs w:val="18"/>
        </w:rPr>
        <w:t xml:space="preserve">Umbrella JBS: </w:t>
      </w:r>
      <w:hyperlink r:id="rId8" w:history="1">
        <w:r w:rsidRPr="002B610A">
          <w:rPr>
            <w:rStyle w:val="Hyperlink"/>
            <w:rFonts w:ascii="IntelOne Text" w:hAnsi="IntelOne Text"/>
            <w:sz w:val="18"/>
            <w:szCs w:val="18"/>
          </w:rPr>
          <w:t>https://bugs.openjdk.org/browse/JDK-8329030</w:t>
        </w:r>
      </w:hyperlink>
    </w:p>
    <w:p w14:paraId="1629A82A" w14:textId="03CEFDDD" w:rsidR="007833D7" w:rsidRPr="002B610A" w:rsidRDefault="007833D7" w:rsidP="00050891">
      <w:pPr>
        <w:rPr>
          <w:rFonts w:ascii="IntelOne Text" w:hAnsi="IntelOne Text"/>
          <w:sz w:val="18"/>
          <w:szCs w:val="18"/>
        </w:rPr>
      </w:pPr>
      <w:r w:rsidRPr="002B610A">
        <w:rPr>
          <w:rFonts w:ascii="IntelOne Text" w:hAnsi="IntelOne Text"/>
          <w:sz w:val="18"/>
          <w:szCs w:val="18"/>
        </w:rPr>
        <w:t xml:space="preserve">Supported </w:t>
      </w:r>
      <w:proofErr w:type="gramStart"/>
      <w:r w:rsidR="001177F6" w:rsidRPr="002B610A">
        <w:rPr>
          <w:rFonts w:ascii="IntelOne Text" w:hAnsi="IntelOne Text"/>
          <w:sz w:val="18"/>
          <w:szCs w:val="18"/>
        </w:rPr>
        <w:t>features</w:t>
      </w:r>
      <w:r w:rsidRPr="002B610A">
        <w:rPr>
          <w:rFonts w:ascii="IntelOne Text" w:hAnsi="IntelOne Text"/>
          <w:sz w:val="18"/>
          <w:szCs w:val="18"/>
        </w:rPr>
        <w:t>:-</w:t>
      </w:r>
      <w:proofErr w:type="gramEnd"/>
    </w:p>
    <w:p w14:paraId="262501BF"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CPU ID </w:t>
      </w:r>
      <w:r w:rsidR="00663559" w:rsidRPr="002B610A">
        <w:rPr>
          <w:rFonts w:ascii="IntelOne Text" w:hAnsi="IntelOne Text"/>
          <w:sz w:val="18"/>
          <w:szCs w:val="18"/>
        </w:rPr>
        <w:t>Feature Detection</w:t>
      </w:r>
    </w:p>
    <w:p w14:paraId="4945C6D1"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VM Startup validation for EGPR state save restoration. </w:t>
      </w:r>
    </w:p>
    <w:p w14:paraId="7F728986" w14:textId="77777777" w:rsidR="007833D7" w:rsidRPr="002B610A" w:rsidRDefault="00663559" w:rsidP="007833D7">
      <w:pPr>
        <w:pStyle w:val="ListParagraph"/>
        <w:numPr>
          <w:ilvl w:val="0"/>
          <w:numId w:val="3"/>
        </w:numPr>
        <w:rPr>
          <w:rFonts w:ascii="IntelOne Text" w:hAnsi="IntelOne Text"/>
          <w:sz w:val="18"/>
          <w:szCs w:val="18"/>
        </w:rPr>
      </w:pPr>
      <w:r w:rsidRPr="002B610A">
        <w:rPr>
          <w:rFonts w:ascii="IntelOne Text" w:hAnsi="IntelOne Text"/>
          <w:sz w:val="18"/>
          <w:szCs w:val="18"/>
        </w:rPr>
        <w:t xml:space="preserve">RA support for </w:t>
      </w:r>
      <w:r w:rsidR="00DE48F3" w:rsidRPr="002B610A">
        <w:rPr>
          <w:rFonts w:ascii="IntelOne Text" w:hAnsi="IntelOne Text"/>
          <w:sz w:val="18"/>
          <w:szCs w:val="18"/>
        </w:rPr>
        <w:t>EGPR</w:t>
      </w:r>
      <w:r w:rsidRPr="002B610A">
        <w:rPr>
          <w:rFonts w:ascii="IntelOne Text" w:hAnsi="IntelOne Text"/>
          <w:sz w:val="18"/>
          <w:szCs w:val="18"/>
        </w:rPr>
        <w:t>s</w:t>
      </w:r>
    </w:p>
    <w:p w14:paraId="7AA97AF0" w14:textId="77777777" w:rsidR="007833D7" w:rsidRPr="002B610A" w:rsidRDefault="00050891" w:rsidP="007833D7">
      <w:pPr>
        <w:pStyle w:val="ListParagraph"/>
        <w:numPr>
          <w:ilvl w:val="0"/>
          <w:numId w:val="3"/>
        </w:numPr>
        <w:rPr>
          <w:rFonts w:ascii="IntelOne Text" w:hAnsi="IntelOne Text"/>
          <w:sz w:val="18"/>
          <w:szCs w:val="18"/>
        </w:rPr>
      </w:pPr>
      <w:r w:rsidRPr="002B610A">
        <w:rPr>
          <w:rFonts w:ascii="IntelOne Text" w:hAnsi="IntelOne Text"/>
          <w:sz w:val="18"/>
          <w:szCs w:val="18"/>
        </w:rPr>
        <w:t>ASSEMBLER support</w:t>
      </w:r>
    </w:p>
    <w:p w14:paraId="2895A56D" w14:textId="77777777"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 xml:space="preserve">REX2 </w:t>
      </w:r>
    </w:p>
    <w:p w14:paraId="490CF0A3" w14:textId="5BF6DD53"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EEVEX</w:t>
      </w:r>
    </w:p>
    <w:p w14:paraId="6E3427FF" w14:textId="1DF7286D" w:rsidR="001177F6" w:rsidRPr="002B610A" w:rsidRDefault="007833D7" w:rsidP="001177F6">
      <w:pPr>
        <w:pStyle w:val="ListParagraph"/>
        <w:numPr>
          <w:ilvl w:val="0"/>
          <w:numId w:val="3"/>
        </w:numPr>
        <w:rPr>
          <w:rFonts w:ascii="IntelOne Text" w:hAnsi="IntelOne Text"/>
          <w:sz w:val="18"/>
          <w:szCs w:val="18"/>
        </w:rPr>
      </w:pPr>
      <w:r w:rsidRPr="002B610A">
        <w:rPr>
          <w:rFonts w:ascii="IntelOne Text" w:hAnsi="IntelOne Text"/>
          <w:sz w:val="18"/>
          <w:szCs w:val="18"/>
        </w:rPr>
        <w:t xml:space="preserve">Zero Upper </w:t>
      </w:r>
      <w:proofErr w:type="spellStart"/>
      <w:r w:rsidRPr="002B610A">
        <w:rPr>
          <w:rFonts w:ascii="IntelOne Text" w:hAnsi="IntelOne Text"/>
          <w:sz w:val="18"/>
          <w:szCs w:val="18"/>
        </w:rPr>
        <w:t>setCC</w:t>
      </w:r>
      <w:proofErr w:type="spellEnd"/>
      <w:r w:rsidRPr="002B610A">
        <w:rPr>
          <w:rFonts w:ascii="IntelOne Text" w:hAnsi="IntelOne Text"/>
          <w:sz w:val="18"/>
          <w:szCs w:val="18"/>
        </w:rPr>
        <w:t xml:space="preserve"> – save </w:t>
      </w:r>
      <w:r w:rsidR="001177F6" w:rsidRPr="002B610A">
        <w:rPr>
          <w:rFonts w:ascii="IntelOne Text" w:hAnsi="IntelOne Text"/>
          <w:sz w:val="18"/>
          <w:szCs w:val="18"/>
        </w:rPr>
        <w:t xml:space="preserve">explicit zero extension instruction after </w:t>
      </w:r>
      <w:proofErr w:type="spellStart"/>
      <w:r w:rsidR="001177F6" w:rsidRPr="002B610A">
        <w:rPr>
          <w:rFonts w:ascii="IntelOne Text" w:hAnsi="IntelOne Text"/>
          <w:sz w:val="18"/>
          <w:szCs w:val="18"/>
        </w:rPr>
        <w:t>setcc</w:t>
      </w:r>
      <w:proofErr w:type="spellEnd"/>
      <w:r w:rsidR="001177F6" w:rsidRPr="002B610A">
        <w:rPr>
          <w:rFonts w:ascii="IntelOne Text" w:hAnsi="IntelOne Text"/>
          <w:sz w:val="18"/>
          <w:szCs w:val="18"/>
        </w:rPr>
        <w:t>.</w:t>
      </w:r>
    </w:p>
    <w:p w14:paraId="7514C9A5" w14:textId="77777777" w:rsidR="001177F6" w:rsidRPr="002B610A" w:rsidRDefault="00DD53D3" w:rsidP="001177F6">
      <w:pPr>
        <w:pStyle w:val="ListParagraph"/>
        <w:numPr>
          <w:ilvl w:val="0"/>
          <w:numId w:val="3"/>
        </w:numPr>
        <w:rPr>
          <w:rFonts w:ascii="IntelOne Text" w:hAnsi="IntelOne Text"/>
          <w:sz w:val="18"/>
          <w:szCs w:val="18"/>
        </w:rPr>
      </w:pPr>
      <w:r w:rsidRPr="002B610A">
        <w:rPr>
          <w:rFonts w:ascii="IntelOne Text" w:hAnsi="IntelOne Text"/>
          <w:sz w:val="18"/>
          <w:szCs w:val="18"/>
        </w:rPr>
        <w:t>New Push Pop with PPX and Push2 / Pop2 instructions support.</w:t>
      </w:r>
    </w:p>
    <w:p w14:paraId="5C67CDF6"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NDD</w:t>
      </w:r>
      <w:r w:rsidR="001177F6" w:rsidRPr="002B610A">
        <w:rPr>
          <w:rFonts w:ascii="IntelOne Text" w:hAnsi="IntelOne Text"/>
          <w:sz w:val="18"/>
          <w:szCs w:val="18"/>
        </w:rPr>
        <w:t xml:space="preserve"> Support</w:t>
      </w:r>
    </w:p>
    <w:p w14:paraId="4B821778"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Condition ISA</w:t>
      </w:r>
      <w:r w:rsidR="00FE4B71" w:rsidRPr="002B610A">
        <w:rPr>
          <w:rFonts w:ascii="IntelOne Text" w:hAnsi="IntelOne Text"/>
          <w:sz w:val="18"/>
          <w:szCs w:val="18"/>
        </w:rPr>
        <w:t xml:space="preserve"> extensions.</w:t>
      </w:r>
    </w:p>
    <w:p w14:paraId="2086C719" w14:textId="74005321" w:rsidR="001037CB" w:rsidRPr="002B610A" w:rsidRDefault="001037CB" w:rsidP="001177F6">
      <w:pPr>
        <w:pStyle w:val="ListParagraph"/>
        <w:numPr>
          <w:ilvl w:val="0"/>
          <w:numId w:val="3"/>
        </w:numPr>
        <w:rPr>
          <w:rFonts w:ascii="IntelOne Text" w:hAnsi="IntelOne Text"/>
          <w:sz w:val="18"/>
          <w:szCs w:val="18"/>
        </w:rPr>
      </w:pPr>
      <w:r w:rsidRPr="002B610A">
        <w:rPr>
          <w:rFonts w:ascii="IntelOne Text" w:hAnsi="IntelOne Text"/>
          <w:sz w:val="18"/>
          <w:szCs w:val="18"/>
        </w:rPr>
        <w:t>JMPABS support</w:t>
      </w:r>
    </w:p>
    <w:p w14:paraId="4F15043B" w14:textId="77777777" w:rsidR="001177F6" w:rsidRPr="002B610A" w:rsidRDefault="001037CB" w:rsidP="001177F6">
      <w:pPr>
        <w:rPr>
          <w:rFonts w:ascii="IntelOne Text" w:hAnsi="IntelOne Text"/>
          <w:sz w:val="18"/>
          <w:szCs w:val="18"/>
        </w:rPr>
      </w:pPr>
      <w:proofErr w:type="gramStart"/>
      <w:r w:rsidRPr="002B610A">
        <w:rPr>
          <w:rFonts w:ascii="IntelOne Text" w:hAnsi="IntelOne Text"/>
          <w:sz w:val="18"/>
          <w:szCs w:val="18"/>
        </w:rPr>
        <w:t>Validation</w:t>
      </w:r>
      <w:r w:rsidR="001177F6" w:rsidRPr="002B610A">
        <w:rPr>
          <w:rFonts w:ascii="IntelOne Text" w:hAnsi="IntelOne Text"/>
          <w:sz w:val="18"/>
          <w:szCs w:val="18"/>
        </w:rPr>
        <w:t>:-</w:t>
      </w:r>
      <w:proofErr w:type="gramEnd"/>
    </w:p>
    <w:p w14:paraId="353260F0" w14:textId="1467041A" w:rsidR="00894464" w:rsidRPr="002B610A" w:rsidRDefault="001037CB" w:rsidP="001177F6">
      <w:pPr>
        <w:pStyle w:val="ListParagraph"/>
        <w:numPr>
          <w:ilvl w:val="0"/>
          <w:numId w:val="1"/>
        </w:numPr>
        <w:rPr>
          <w:rFonts w:ascii="IntelOne Text" w:hAnsi="IntelOne Text"/>
          <w:sz w:val="18"/>
          <w:szCs w:val="18"/>
        </w:rPr>
      </w:pPr>
      <w:r w:rsidRPr="002B610A">
        <w:rPr>
          <w:rFonts w:ascii="IntelOne Text" w:hAnsi="IntelOne Text"/>
          <w:sz w:val="18"/>
          <w:szCs w:val="18"/>
        </w:rPr>
        <w:t xml:space="preserve">Assembler tool </w:t>
      </w:r>
      <w:r w:rsidR="00894464" w:rsidRPr="002B610A">
        <w:rPr>
          <w:rFonts w:ascii="IntelOne Text" w:hAnsi="IntelOne Text"/>
          <w:sz w:val="18"/>
          <w:szCs w:val="18"/>
        </w:rPr>
        <w:t>for validating</w:t>
      </w:r>
      <w:r w:rsidRPr="002B610A">
        <w:rPr>
          <w:rFonts w:ascii="IntelOne Text" w:hAnsi="IntelOne Text"/>
          <w:sz w:val="18"/>
          <w:szCs w:val="18"/>
        </w:rPr>
        <w:t xml:space="preserve"> REX2 </w:t>
      </w:r>
      <w:r w:rsidR="00894464" w:rsidRPr="002B610A">
        <w:rPr>
          <w:rFonts w:ascii="IntelOne Text" w:hAnsi="IntelOne Text"/>
          <w:sz w:val="18"/>
          <w:szCs w:val="18"/>
        </w:rPr>
        <w:t xml:space="preserve">and </w:t>
      </w:r>
      <w:r w:rsidRPr="002B610A">
        <w:rPr>
          <w:rFonts w:ascii="IntelOne Text" w:hAnsi="IntelOne Text"/>
          <w:sz w:val="18"/>
          <w:szCs w:val="18"/>
        </w:rPr>
        <w:t>EEVEX</w:t>
      </w:r>
      <w:r w:rsidR="00894464" w:rsidRPr="002B610A">
        <w:rPr>
          <w:rFonts w:ascii="IntelOne Text" w:hAnsi="IntelOne Text"/>
          <w:sz w:val="18"/>
          <w:szCs w:val="18"/>
        </w:rPr>
        <w:t xml:space="preserve"> instruction against GCC encoding.</w:t>
      </w:r>
    </w:p>
    <w:p w14:paraId="4D903861" w14:textId="01B6B462" w:rsidR="001037CB" w:rsidRPr="002B610A" w:rsidRDefault="00894464" w:rsidP="001037CB">
      <w:pPr>
        <w:pStyle w:val="ListParagraph"/>
        <w:numPr>
          <w:ilvl w:val="0"/>
          <w:numId w:val="1"/>
        </w:numPr>
        <w:rPr>
          <w:rFonts w:ascii="IntelOne Text" w:hAnsi="IntelOne Text"/>
          <w:sz w:val="18"/>
          <w:szCs w:val="18"/>
        </w:rPr>
      </w:pPr>
      <w:r w:rsidRPr="002B610A">
        <w:rPr>
          <w:rFonts w:ascii="IntelOne Text" w:hAnsi="IntelOne Text"/>
          <w:sz w:val="18"/>
          <w:szCs w:val="18"/>
        </w:rPr>
        <w:t>JTREG tests validation using SDE.</w:t>
      </w:r>
      <w:r w:rsidR="001037CB" w:rsidRPr="002B610A">
        <w:rPr>
          <w:rFonts w:ascii="IntelOne Text" w:hAnsi="IntelOne Text"/>
          <w:sz w:val="18"/>
          <w:szCs w:val="18"/>
        </w:rPr>
        <w:t xml:space="preserve"> </w:t>
      </w:r>
    </w:p>
    <w:p w14:paraId="61520347" w14:textId="77777777" w:rsidR="001037CB" w:rsidRPr="002B610A" w:rsidRDefault="001037CB" w:rsidP="001037CB">
      <w:pPr>
        <w:rPr>
          <w:rFonts w:ascii="IntelOne Text" w:hAnsi="IntelOne Text"/>
          <w:sz w:val="18"/>
          <w:szCs w:val="18"/>
        </w:rPr>
      </w:pPr>
    </w:p>
    <w:p w14:paraId="33FE38DB" w14:textId="77777777" w:rsidR="001037CB" w:rsidRPr="002B610A" w:rsidRDefault="001037CB" w:rsidP="001037CB">
      <w:pPr>
        <w:rPr>
          <w:rFonts w:ascii="IntelOne Text" w:hAnsi="IntelOne Text"/>
          <w:sz w:val="18"/>
          <w:szCs w:val="18"/>
        </w:rPr>
      </w:pPr>
    </w:p>
    <w:p w14:paraId="0C912B86" w14:textId="77777777" w:rsidR="001037CB" w:rsidRPr="002B610A" w:rsidRDefault="001037CB" w:rsidP="001037CB">
      <w:pPr>
        <w:rPr>
          <w:rFonts w:ascii="IntelOne Text" w:hAnsi="IntelOne Text"/>
          <w:sz w:val="18"/>
          <w:szCs w:val="18"/>
        </w:rPr>
      </w:pPr>
    </w:p>
    <w:p w14:paraId="726E0653" w14:textId="77777777" w:rsidR="001037CB" w:rsidRPr="002B610A" w:rsidRDefault="001037CB" w:rsidP="001037CB">
      <w:pPr>
        <w:rPr>
          <w:rFonts w:ascii="IntelOne Text" w:hAnsi="IntelOne Text"/>
          <w:sz w:val="18"/>
          <w:szCs w:val="18"/>
        </w:rPr>
      </w:pPr>
    </w:p>
    <w:p w14:paraId="42568E05" w14:textId="77777777" w:rsidR="001037CB" w:rsidRPr="002B610A" w:rsidRDefault="001037CB" w:rsidP="001037CB">
      <w:pPr>
        <w:rPr>
          <w:rFonts w:ascii="IntelOne Text" w:hAnsi="IntelOne Text"/>
          <w:sz w:val="18"/>
          <w:szCs w:val="18"/>
        </w:rPr>
      </w:pPr>
    </w:p>
    <w:p w14:paraId="60EBDBF9" w14:textId="77777777" w:rsidR="001037CB" w:rsidRPr="002B610A" w:rsidRDefault="001037CB" w:rsidP="001037CB">
      <w:pPr>
        <w:rPr>
          <w:rFonts w:ascii="IntelOne Text" w:hAnsi="IntelOne Text"/>
          <w:sz w:val="18"/>
          <w:szCs w:val="18"/>
        </w:rPr>
      </w:pPr>
    </w:p>
    <w:p w14:paraId="11C6B81B" w14:textId="77777777" w:rsidR="001037CB" w:rsidRPr="002B610A" w:rsidRDefault="001037CB" w:rsidP="001037CB">
      <w:pPr>
        <w:rPr>
          <w:rFonts w:ascii="IntelOne Text" w:hAnsi="IntelOne Text"/>
          <w:sz w:val="18"/>
          <w:szCs w:val="18"/>
        </w:rPr>
      </w:pPr>
    </w:p>
    <w:p w14:paraId="612BC8C2" w14:textId="77777777" w:rsidR="001037CB" w:rsidRPr="002B610A" w:rsidRDefault="001037CB" w:rsidP="001037CB">
      <w:pPr>
        <w:rPr>
          <w:rFonts w:ascii="IntelOne Text" w:hAnsi="IntelOne Text"/>
          <w:sz w:val="18"/>
          <w:szCs w:val="18"/>
        </w:rPr>
      </w:pPr>
    </w:p>
    <w:p w14:paraId="087AB811" w14:textId="77777777" w:rsidR="001037CB" w:rsidRPr="002B610A" w:rsidRDefault="001037CB" w:rsidP="001037CB">
      <w:pPr>
        <w:rPr>
          <w:rFonts w:ascii="IntelOne Text" w:hAnsi="IntelOne Text"/>
          <w:sz w:val="18"/>
          <w:szCs w:val="18"/>
        </w:rPr>
      </w:pPr>
    </w:p>
    <w:p w14:paraId="3DF9EACE" w14:textId="77777777" w:rsidR="001037CB" w:rsidRPr="002B610A" w:rsidRDefault="001037CB" w:rsidP="001037CB">
      <w:pPr>
        <w:rPr>
          <w:rFonts w:ascii="IntelOne Text" w:hAnsi="IntelOne Text"/>
          <w:sz w:val="18"/>
          <w:szCs w:val="18"/>
        </w:rPr>
      </w:pPr>
    </w:p>
    <w:p w14:paraId="0D469CC3" w14:textId="77777777" w:rsidR="0000699D" w:rsidRPr="002B610A" w:rsidRDefault="0000699D" w:rsidP="001037CB">
      <w:pPr>
        <w:rPr>
          <w:rFonts w:ascii="IntelOne Text" w:hAnsi="IntelOne Text"/>
          <w:sz w:val="18"/>
          <w:szCs w:val="18"/>
        </w:rPr>
      </w:pPr>
    </w:p>
    <w:p w14:paraId="5B766BF4" w14:textId="77777777" w:rsidR="0000699D" w:rsidRPr="002B610A" w:rsidRDefault="0000699D" w:rsidP="001037CB">
      <w:pPr>
        <w:rPr>
          <w:rFonts w:ascii="IntelOne Text" w:hAnsi="IntelOne Text"/>
          <w:sz w:val="18"/>
          <w:szCs w:val="18"/>
        </w:rPr>
      </w:pPr>
    </w:p>
    <w:p w14:paraId="641B219A" w14:textId="77777777" w:rsidR="0000699D" w:rsidRPr="002B610A" w:rsidRDefault="0000699D" w:rsidP="001037CB">
      <w:pPr>
        <w:rPr>
          <w:rFonts w:ascii="IntelOne Text" w:hAnsi="IntelOne Text"/>
          <w:sz w:val="18"/>
          <w:szCs w:val="18"/>
        </w:rPr>
      </w:pPr>
    </w:p>
    <w:p w14:paraId="1114D8E3" w14:textId="77777777" w:rsidR="0000699D" w:rsidRDefault="0000699D" w:rsidP="001037CB">
      <w:pPr>
        <w:rPr>
          <w:rFonts w:ascii="IntelOne Text" w:hAnsi="IntelOne Text"/>
          <w:sz w:val="18"/>
          <w:szCs w:val="18"/>
        </w:rPr>
      </w:pPr>
    </w:p>
    <w:p w14:paraId="4E48F83E" w14:textId="77777777" w:rsidR="002B610A" w:rsidRDefault="002B610A" w:rsidP="001037CB">
      <w:pPr>
        <w:rPr>
          <w:rFonts w:ascii="IntelOne Text" w:hAnsi="IntelOne Text"/>
          <w:sz w:val="18"/>
          <w:szCs w:val="18"/>
        </w:rPr>
      </w:pPr>
    </w:p>
    <w:p w14:paraId="1A62095C" w14:textId="77777777" w:rsidR="002B610A" w:rsidRDefault="002B610A" w:rsidP="001037CB">
      <w:pPr>
        <w:rPr>
          <w:rFonts w:ascii="IntelOne Text" w:hAnsi="IntelOne Text"/>
          <w:sz w:val="18"/>
          <w:szCs w:val="18"/>
        </w:rPr>
      </w:pPr>
    </w:p>
    <w:p w14:paraId="30336D78" w14:textId="77777777" w:rsidR="002B610A" w:rsidRDefault="002B610A" w:rsidP="001037CB">
      <w:pPr>
        <w:rPr>
          <w:rFonts w:ascii="IntelOne Text" w:hAnsi="IntelOne Text"/>
          <w:sz w:val="18"/>
          <w:szCs w:val="18"/>
        </w:rPr>
      </w:pPr>
    </w:p>
    <w:p w14:paraId="2BCE29BD" w14:textId="77777777" w:rsidR="002B610A" w:rsidRPr="002B610A" w:rsidRDefault="002B610A" w:rsidP="001037CB">
      <w:pPr>
        <w:rPr>
          <w:rFonts w:ascii="IntelOne Text" w:hAnsi="IntelOne Text"/>
          <w:sz w:val="18"/>
          <w:szCs w:val="18"/>
        </w:rPr>
      </w:pPr>
    </w:p>
    <w:p w14:paraId="37BDD73F" w14:textId="77777777" w:rsidR="001037CB" w:rsidRPr="002B610A" w:rsidRDefault="001037CB" w:rsidP="001037CB">
      <w:pPr>
        <w:rPr>
          <w:rFonts w:ascii="IntelOne Text" w:hAnsi="IntelOne Text"/>
          <w:sz w:val="18"/>
          <w:szCs w:val="18"/>
        </w:rPr>
      </w:pPr>
    </w:p>
    <w:p w14:paraId="02743F56" w14:textId="27A17BE4" w:rsidR="001037CB" w:rsidRPr="002B610A" w:rsidRDefault="001177F6" w:rsidP="001037CB">
      <w:pPr>
        <w:rPr>
          <w:rFonts w:ascii="IntelOne Text" w:hAnsi="IntelOne Text"/>
          <w:b/>
          <w:bCs/>
          <w:sz w:val="18"/>
          <w:szCs w:val="18"/>
        </w:rPr>
      </w:pPr>
      <w:r w:rsidRPr="002B610A">
        <w:rPr>
          <w:rFonts w:ascii="IntelOne Text" w:hAnsi="IntelOne Text"/>
          <w:b/>
          <w:bCs/>
          <w:sz w:val="18"/>
          <w:szCs w:val="18"/>
        </w:rPr>
        <w:t>Conditional ISA</w:t>
      </w:r>
    </w:p>
    <w:p w14:paraId="6F45738D" w14:textId="12768E31" w:rsidR="0037062B" w:rsidRPr="002B610A" w:rsidRDefault="001177F6" w:rsidP="0037062B">
      <w:pPr>
        <w:pStyle w:val="ListParagraph"/>
        <w:numPr>
          <w:ilvl w:val="0"/>
          <w:numId w:val="1"/>
        </w:numPr>
        <w:rPr>
          <w:rFonts w:ascii="IntelOne Text" w:hAnsi="IntelOne Text"/>
          <w:sz w:val="18"/>
          <w:szCs w:val="18"/>
        </w:rPr>
      </w:pPr>
      <w:r w:rsidRPr="002B610A">
        <w:rPr>
          <w:rFonts w:ascii="IntelOne Text" w:hAnsi="IntelOne Text"/>
          <w:sz w:val="18"/>
          <w:szCs w:val="18"/>
        </w:rPr>
        <w:lastRenderedPageBreak/>
        <w:t>Conditional move</w:t>
      </w:r>
    </w:p>
    <w:p w14:paraId="566EDE15" w14:textId="77777777"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 xml:space="preserve">Conditional compare </w:t>
      </w:r>
    </w:p>
    <w:p w14:paraId="69F4CC10" w14:textId="247408CC"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Condition test</w:t>
      </w:r>
    </w:p>
    <w:p w14:paraId="4992F5F0" w14:textId="77777777" w:rsidR="0037062B" w:rsidRPr="002B610A" w:rsidRDefault="0037062B" w:rsidP="0037062B">
      <w:pPr>
        <w:pStyle w:val="ListParagraph"/>
        <w:ind w:left="864"/>
        <w:rPr>
          <w:rFonts w:ascii="IntelOne Text" w:hAnsi="IntelOne Text"/>
          <w:sz w:val="18"/>
          <w:szCs w:val="18"/>
        </w:rPr>
      </w:pPr>
    </w:p>
    <w:p w14:paraId="3A6A5355" w14:textId="7407D11C" w:rsidR="0037062B" w:rsidRPr="002B610A" w:rsidRDefault="0037062B" w:rsidP="0037062B">
      <w:pPr>
        <w:rPr>
          <w:rFonts w:ascii="IntelOne Text" w:hAnsi="IntelOne Text"/>
          <w:sz w:val="18"/>
          <w:szCs w:val="18"/>
        </w:rPr>
      </w:pPr>
      <w:r w:rsidRPr="002B610A">
        <w:rPr>
          <w:rFonts w:ascii="IntelOne Text" w:hAnsi="IntelOne Text"/>
          <w:sz w:val="18"/>
          <w:szCs w:val="18"/>
        </w:rPr>
        <w:t>A) Conditional Moves:</w:t>
      </w:r>
    </w:p>
    <w:p w14:paraId="3814FC37" w14:textId="738F2FE5" w:rsidR="00EE5A6D" w:rsidRPr="002B610A" w:rsidRDefault="00EE5A6D" w:rsidP="0037062B">
      <w:pPr>
        <w:rPr>
          <w:rFonts w:ascii="IntelOne Text" w:hAnsi="IntelOne Text"/>
          <w:sz w:val="18"/>
          <w:szCs w:val="18"/>
        </w:rPr>
      </w:pPr>
      <w:r w:rsidRPr="002B610A">
        <w:rPr>
          <w:rFonts w:ascii="IntelOne Text" w:hAnsi="IntelOne Text"/>
          <w:noProof/>
          <w:sz w:val="18"/>
          <w:szCs w:val="18"/>
        </w:rPr>
        <w:drawing>
          <wp:inline distT="0" distB="0" distL="0" distR="0" wp14:anchorId="572D6943" wp14:editId="2BB90F6E">
            <wp:extent cx="5731510" cy="5224145"/>
            <wp:effectExtent l="0" t="0" r="2540" b="0"/>
            <wp:docPr id="25827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862" name="Picture 1" descr="A screenshot of a computer program&#10;&#10;Description automatically generated"/>
                    <pic:cNvPicPr/>
                  </pic:nvPicPr>
                  <pic:blipFill>
                    <a:blip r:embed="rId9"/>
                    <a:stretch>
                      <a:fillRect/>
                    </a:stretch>
                  </pic:blipFill>
                  <pic:spPr>
                    <a:xfrm>
                      <a:off x="0" y="0"/>
                      <a:ext cx="5731510" cy="5224145"/>
                    </a:xfrm>
                    <a:prstGeom prst="rect">
                      <a:avLst/>
                    </a:prstGeom>
                  </pic:spPr>
                </pic:pic>
              </a:graphicData>
            </a:graphic>
          </wp:inline>
        </w:drawing>
      </w:r>
    </w:p>
    <w:p w14:paraId="71225C90" w14:textId="51A93C96" w:rsidR="00EE5A6D" w:rsidRPr="002B610A" w:rsidRDefault="00EE5A6D" w:rsidP="00EE5A6D">
      <w:pPr>
        <w:rPr>
          <w:rFonts w:ascii="IntelOne Text" w:hAnsi="IntelOne Text"/>
          <w:sz w:val="18"/>
          <w:szCs w:val="18"/>
        </w:rPr>
      </w:pPr>
      <w:r w:rsidRPr="002B610A">
        <w:rPr>
          <w:rFonts w:ascii="IntelOne Text" w:hAnsi="IntelOne Text"/>
          <w:sz w:val="18"/>
          <w:szCs w:val="18"/>
        </w:rPr>
        <w:t xml:space="preserve">Out of the above 4 variants on </w:t>
      </w:r>
      <w:proofErr w:type="spellStart"/>
      <w:r w:rsidRPr="002B610A">
        <w:rPr>
          <w:rFonts w:ascii="IntelOne Text" w:hAnsi="IntelOne Text"/>
          <w:sz w:val="18"/>
          <w:szCs w:val="18"/>
        </w:rPr>
        <w:t>CMOVcc</w:t>
      </w:r>
      <w:proofErr w:type="spellEnd"/>
      <w:r w:rsidRPr="002B610A">
        <w:rPr>
          <w:rFonts w:ascii="IntelOne Text" w:hAnsi="IntelOne Text"/>
          <w:sz w:val="18"/>
          <w:szCs w:val="18"/>
        </w:rPr>
        <w:t xml:space="preserve"> with NDD is useful in the JVM context, conditionally faulting moves suppress memory faults. Java being a memory-safe language already injects NULL pointer checks before each array element or instance field access. </w:t>
      </w:r>
    </w:p>
    <w:p w14:paraId="089417DE" w14:textId="77777777" w:rsidR="0037062B" w:rsidRPr="002B610A" w:rsidRDefault="0037062B" w:rsidP="00EE5A6D">
      <w:pPr>
        <w:rPr>
          <w:rFonts w:ascii="IntelOne Text" w:hAnsi="IntelOne Text"/>
          <w:sz w:val="18"/>
          <w:szCs w:val="18"/>
        </w:rPr>
      </w:pPr>
    </w:p>
    <w:p w14:paraId="0F33640D" w14:textId="77777777" w:rsidR="009125C6" w:rsidRDefault="009125C6" w:rsidP="00EE5A6D">
      <w:pPr>
        <w:rPr>
          <w:rFonts w:ascii="IntelOne Text" w:hAnsi="IntelOne Text"/>
          <w:sz w:val="18"/>
          <w:szCs w:val="18"/>
        </w:rPr>
      </w:pPr>
    </w:p>
    <w:p w14:paraId="13C828FA" w14:textId="77777777" w:rsidR="002B610A" w:rsidRDefault="002B610A" w:rsidP="00EE5A6D">
      <w:pPr>
        <w:rPr>
          <w:rFonts w:ascii="IntelOne Text" w:hAnsi="IntelOne Text"/>
          <w:sz w:val="18"/>
          <w:szCs w:val="18"/>
        </w:rPr>
      </w:pPr>
    </w:p>
    <w:p w14:paraId="17E5F520" w14:textId="77777777" w:rsidR="002B610A" w:rsidRDefault="002B610A" w:rsidP="00EE5A6D">
      <w:pPr>
        <w:rPr>
          <w:rFonts w:ascii="IntelOne Text" w:hAnsi="IntelOne Text"/>
          <w:sz w:val="18"/>
          <w:szCs w:val="18"/>
        </w:rPr>
      </w:pPr>
    </w:p>
    <w:p w14:paraId="5D8644B0" w14:textId="77777777" w:rsidR="002B610A" w:rsidRPr="002B610A" w:rsidRDefault="002B610A" w:rsidP="00EE5A6D">
      <w:pPr>
        <w:rPr>
          <w:rFonts w:ascii="IntelOne Text" w:hAnsi="IntelOne Text"/>
          <w:sz w:val="18"/>
          <w:szCs w:val="18"/>
        </w:rPr>
      </w:pPr>
    </w:p>
    <w:p w14:paraId="197D1997" w14:textId="77777777" w:rsidR="009125C6" w:rsidRPr="002B610A" w:rsidRDefault="009125C6" w:rsidP="00EE5A6D">
      <w:pPr>
        <w:rPr>
          <w:rFonts w:ascii="IntelOne Text" w:hAnsi="IntelOne Text"/>
          <w:sz w:val="18"/>
          <w:szCs w:val="18"/>
        </w:rPr>
      </w:pPr>
    </w:p>
    <w:p w14:paraId="3A375D82" w14:textId="77777777" w:rsidR="009125C6" w:rsidRPr="002B610A" w:rsidRDefault="009125C6" w:rsidP="00EE5A6D">
      <w:pPr>
        <w:rPr>
          <w:rFonts w:ascii="IntelOne Text" w:hAnsi="IntelOne Text"/>
          <w:sz w:val="18"/>
          <w:szCs w:val="18"/>
        </w:rPr>
      </w:pPr>
    </w:p>
    <w:p w14:paraId="056E9FFA" w14:textId="6F4B638F" w:rsidR="0037062B" w:rsidRPr="002B610A" w:rsidRDefault="0037062B" w:rsidP="00EE5A6D">
      <w:pPr>
        <w:rPr>
          <w:rFonts w:ascii="IntelOne Text" w:hAnsi="IntelOne Text"/>
          <w:sz w:val="18"/>
          <w:szCs w:val="18"/>
        </w:rPr>
      </w:pPr>
      <w:r w:rsidRPr="002B610A">
        <w:rPr>
          <w:rFonts w:ascii="IntelOne Text" w:hAnsi="IntelOne Text"/>
          <w:sz w:val="18"/>
          <w:szCs w:val="18"/>
        </w:rPr>
        <w:lastRenderedPageBreak/>
        <w:t>Example 1:</w:t>
      </w:r>
    </w:p>
    <w:p w14:paraId="461053A8" w14:textId="7F23B790" w:rsidR="0037062B" w:rsidRPr="002B610A" w:rsidRDefault="009125C6" w:rsidP="00EE5A6D">
      <w:pPr>
        <w:rPr>
          <w:rFonts w:ascii="IntelOne Text" w:hAnsi="IntelOne Text"/>
          <w:sz w:val="18"/>
          <w:szCs w:val="18"/>
        </w:rPr>
      </w:pPr>
      <w:r w:rsidRPr="002B610A">
        <w:rPr>
          <w:rFonts w:ascii="IntelOne Text" w:hAnsi="IntelOne Text"/>
          <w:noProof/>
          <w:sz w:val="18"/>
          <w:szCs w:val="18"/>
        </w:rPr>
        <w:drawing>
          <wp:inline distT="0" distB="0" distL="0" distR="0" wp14:anchorId="18461BBB" wp14:editId="3534676D">
            <wp:extent cx="4059470" cy="2577984"/>
            <wp:effectExtent l="0" t="0" r="0" b="0"/>
            <wp:docPr id="14750171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17160" name="Picture 1" descr="A screenshot of a computer program&#10;&#10;Description automatically generated"/>
                    <pic:cNvPicPr/>
                  </pic:nvPicPr>
                  <pic:blipFill>
                    <a:blip r:embed="rId10"/>
                    <a:stretch>
                      <a:fillRect/>
                    </a:stretch>
                  </pic:blipFill>
                  <pic:spPr>
                    <a:xfrm>
                      <a:off x="0" y="0"/>
                      <a:ext cx="4077250" cy="2589275"/>
                    </a:xfrm>
                    <a:prstGeom prst="rect">
                      <a:avLst/>
                    </a:prstGeom>
                  </pic:spPr>
                </pic:pic>
              </a:graphicData>
            </a:graphic>
          </wp:inline>
        </w:drawing>
      </w:r>
    </w:p>
    <w:p w14:paraId="4A6C18B2" w14:textId="77777777" w:rsidR="0037062B" w:rsidRPr="002B610A" w:rsidRDefault="0037062B" w:rsidP="00EE5A6D">
      <w:pPr>
        <w:rPr>
          <w:rFonts w:ascii="IntelOne Text" w:hAnsi="IntelOne Text"/>
          <w:sz w:val="18"/>
          <w:szCs w:val="18"/>
        </w:rPr>
      </w:pPr>
    </w:p>
    <w:p w14:paraId="304F02F5" w14:textId="71D4450E" w:rsidR="00317018" w:rsidRPr="002B610A" w:rsidRDefault="00317018" w:rsidP="00EE5A6D">
      <w:pPr>
        <w:rPr>
          <w:rFonts w:ascii="IntelOne Text" w:hAnsi="IntelOne Text"/>
          <w:sz w:val="18"/>
          <w:szCs w:val="18"/>
        </w:rPr>
      </w:pPr>
      <w:r w:rsidRPr="002B610A">
        <w:rPr>
          <w:rFonts w:ascii="IntelOne Text" w:hAnsi="IntelOne Text"/>
          <w:sz w:val="18"/>
          <w:szCs w:val="18"/>
        </w:rPr>
        <w:t>Analysis:</w:t>
      </w:r>
    </w:p>
    <w:p w14:paraId="3F8EC313" w14:textId="64BC9706" w:rsidR="00317018" w:rsidRPr="002B610A" w:rsidRDefault="00317018" w:rsidP="00EE5A6D">
      <w:pPr>
        <w:rPr>
          <w:rFonts w:ascii="IntelOne Text" w:hAnsi="IntelOne Text"/>
          <w:sz w:val="18"/>
          <w:szCs w:val="18"/>
        </w:rPr>
      </w:pPr>
      <w:r w:rsidRPr="002B610A">
        <w:rPr>
          <w:rFonts w:ascii="IntelOne Text" w:hAnsi="IntelOne Text"/>
          <w:noProof/>
          <w:sz w:val="18"/>
          <w:szCs w:val="18"/>
        </w:rPr>
        <w:drawing>
          <wp:inline distT="0" distB="0" distL="0" distR="0" wp14:anchorId="31FAB46C" wp14:editId="2E05BE11">
            <wp:extent cx="5731510" cy="4272280"/>
            <wp:effectExtent l="0" t="0" r="2540" b="0"/>
            <wp:docPr id="1536641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1913" name="Picture 1" descr="A screenshot of a computer program&#10;&#10;Description automatically generated"/>
                    <pic:cNvPicPr/>
                  </pic:nvPicPr>
                  <pic:blipFill>
                    <a:blip r:embed="rId11"/>
                    <a:stretch>
                      <a:fillRect/>
                    </a:stretch>
                  </pic:blipFill>
                  <pic:spPr>
                    <a:xfrm>
                      <a:off x="0" y="0"/>
                      <a:ext cx="5731510" cy="4272280"/>
                    </a:xfrm>
                    <a:prstGeom prst="rect">
                      <a:avLst/>
                    </a:prstGeom>
                  </pic:spPr>
                </pic:pic>
              </a:graphicData>
            </a:graphic>
          </wp:inline>
        </w:drawing>
      </w:r>
    </w:p>
    <w:p w14:paraId="6D736102" w14:textId="77777777" w:rsidR="00A038E8" w:rsidRPr="002B610A" w:rsidRDefault="00A038E8" w:rsidP="00EE5A6D">
      <w:pPr>
        <w:rPr>
          <w:rFonts w:ascii="IntelOne Text" w:hAnsi="IntelOne Text"/>
          <w:sz w:val="18"/>
          <w:szCs w:val="18"/>
        </w:rPr>
      </w:pPr>
    </w:p>
    <w:p w14:paraId="236C23FF" w14:textId="77777777" w:rsidR="0046448D" w:rsidRPr="002B610A" w:rsidRDefault="0046448D" w:rsidP="00EE5A6D">
      <w:pPr>
        <w:rPr>
          <w:rFonts w:ascii="IntelOne Text" w:hAnsi="IntelOne Text"/>
          <w:sz w:val="18"/>
          <w:szCs w:val="18"/>
        </w:rPr>
      </w:pPr>
    </w:p>
    <w:p w14:paraId="6575C1B9" w14:textId="06ADB25A" w:rsidR="00A038E8" w:rsidRPr="002B610A" w:rsidRDefault="00A038E8" w:rsidP="00EE5A6D">
      <w:pPr>
        <w:rPr>
          <w:rFonts w:ascii="IntelOne Text" w:hAnsi="IntelOne Text"/>
          <w:sz w:val="18"/>
          <w:szCs w:val="18"/>
        </w:rPr>
      </w:pPr>
      <w:r w:rsidRPr="002B610A">
        <w:rPr>
          <w:rFonts w:ascii="IntelOne Text" w:hAnsi="IntelOne Text"/>
          <w:sz w:val="18"/>
          <w:szCs w:val="18"/>
        </w:rPr>
        <w:t>Example 2:</w:t>
      </w:r>
    </w:p>
    <w:p w14:paraId="3E8E0851" w14:textId="15F37BAC" w:rsidR="0046448D" w:rsidRPr="002B610A" w:rsidRDefault="0046448D" w:rsidP="00EE5A6D">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38DC3134" wp14:editId="753247EA">
            <wp:extent cx="3523643" cy="1652682"/>
            <wp:effectExtent l="0" t="0" r="635" b="5080"/>
            <wp:docPr id="15116985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8504" name="Picture 1" descr="A screenshot of a computer code&#10;&#10;Description automatically generated"/>
                    <pic:cNvPicPr/>
                  </pic:nvPicPr>
                  <pic:blipFill>
                    <a:blip r:embed="rId12"/>
                    <a:stretch>
                      <a:fillRect/>
                    </a:stretch>
                  </pic:blipFill>
                  <pic:spPr>
                    <a:xfrm>
                      <a:off x="0" y="0"/>
                      <a:ext cx="3541794" cy="1661195"/>
                    </a:xfrm>
                    <a:prstGeom prst="rect">
                      <a:avLst/>
                    </a:prstGeom>
                  </pic:spPr>
                </pic:pic>
              </a:graphicData>
            </a:graphic>
          </wp:inline>
        </w:drawing>
      </w:r>
    </w:p>
    <w:p w14:paraId="447B8395" w14:textId="77777777" w:rsidR="00CB3B8B" w:rsidRPr="002B610A" w:rsidRDefault="00CB3B8B" w:rsidP="00EE5A6D">
      <w:pPr>
        <w:rPr>
          <w:rFonts w:ascii="IntelOne Text" w:hAnsi="IntelOne Text"/>
          <w:sz w:val="18"/>
          <w:szCs w:val="18"/>
        </w:rPr>
      </w:pPr>
    </w:p>
    <w:p w14:paraId="5571761C" w14:textId="77777777" w:rsidR="009961D0" w:rsidRPr="002B610A" w:rsidRDefault="00CB3B8B" w:rsidP="00EE5A6D">
      <w:pPr>
        <w:rPr>
          <w:rFonts w:ascii="IntelOne Text" w:hAnsi="IntelOne Text"/>
          <w:sz w:val="18"/>
          <w:szCs w:val="18"/>
        </w:rPr>
      </w:pPr>
      <w:r w:rsidRPr="002B610A">
        <w:rPr>
          <w:rFonts w:ascii="IntelOne Text" w:hAnsi="IntelOne Text"/>
          <w:sz w:val="18"/>
          <w:szCs w:val="18"/>
        </w:rPr>
        <w:t>Analysis:</w:t>
      </w:r>
    </w:p>
    <w:p w14:paraId="5DCFD7C1" w14:textId="1BCAFDA5" w:rsidR="00A038E8" w:rsidRPr="002B610A" w:rsidRDefault="00A038E8" w:rsidP="00EE5A6D">
      <w:pPr>
        <w:rPr>
          <w:rFonts w:ascii="IntelOne Text" w:hAnsi="IntelOne Text"/>
          <w:sz w:val="18"/>
          <w:szCs w:val="18"/>
        </w:rPr>
      </w:pPr>
      <w:r w:rsidRPr="002B610A">
        <w:rPr>
          <w:rFonts w:ascii="IntelOne Text" w:hAnsi="IntelOne Text"/>
          <w:noProof/>
          <w:sz w:val="18"/>
          <w:szCs w:val="18"/>
        </w:rPr>
        <w:drawing>
          <wp:inline distT="0" distB="0" distL="0" distR="0" wp14:anchorId="4194C428" wp14:editId="5C35ECD1">
            <wp:extent cx="6433057" cy="3337269"/>
            <wp:effectExtent l="0" t="0" r="6350" b="0"/>
            <wp:docPr id="179276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8206" name=""/>
                    <pic:cNvPicPr/>
                  </pic:nvPicPr>
                  <pic:blipFill>
                    <a:blip r:embed="rId13"/>
                    <a:stretch>
                      <a:fillRect/>
                    </a:stretch>
                  </pic:blipFill>
                  <pic:spPr>
                    <a:xfrm>
                      <a:off x="0" y="0"/>
                      <a:ext cx="6433057" cy="3337269"/>
                    </a:xfrm>
                    <a:prstGeom prst="rect">
                      <a:avLst/>
                    </a:prstGeom>
                  </pic:spPr>
                </pic:pic>
              </a:graphicData>
            </a:graphic>
          </wp:inline>
        </w:drawing>
      </w:r>
    </w:p>
    <w:p w14:paraId="28CACBC9" w14:textId="77777777" w:rsidR="00CB3B8B" w:rsidRPr="002B610A" w:rsidRDefault="00CB3B8B" w:rsidP="001037CB">
      <w:pPr>
        <w:rPr>
          <w:rFonts w:ascii="IntelOne Text" w:hAnsi="IntelOne Text"/>
          <w:sz w:val="18"/>
          <w:szCs w:val="18"/>
        </w:rPr>
      </w:pPr>
    </w:p>
    <w:p w14:paraId="0DA9D07F" w14:textId="77777777" w:rsidR="00CB3B8B" w:rsidRPr="002B610A" w:rsidRDefault="00CB3B8B" w:rsidP="001037CB">
      <w:pPr>
        <w:rPr>
          <w:rFonts w:ascii="IntelOne Text" w:hAnsi="IntelOne Text"/>
          <w:sz w:val="18"/>
          <w:szCs w:val="18"/>
        </w:rPr>
      </w:pPr>
    </w:p>
    <w:p w14:paraId="7393E03D" w14:textId="77777777" w:rsidR="00CB3B8B" w:rsidRPr="002B610A" w:rsidRDefault="00CB3B8B" w:rsidP="001037CB">
      <w:pPr>
        <w:rPr>
          <w:rFonts w:ascii="IntelOne Text" w:hAnsi="IntelOne Text"/>
          <w:sz w:val="18"/>
          <w:szCs w:val="18"/>
        </w:rPr>
      </w:pPr>
    </w:p>
    <w:p w14:paraId="476BB05C" w14:textId="77777777" w:rsidR="00CB3B8B" w:rsidRPr="002B610A" w:rsidRDefault="00CB3B8B" w:rsidP="001037CB">
      <w:pPr>
        <w:rPr>
          <w:rFonts w:ascii="IntelOne Text" w:hAnsi="IntelOne Text"/>
          <w:sz w:val="18"/>
          <w:szCs w:val="18"/>
        </w:rPr>
      </w:pPr>
    </w:p>
    <w:p w14:paraId="4BB86B6B" w14:textId="77777777" w:rsidR="00CB3B8B" w:rsidRPr="002B610A" w:rsidRDefault="00CB3B8B" w:rsidP="001037CB">
      <w:pPr>
        <w:rPr>
          <w:rFonts w:ascii="IntelOne Text" w:hAnsi="IntelOne Text"/>
          <w:sz w:val="18"/>
          <w:szCs w:val="18"/>
        </w:rPr>
      </w:pPr>
    </w:p>
    <w:p w14:paraId="2DD216BB" w14:textId="77777777" w:rsidR="00CB3B8B" w:rsidRPr="002B610A" w:rsidRDefault="00CB3B8B" w:rsidP="001037CB">
      <w:pPr>
        <w:rPr>
          <w:rFonts w:ascii="IntelOne Text" w:hAnsi="IntelOne Text"/>
          <w:sz w:val="18"/>
          <w:szCs w:val="18"/>
        </w:rPr>
      </w:pPr>
    </w:p>
    <w:p w14:paraId="060460FD" w14:textId="77777777" w:rsidR="00CB3B8B" w:rsidRPr="002B610A" w:rsidRDefault="00CB3B8B" w:rsidP="001037CB">
      <w:pPr>
        <w:rPr>
          <w:rFonts w:ascii="IntelOne Text" w:hAnsi="IntelOne Text"/>
          <w:sz w:val="18"/>
          <w:szCs w:val="18"/>
        </w:rPr>
      </w:pPr>
    </w:p>
    <w:p w14:paraId="139216D9" w14:textId="77777777" w:rsidR="00CB3B8B" w:rsidRPr="002B610A" w:rsidRDefault="00CB3B8B" w:rsidP="001037CB">
      <w:pPr>
        <w:rPr>
          <w:rFonts w:ascii="IntelOne Text" w:hAnsi="IntelOne Text"/>
          <w:sz w:val="18"/>
          <w:szCs w:val="18"/>
        </w:rPr>
      </w:pPr>
    </w:p>
    <w:p w14:paraId="53A1BC8B" w14:textId="77777777" w:rsidR="00CB3B8B" w:rsidRDefault="00CB3B8B" w:rsidP="001037CB">
      <w:pPr>
        <w:rPr>
          <w:rFonts w:ascii="IntelOne Text" w:hAnsi="IntelOne Text"/>
          <w:sz w:val="18"/>
          <w:szCs w:val="18"/>
        </w:rPr>
      </w:pPr>
    </w:p>
    <w:p w14:paraId="6DC9D8D1" w14:textId="77777777" w:rsidR="002B610A" w:rsidRPr="002B610A" w:rsidRDefault="002B610A" w:rsidP="001037CB">
      <w:pPr>
        <w:rPr>
          <w:rFonts w:ascii="IntelOne Text" w:hAnsi="IntelOne Text"/>
          <w:sz w:val="18"/>
          <w:szCs w:val="18"/>
        </w:rPr>
      </w:pPr>
    </w:p>
    <w:p w14:paraId="4E1EF573" w14:textId="03F297B6" w:rsidR="001177F6" w:rsidRPr="002B610A" w:rsidRDefault="0037062B" w:rsidP="001037CB">
      <w:pPr>
        <w:rPr>
          <w:rFonts w:ascii="IntelOne Text" w:hAnsi="IntelOne Text"/>
          <w:sz w:val="18"/>
          <w:szCs w:val="18"/>
        </w:rPr>
      </w:pPr>
      <w:r w:rsidRPr="002B610A">
        <w:rPr>
          <w:rFonts w:ascii="IntelOne Text" w:hAnsi="IntelOne Text"/>
          <w:sz w:val="18"/>
          <w:szCs w:val="18"/>
        </w:rPr>
        <w:t>B</w:t>
      </w:r>
      <w:r w:rsidR="001177F6" w:rsidRPr="002B610A">
        <w:rPr>
          <w:rFonts w:ascii="IntelOne Text" w:hAnsi="IntelOne Text"/>
          <w:sz w:val="18"/>
          <w:szCs w:val="18"/>
        </w:rPr>
        <w:t xml:space="preserve">) Conditional </w:t>
      </w:r>
      <w:r w:rsidR="007175A3" w:rsidRPr="002B610A">
        <w:rPr>
          <w:rFonts w:ascii="IntelOne Text" w:hAnsi="IntelOne Text"/>
          <w:sz w:val="18"/>
          <w:szCs w:val="18"/>
        </w:rPr>
        <w:t>compare: -</w:t>
      </w:r>
      <w:r w:rsidR="001177F6" w:rsidRPr="002B610A">
        <w:rPr>
          <w:rFonts w:ascii="IntelOne Text" w:hAnsi="IntelOne Text"/>
          <w:sz w:val="18"/>
          <w:szCs w:val="18"/>
        </w:rPr>
        <w:t xml:space="preserve"> </w:t>
      </w:r>
    </w:p>
    <w:p w14:paraId="2254ADF6" w14:textId="4EA2F726"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Anatomy of CCMP </w:t>
      </w:r>
      <w:r w:rsidR="007175A3" w:rsidRPr="002B610A">
        <w:rPr>
          <w:rFonts w:ascii="IntelOne Text" w:hAnsi="IntelOne Text"/>
          <w:sz w:val="18"/>
          <w:szCs w:val="18"/>
        </w:rPr>
        <w:t>instruction: -</w:t>
      </w:r>
    </w:p>
    <w:p w14:paraId="63CEA91D" w14:textId="076E89A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lastRenderedPageBreak/>
        <w:t xml:space="preserve">        - DFV (returned if </w:t>
      </w:r>
      <w:proofErr w:type="gramStart"/>
      <w:r w:rsidRPr="002B610A">
        <w:rPr>
          <w:rFonts w:ascii="IntelOne Text" w:hAnsi="IntelOne Text"/>
          <w:sz w:val="18"/>
          <w:szCs w:val="18"/>
        </w:rPr>
        <w:t>SRC.FLAG !</w:t>
      </w:r>
      <w:proofErr w:type="gramEnd"/>
      <w:r w:rsidRPr="002B610A">
        <w:rPr>
          <w:rFonts w:ascii="IntelOne Text" w:hAnsi="IntelOne Text"/>
          <w:sz w:val="18"/>
          <w:szCs w:val="18"/>
        </w:rPr>
        <w:t xml:space="preserve">= EVEX.SFLAGS), CCMPNEQ -&gt; NE is encoded into EVEX.SFLAGS bits, DFV </w:t>
      </w:r>
      <w:r w:rsidR="007175A3" w:rsidRPr="002B610A">
        <w:rPr>
          <w:rFonts w:ascii="IntelOne Text" w:hAnsi="IntelOne Text"/>
          <w:sz w:val="18"/>
          <w:szCs w:val="18"/>
        </w:rPr>
        <w:t>need</w:t>
      </w:r>
      <w:r w:rsidRPr="002B610A">
        <w:rPr>
          <w:rFonts w:ascii="IntelOne Text" w:hAnsi="IntelOne Text"/>
          <w:sz w:val="18"/>
          <w:szCs w:val="18"/>
        </w:rPr>
        <w:t xml:space="preserve"> to be set explicitly.</w:t>
      </w:r>
    </w:p>
    <w:p w14:paraId="0A3A974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OP1</w:t>
      </w:r>
    </w:p>
    <w:p w14:paraId="04CB2FA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OP2</w:t>
      </w:r>
    </w:p>
    <w:p w14:paraId="1068E047" w14:textId="586DA7BA"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DST.FLAGS = OP1 - OP2 [EFLAGS set according to the subtraction operation]</w:t>
      </w:r>
    </w:p>
    <w:p w14:paraId="2270ACB5"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(SRC.FLAT == EVEX.SFLAGS) {</w:t>
      </w:r>
    </w:p>
    <w:p w14:paraId="579E6CFA"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OP1. CMP OP2.</w:t>
      </w:r>
    </w:p>
    <w:p w14:paraId="73C788C3"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 else {</w:t>
      </w:r>
    </w:p>
    <w:p w14:paraId="382FF46D" w14:textId="77777777" w:rsid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DFV</w:t>
      </w:r>
    </w:p>
    <w:p w14:paraId="69244066" w14:textId="2A649DD5" w:rsidR="001037CB" w:rsidRPr="002B610A" w:rsidRDefault="002B610A" w:rsidP="00A87B48">
      <w:pPr>
        <w:spacing w:after="0"/>
        <w:rPr>
          <w:rFonts w:ascii="IntelOne Text" w:hAnsi="IntelOne Text" w:cs="IntelOne Display AR Medium"/>
          <w:sz w:val="18"/>
          <w:szCs w:val="18"/>
        </w:rPr>
      </w:pPr>
      <w:r>
        <w:rPr>
          <w:rFonts w:ascii="IntelOne Text" w:hAnsi="IntelOne Text" w:cs="IntelOne Display AR Medium"/>
          <w:sz w:val="18"/>
          <w:szCs w:val="18"/>
        </w:rPr>
        <w:t xml:space="preserve">        </w:t>
      </w:r>
      <w:r w:rsidR="001037CB" w:rsidRPr="002B610A">
        <w:rPr>
          <w:rFonts w:ascii="IntelOne Text" w:hAnsi="IntelOne Text" w:cs="IntelOne Display AR Medium"/>
          <w:sz w:val="18"/>
          <w:szCs w:val="18"/>
        </w:rPr>
        <w:t>}</w:t>
      </w:r>
    </w:p>
    <w:p w14:paraId="7DDF741D" w14:textId="6B77E5D5" w:rsidR="00D85403" w:rsidRPr="002B610A" w:rsidRDefault="00D85403" w:rsidP="00A87B48">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1B913F6" wp14:editId="5660D8A6">
            <wp:extent cx="5731510" cy="4959985"/>
            <wp:effectExtent l="0" t="0" r="2540" b="0"/>
            <wp:docPr id="117685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81" name="Picture 1" descr="A screenshot of a computer program&#10;&#10;Description automatically generated"/>
                    <pic:cNvPicPr/>
                  </pic:nvPicPr>
                  <pic:blipFill>
                    <a:blip r:embed="rId14"/>
                    <a:stretch>
                      <a:fillRect/>
                    </a:stretch>
                  </pic:blipFill>
                  <pic:spPr>
                    <a:xfrm>
                      <a:off x="0" y="0"/>
                      <a:ext cx="5731510" cy="4959985"/>
                    </a:xfrm>
                    <a:prstGeom prst="rect">
                      <a:avLst/>
                    </a:prstGeom>
                  </pic:spPr>
                </pic:pic>
              </a:graphicData>
            </a:graphic>
          </wp:inline>
        </w:drawing>
      </w:r>
    </w:p>
    <w:p w14:paraId="1AD3E0D7" w14:textId="220A5FE5" w:rsidR="00052D86" w:rsidRPr="002B610A" w:rsidRDefault="00260302"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030D87AC" wp14:editId="66485699">
            <wp:extent cx="5731510" cy="1986280"/>
            <wp:effectExtent l="0" t="0" r="2540" b="0"/>
            <wp:docPr id="121375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1736" name=""/>
                    <pic:cNvPicPr/>
                  </pic:nvPicPr>
                  <pic:blipFill>
                    <a:blip r:embed="rId15"/>
                    <a:stretch>
                      <a:fillRect/>
                    </a:stretch>
                  </pic:blipFill>
                  <pic:spPr>
                    <a:xfrm>
                      <a:off x="0" y="0"/>
                      <a:ext cx="5731510" cy="1986280"/>
                    </a:xfrm>
                    <a:prstGeom prst="rect">
                      <a:avLst/>
                    </a:prstGeom>
                  </pic:spPr>
                </pic:pic>
              </a:graphicData>
            </a:graphic>
          </wp:inline>
        </w:drawing>
      </w:r>
    </w:p>
    <w:p w14:paraId="45449FF1" w14:textId="77777777" w:rsidR="00052D86" w:rsidRPr="002B610A" w:rsidRDefault="00052D86" w:rsidP="00EE1803">
      <w:pPr>
        <w:spacing w:after="0"/>
        <w:rPr>
          <w:rFonts w:ascii="IntelOne Text" w:hAnsi="IntelOne Text" w:cs="IntelOne Display AR Medium"/>
          <w:sz w:val="18"/>
          <w:szCs w:val="18"/>
        </w:rPr>
      </w:pPr>
    </w:p>
    <w:p w14:paraId="6FF8674C" w14:textId="7A329350"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lastRenderedPageBreak/>
        <w:t>C kernel and expected Inline ASM sequence</w:t>
      </w:r>
    </w:p>
    <w:p w14:paraId="1F1898CF" w14:textId="6DF54CB3"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68C6E07" wp14:editId="697EC323">
            <wp:extent cx="3925513" cy="2663834"/>
            <wp:effectExtent l="0" t="0" r="0" b="3175"/>
            <wp:docPr id="3869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7671" name=""/>
                    <pic:cNvPicPr/>
                  </pic:nvPicPr>
                  <pic:blipFill>
                    <a:blip r:embed="rId16"/>
                    <a:stretch>
                      <a:fillRect/>
                    </a:stretch>
                  </pic:blipFill>
                  <pic:spPr>
                    <a:xfrm>
                      <a:off x="0" y="0"/>
                      <a:ext cx="3931611" cy="2667972"/>
                    </a:xfrm>
                    <a:prstGeom prst="rect">
                      <a:avLst/>
                    </a:prstGeom>
                  </pic:spPr>
                </pic:pic>
              </a:graphicData>
            </a:graphic>
          </wp:inline>
        </w:drawing>
      </w:r>
    </w:p>
    <w:p w14:paraId="74585211" w14:textId="77777777" w:rsidR="00052D86" w:rsidRPr="002B610A" w:rsidRDefault="00052D86" w:rsidP="00EE1803">
      <w:pPr>
        <w:spacing w:after="0"/>
        <w:rPr>
          <w:rFonts w:ascii="IntelOne Text" w:hAnsi="IntelOne Text" w:cs="IntelOne Display AR Medium"/>
          <w:sz w:val="18"/>
          <w:szCs w:val="18"/>
        </w:rPr>
      </w:pPr>
    </w:p>
    <w:p w14:paraId="08B0CB68" w14:textId="4F7F77D6" w:rsidR="00021D14"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[1] https://godbolt.org/z/Ks47ev1oY</w:t>
      </w:r>
    </w:p>
    <w:p w14:paraId="76B703A9" w14:textId="6076FAC6" w:rsidR="00052D86"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[2] https://godbolt.org/z/YWf5nsv5j</w:t>
      </w:r>
    </w:p>
    <w:p w14:paraId="0C65B5C9" w14:textId="77777777" w:rsidR="00D85403" w:rsidRPr="002B610A" w:rsidRDefault="00D85403" w:rsidP="001037CB">
      <w:pPr>
        <w:rPr>
          <w:rFonts w:ascii="IntelOne Text" w:hAnsi="IntelOne Text"/>
          <w:sz w:val="18"/>
          <w:szCs w:val="18"/>
        </w:rPr>
      </w:pPr>
    </w:p>
    <w:p w14:paraId="35C0197F" w14:textId="77777777" w:rsidR="00D85403" w:rsidRPr="002B610A" w:rsidRDefault="00D85403" w:rsidP="001037CB">
      <w:pPr>
        <w:rPr>
          <w:rFonts w:ascii="IntelOne Text" w:hAnsi="IntelOne Text"/>
          <w:sz w:val="18"/>
          <w:szCs w:val="18"/>
        </w:rPr>
      </w:pPr>
    </w:p>
    <w:p w14:paraId="5A9E92B8" w14:textId="77777777" w:rsidR="00D85403" w:rsidRPr="002B610A" w:rsidRDefault="00D85403" w:rsidP="001037CB">
      <w:pPr>
        <w:rPr>
          <w:rFonts w:ascii="IntelOne Text" w:hAnsi="IntelOne Text"/>
          <w:sz w:val="18"/>
          <w:szCs w:val="18"/>
        </w:rPr>
      </w:pPr>
    </w:p>
    <w:p w14:paraId="23563924" w14:textId="77777777" w:rsidR="00D85403" w:rsidRPr="002B610A" w:rsidRDefault="00D85403" w:rsidP="001037CB">
      <w:pPr>
        <w:rPr>
          <w:rFonts w:ascii="IntelOne Text" w:hAnsi="IntelOne Text"/>
          <w:sz w:val="18"/>
          <w:szCs w:val="18"/>
        </w:rPr>
      </w:pPr>
    </w:p>
    <w:p w14:paraId="0E34D073" w14:textId="77777777" w:rsidR="00D85403" w:rsidRPr="002B610A" w:rsidRDefault="00D85403" w:rsidP="001037CB">
      <w:pPr>
        <w:rPr>
          <w:rFonts w:ascii="IntelOne Text" w:hAnsi="IntelOne Text"/>
          <w:sz w:val="18"/>
          <w:szCs w:val="18"/>
        </w:rPr>
      </w:pPr>
    </w:p>
    <w:p w14:paraId="3E409236" w14:textId="77777777" w:rsidR="00D85403" w:rsidRPr="002B610A" w:rsidRDefault="00D85403" w:rsidP="001037CB">
      <w:pPr>
        <w:rPr>
          <w:rFonts w:ascii="IntelOne Text" w:hAnsi="IntelOne Text"/>
          <w:sz w:val="18"/>
          <w:szCs w:val="18"/>
        </w:rPr>
      </w:pPr>
    </w:p>
    <w:p w14:paraId="09FC3229" w14:textId="77777777" w:rsidR="00D85403" w:rsidRPr="002B610A" w:rsidRDefault="00D85403" w:rsidP="001037CB">
      <w:pPr>
        <w:rPr>
          <w:rFonts w:ascii="IntelOne Text" w:hAnsi="IntelOne Text"/>
          <w:sz w:val="18"/>
          <w:szCs w:val="18"/>
        </w:rPr>
      </w:pPr>
    </w:p>
    <w:p w14:paraId="122D50FB" w14:textId="77777777" w:rsidR="00D85403" w:rsidRPr="002B610A" w:rsidRDefault="00D85403" w:rsidP="001037CB">
      <w:pPr>
        <w:rPr>
          <w:rFonts w:ascii="IntelOne Text" w:hAnsi="IntelOne Text"/>
          <w:sz w:val="18"/>
          <w:szCs w:val="18"/>
        </w:rPr>
      </w:pPr>
    </w:p>
    <w:p w14:paraId="5FA031AA" w14:textId="77777777" w:rsidR="00D85403" w:rsidRDefault="00D85403" w:rsidP="001037CB">
      <w:pPr>
        <w:rPr>
          <w:rFonts w:ascii="IntelOne Text" w:hAnsi="IntelOne Text"/>
          <w:sz w:val="18"/>
          <w:szCs w:val="18"/>
        </w:rPr>
      </w:pPr>
    </w:p>
    <w:p w14:paraId="4F9F58A2" w14:textId="77777777" w:rsidR="002B610A" w:rsidRDefault="002B610A" w:rsidP="001037CB">
      <w:pPr>
        <w:rPr>
          <w:rFonts w:ascii="IntelOne Text" w:hAnsi="IntelOne Text"/>
          <w:sz w:val="18"/>
          <w:szCs w:val="18"/>
        </w:rPr>
      </w:pPr>
    </w:p>
    <w:p w14:paraId="4AC2CC9C" w14:textId="77777777" w:rsidR="002B610A" w:rsidRDefault="002B610A" w:rsidP="001037CB">
      <w:pPr>
        <w:rPr>
          <w:rFonts w:ascii="IntelOne Text" w:hAnsi="IntelOne Text"/>
          <w:sz w:val="18"/>
          <w:szCs w:val="18"/>
        </w:rPr>
      </w:pPr>
    </w:p>
    <w:p w14:paraId="10932455" w14:textId="77777777" w:rsidR="002B610A" w:rsidRPr="002B610A" w:rsidRDefault="002B610A" w:rsidP="001037CB">
      <w:pPr>
        <w:rPr>
          <w:rFonts w:ascii="IntelOne Text" w:hAnsi="IntelOne Text"/>
          <w:sz w:val="18"/>
          <w:szCs w:val="18"/>
        </w:rPr>
      </w:pPr>
    </w:p>
    <w:p w14:paraId="6970BB74" w14:textId="6F886BE5" w:rsidR="001037CB" w:rsidRPr="002B610A" w:rsidRDefault="006F7F48" w:rsidP="001037CB">
      <w:pPr>
        <w:rPr>
          <w:rFonts w:ascii="IntelOne Text" w:hAnsi="IntelOne Text"/>
          <w:sz w:val="18"/>
          <w:szCs w:val="18"/>
        </w:rPr>
      </w:pPr>
      <w:r w:rsidRPr="002B610A">
        <w:rPr>
          <w:rFonts w:ascii="IntelOne Text" w:hAnsi="IntelOne Text"/>
          <w:sz w:val="18"/>
          <w:szCs w:val="18"/>
        </w:rPr>
        <w:t>Example</w:t>
      </w:r>
      <w:r w:rsidR="001037CB" w:rsidRPr="002B610A">
        <w:rPr>
          <w:rFonts w:ascii="IntelOne Text" w:hAnsi="IntelOne Text"/>
          <w:sz w:val="18"/>
          <w:szCs w:val="18"/>
        </w:rPr>
        <w:t xml:space="preserve"> 1:</w:t>
      </w:r>
    </w:p>
    <w:p w14:paraId="24D44428" w14:textId="3D25DD2F"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w:t>
      </w:r>
      <w:proofErr w:type="gramStart"/>
      <w:r w:rsidRPr="002B610A">
        <w:rPr>
          <w:rFonts w:ascii="IntelOne Text" w:hAnsi="IntelOne Text"/>
          <w:b/>
          <w:bCs/>
          <w:sz w:val="18"/>
          <w:szCs w:val="18"/>
          <w:u w:val="single"/>
        </w:rPr>
        <w:t>Source:-</w:t>
      </w:r>
      <w:proofErr w:type="gramEnd"/>
    </w:p>
    <w:p w14:paraId="7E478566"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src1;</w:t>
      </w:r>
    </w:p>
    <w:p w14:paraId="18D59637"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 c2 == 2) {</w:t>
      </w:r>
    </w:p>
    <w:p w14:paraId="54F06EB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26D3EE79"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2B704DD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2613BDF5" w14:textId="77777777" w:rsidR="00E91575" w:rsidRPr="002B610A" w:rsidRDefault="00E91575" w:rsidP="001037CB">
      <w:pPr>
        <w:rPr>
          <w:rFonts w:ascii="IntelOne Text" w:hAnsi="IntelOne Text"/>
          <w:b/>
          <w:bCs/>
          <w:sz w:val="18"/>
          <w:szCs w:val="18"/>
          <w:u w:val="single"/>
        </w:rPr>
      </w:pPr>
    </w:p>
    <w:p w14:paraId="144EF688" w14:textId="1A1155C2"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C2 </w:t>
      </w:r>
      <w:proofErr w:type="spellStart"/>
      <w:r w:rsidRPr="002B610A">
        <w:rPr>
          <w:rFonts w:ascii="IntelOne Text" w:hAnsi="IntelOne Text"/>
          <w:b/>
          <w:bCs/>
          <w:sz w:val="18"/>
          <w:szCs w:val="18"/>
          <w:u w:val="single"/>
        </w:rPr>
        <w:t>SoN</w:t>
      </w:r>
      <w:proofErr w:type="spellEnd"/>
      <w:r w:rsidRPr="002B610A">
        <w:rPr>
          <w:rFonts w:ascii="IntelOne Text" w:hAnsi="IntelOne Text"/>
          <w:b/>
          <w:bCs/>
          <w:sz w:val="18"/>
          <w:szCs w:val="18"/>
          <w:u w:val="single"/>
        </w:rPr>
        <w:t xml:space="preserve"> </w:t>
      </w:r>
      <w:proofErr w:type="gramStart"/>
      <w:r w:rsidRPr="002B610A">
        <w:rPr>
          <w:rFonts w:ascii="IntelOne Text" w:hAnsi="IntelOne Text"/>
          <w:b/>
          <w:bCs/>
          <w:sz w:val="18"/>
          <w:szCs w:val="18"/>
          <w:u w:val="single"/>
        </w:rPr>
        <w:t>IR:-</w:t>
      </w:r>
      <w:proofErr w:type="gramEnd"/>
    </w:p>
    <w:p w14:paraId="5DAD037D" w14:textId="2D32FDE9" w:rsidR="001037CB" w:rsidRPr="002B610A" w:rsidRDefault="00052D86" w:rsidP="001037CB">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1843A7A4" wp14:editId="7AA14460">
            <wp:extent cx="2556825" cy="3080597"/>
            <wp:effectExtent l="0" t="0" r="0" b="5715"/>
            <wp:docPr id="36315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56" name=""/>
                    <pic:cNvPicPr/>
                  </pic:nvPicPr>
                  <pic:blipFill>
                    <a:blip r:embed="rId17"/>
                    <a:stretch>
                      <a:fillRect/>
                    </a:stretch>
                  </pic:blipFill>
                  <pic:spPr>
                    <a:xfrm>
                      <a:off x="0" y="0"/>
                      <a:ext cx="2602189" cy="3135253"/>
                    </a:xfrm>
                    <a:prstGeom prst="rect">
                      <a:avLst/>
                    </a:prstGeom>
                  </pic:spPr>
                </pic:pic>
              </a:graphicData>
            </a:graphic>
          </wp:inline>
        </w:drawing>
      </w:r>
    </w:p>
    <w:p w14:paraId="6CB02718" w14:textId="090469BB" w:rsidR="00E74F82" w:rsidRPr="002B610A" w:rsidRDefault="001037CB" w:rsidP="001037CB">
      <w:pPr>
        <w:rPr>
          <w:rFonts w:ascii="IntelOne Text" w:hAnsi="IntelOne Text"/>
          <w:sz w:val="18"/>
          <w:szCs w:val="18"/>
        </w:rPr>
      </w:pPr>
      <w:r w:rsidRPr="002B610A">
        <w:rPr>
          <w:rFonts w:ascii="IntelOne Text" w:hAnsi="IntelOne Text"/>
          <w:sz w:val="18"/>
          <w:szCs w:val="18"/>
        </w:rPr>
        <w:t xml:space="preserve"> </w:t>
      </w:r>
    </w:p>
    <w:p w14:paraId="516BAC40" w14:textId="6A7996B6" w:rsidR="001037CB" w:rsidRPr="002B610A" w:rsidRDefault="00052D86" w:rsidP="001037CB">
      <w:pPr>
        <w:rPr>
          <w:rFonts w:ascii="IntelOne Text" w:hAnsi="IntelOne Text"/>
          <w:sz w:val="18"/>
          <w:szCs w:val="18"/>
        </w:rPr>
      </w:pPr>
      <w:r w:rsidRPr="002B610A">
        <w:rPr>
          <w:rFonts w:ascii="IntelOne Text" w:hAnsi="IntelOne Text"/>
          <w:sz w:val="18"/>
          <w:szCs w:val="18"/>
        </w:rPr>
        <w:t>Short-</w:t>
      </w:r>
      <w:proofErr w:type="gramStart"/>
      <w:r w:rsidRPr="002B610A">
        <w:rPr>
          <w:rFonts w:ascii="IntelOne Text" w:hAnsi="IntelOne Text"/>
          <w:sz w:val="18"/>
          <w:szCs w:val="18"/>
        </w:rPr>
        <w:t>circuiting:</w:t>
      </w:r>
      <w:r w:rsidR="001037CB" w:rsidRPr="002B610A">
        <w:rPr>
          <w:rFonts w:ascii="IntelOne Text" w:hAnsi="IntelOne Text"/>
          <w:sz w:val="18"/>
          <w:szCs w:val="18"/>
        </w:rPr>
        <w:t>-</w:t>
      </w:r>
      <w:proofErr w:type="gramEnd"/>
    </w:p>
    <w:p w14:paraId="71D9C223" w14:textId="60DAAB46" w:rsidR="00E74F82" w:rsidRPr="002B610A" w:rsidRDefault="001037CB" w:rsidP="00052D86">
      <w:pPr>
        <w:spacing w:after="0"/>
        <w:rPr>
          <w:rFonts w:ascii="IntelOne Text" w:hAnsi="IntelOne Text" w:cs="IntelOne Display AR Light"/>
          <w:sz w:val="18"/>
          <w:szCs w:val="18"/>
        </w:rPr>
      </w:pPr>
      <w:r w:rsidRPr="002B610A">
        <w:rPr>
          <w:rFonts w:ascii="IntelOne Text" w:hAnsi="IntelOne Text"/>
          <w:sz w:val="18"/>
          <w:szCs w:val="18"/>
        </w:rPr>
        <w:t xml:space="preserve">       </w:t>
      </w:r>
      <w:r w:rsidRPr="002B610A">
        <w:rPr>
          <w:rFonts w:ascii="IntelOne Text" w:hAnsi="IntelOne Text" w:cs="IntelOne Display AR Light"/>
          <w:sz w:val="18"/>
          <w:szCs w:val="18"/>
        </w:rPr>
        <w:t>COND1 || COND</w:t>
      </w:r>
      <w:r w:rsidR="0070636E" w:rsidRPr="002B610A">
        <w:rPr>
          <w:rFonts w:ascii="IntelOne Text" w:hAnsi="IntelOne Text" w:cs="IntelOne Display AR Light"/>
          <w:sz w:val="18"/>
          <w:szCs w:val="18"/>
        </w:rPr>
        <w:t>2</w:t>
      </w:r>
    </w:p>
    <w:p w14:paraId="19556A26" w14:textId="41C1FAC4" w:rsidR="00E74F82" w:rsidRPr="002B610A" w:rsidRDefault="00E74F82"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If</w:t>
      </w:r>
      <w:r w:rsidR="001037CB" w:rsidRPr="002B610A">
        <w:rPr>
          <w:rFonts w:ascii="IntelOne Text" w:hAnsi="IntelOne Text" w:cs="IntelOne Display AR Light"/>
          <w:sz w:val="18"/>
          <w:szCs w:val="18"/>
        </w:rPr>
        <w:t xml:space="preserve"> COND1 is TRUE then COND2 need not be executed.</w:t>
      </w:r>
    </w:p>
    <w:p w14:paraId="413124BC" w14:textId="77777777" w:rsidR="00485426"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terms of CCMP, we fold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 xml:space="preserve">result of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former comparison with subsequent compare</w:t>
      </w:r>
      <w:r w:rsidR="00485426" w:rsidRPr="002B610A">
        <w:rPr>
          <w:rFonts w:ascii="IntelOne Text" w:hAnsi="IntelOne Text" w:cs="IntelOne Display AR Light"/>
          <w:sz w:val="18"/>
          <w:szCs w:val="18"/>
        </w:rPr>
        <w:t xml:space="preserve"> </w:t>
      </w:r>
      <w:proofErr w:type="gramStart"/>
      <w:r w:rsidRPr="002B610A">
        <w:rPr>
          <w:rFonts w:ascii="IntelOne Text" w:hAnsi="IntelOne Text" w:cs="IntelOne Display AR Light"/>
          <w:sz w:val="18"/>
          <w:szCs w:val="18"/>
        </w:rPr>
        <w:t>to  save</w:t>
      </w:r>
      <w:proofErr w:type="gramEnd"/>
      <w:r w:rsidRPr="002B610A">
        <w:rPr>
          <w:rFonts w:ascii="IntelOne Text" w:hAnsi="IntelOne Text" w:cs="IntelOne Display AR Light"/>
          <w:sz w:val="18"/>
          <w:szCs w:val="18"/>
        </w:rPr>
        <w:t xml:space="preserve"> costly branch prediction resources as intermediate JMP is absorbed. Hence,</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to emulate </w:t>
      </w:r>
      <w:r w:rsidR="00052D86" w:rsidRPr="002B610A">
        <w:rPr>
          <w:rFonts w:ascii="IntelOne Text" w:hAnsi="IntelOne Text" w:cs="IntelOne Display AR Light"/>
          <w:sz w:val="18"/>
          <w:szCs w:val="18"/>
        </w:rPr>
        <w:t>short-circuiting</w:t>
      </w:r>
      <w:r w:rsidRPr="002B610A">
        <w:rPr>
          <w:rFonts w:ascii="IntelOne Text" w:hAnsi="IntelOne Text" w:cs="IntelOne Display AR Light"/>
          <w:sz w:val="18"/>
          <w:szCs w:val="18"/>
        </w:rPr>
        <w:t xml:space="preserve">, EVEX.SFLAGS should be set to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inverse of source flags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and DFV should be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same as SRC.FLAGS</w:t>
      </w:r>
      <w:r w:rsidR="00485426" w:rsidRPr="002B610A">
        <w:rPr>
          <w:rFonts w:ascii="IntelOne Text" w:hAnsi="IntelOne Text" w:cs="IntelOne Display AR Light"/>
          <w:sz w:val="18"/>
          <w:szCs w:val="18"/>
        </w:rPr>
        <w:t>.</w:t>
      </w:r>
    </w:p>
    <w:p w14:paraId="7C4DB115" w14:textId="3BAD58B4" w:rsidR="001037CB"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Thus, if COND1 is true then we skip executing COND2 part of CCMP instruction and pass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the flags modified by COND1 as it is to consumer instruction.</w:t>
      </w:r>
    </w:p>
    <w:p w14:paraId="4A7F8E6C" w14:textId="77777777" w:rsidR="00BA3ABC" w:rsidRPr="002B610A" w:rsidRDefault="00BA3ABC" w:rsidP="00052D86">
      <w:pPr>
        <w:spacing w:after="0"/>
        <w:rPr>
          <w:rFonts w:ascii="IntelOne Text" w:hAnsi="IntelOne Text" w:cs="IntelOne Display AR Light"/>
          <w:sz w:val="18"/>
          <w:szCs w:val="18"/>
        </w:rPr>
      </w:pPr>
    </w:p>
    <w:p w14:paraId="79951CD2" w14:textId="6ADD652E" w:rsidR="00485426" w:rsidRPr="002B610A" w:rsidRDefault="001037CB" w:rsidP="00052D86">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All the following conditions must be satisfied to infer a CCMP IR pattern</w:t>
      </w:r>
      <w:r w:rsidR="00485426" w:rsidRPr="002B610A">
        <w:rPr>
          <w:rFonts w:ascii="IntelOne Text" w:hAnsi="IntelOne Text" w:cs="IntelOne Display AR Light"/>
          <w:sz w:val="18"/>
          <w:szCs w:val="18"/>
        </w:rPr>
        <w:t>.</w:t>
      </w:r>
    </w:p>
    <w:p w14:paraId="17C3D0E7" w14:textId="77777777" w:rsidR="00485426"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COND1.FP == COND2</w:t>
      </w:r>
    </w:p>
    <w:p w14:paraId="1255D0B2" w14:textId="7559F974" w:rsidR="001037CB"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COND1.TP.TARGET == COND2.TP.TARGET</w:t>
      </w:r>
    </w:p>
    <w:p w14:paraId="6B97E63D" w14:textId="241F0EC9" w:rsidR="00485426"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w:t>
      </w:r>
    </w:p>
    <w:p w14:paraId="6D94CE4A" w14:textId="48CAE90F" w:rsidR="00B87BEB"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By setting DFV as </w:t>
      </w:r>
      <w:r w:rsidR="00156A9C">
        <w:rPr>
          <w:rFonts w:ascii="IntelOne Text" w:hAnsi="IntelOne Text" w:cs="IntelOne Display AR Light"/>
          <w:sz w:val="18"/>
          <w:szCs w:val="18"/>
        </w:rPr>
        <w:t>DST</w:t>
      </w:r>
      <w:r w:rsidRPr="002B610A">
        <w:rPr>
          <w:rFonts w:ascii="IntelOne Text" w:hAnsi="IntelOne Text" w:cs="IntelOne Display AR Light"/>
          <w:sz w:val="18"/>
          <w:szCs w:val="18"/>
        </w:rPr>
        <w:t xml:space="preserve">.FLAGS we ensure that </w:t>
      </w:r>
      <w:r w:rsidR="00156A9C">
        <w:rPr>
          <w:rFonts w:ascii="IntelOne Text" w:hAnsi="IntelOne Text" w:cs="IntelOne Display AR Light"/>
          <w:sz w:val="18"/>
          <w:szCs w:val="18"/>
        </w:rPr>
        <w:t xml:space="preserve">the </w:t>
      </w:r>
      <w:r w:rsidRPr="002B610A">
        <w:rPr>
          <w:rFonts w:ascii="IntelOne Text" w:hAnsi="IntelOne Text" w:cs="IntelOne Display AR Light"/>
          <w:sz w:val="18"/>
          <w:szCs w:val="18"/>
        </w:rPr>
        <w:t>consumer of flags is agnostic to control flow modification</w:t>
      </w:r>
      <w:r w:rsidR="005B2345"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i.e. flags modified by COND1 execution must match with CCMP default flags value after failed SRF.FLAG check since EVEX.SFLAGS == ~COND1.PREDICATE hence, we will not </w:t>
      </w:r>
      <w:r w:rsidR="005B2345" w:rsidRPr="002B610A">
        <w:rPr>
          <w:rFonts w:ascii="IntelOne Text" w:hAnsi="IntelOne Text" w:cs="IntelOne Display AR Light"/>
          <w:sz w:val="18"/>
          <w:szCs w:val="18"/>
        </w:rPr>
        <w:t>execute</w:t>
      </w:r>
      <w:r w:rsidRPr="002B610A">
        <w:rPr>
          <w:rFonts w:ascii="IntelOne Text" w:hAnsi="IntelOne Text" w:cs="IntelOne Display AR Light"/>
          <w:sz w:val="18"/>
          <w:szCs w:val="18"/>
        </w:rPr>
        <w:t xml:space="preserve"> COND2 and pass </w:t>
      </w:r>
      <w:r w:rsidR="005B2345" w:rsidRPr="002B610A">
        <w:rPr>
          <w:rFonts w:ascii="IntelOne Text" w:hAnsi="IntelOne Text" w:cs="IntelOne Display AR Light"/>
          <w:sz w:val="18"/>
          <w:szCs w:val="18"/>
        </w:rPr>
        <w:t>unmodified</w:t>
      </w:r>
      <w:r w:rsidRPr="002B610A">
        <w:rPr>
          <w:rFonts w:ascii="IntelOne Text" w:hAnsi="IntelOne Text" w:cs="IntelOne Display AR Light"/>
          <w:sz w:val="18"/>
          <w:szCs w:val="18"/>
        </w:rPr>
        <w:t xml:space="preserve"> flags.</w:t>
      </w:r>
    </w:p>
    <w:p w14:paraId="19E82EC3" w14:textId="77777777" w:rsidR="00485426" w:rsidRPr="002B610A" w:rsidRDefault="00485426" w:rsidP="00B87BEB">
      <w:pPr>
        <w:spacing w:after="0"/>
        <w:rPr>
          <w:rFonts w:ascii="IntelOne Text" w:hAnsi="IntelOne Text" w:cs="IntelOne Display AR Light"/>
          <w:sz w:val="18"/>
          <w:szCs w:val="18"/>
        </w:rPr>
      </w:pPr>
    </w:p>
    <w:p w14:paraId="0AA7ADDA" w14:textId="5DC53E90"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noProof/>
          <w:sz w:val="18"/>
          <w:szCs w:val="18"/>
        </w:rPr>
        <w:drawing>
          <wp:inline distT="0" distB="0" distL="0" distR="0" wp14:anchorId="72FE0741" wp14:editId="47190D9B">
            <wp:extent cx="5731510" cy="1347470"/>
            <wp:effectExtent l="0" t="0" r="2540" b="5080"/>
            <wp:docPr id="24460202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02020" name="Picture 1" descr="A screen shot of a computer screen&#10;&#10;Description automatically generated"/>
                    <pic:cNvPicPr/>
                  </pic:nvPicPr>
                  <pic:blipFill>
                    <a:blip r:embed="rId18"/>
                    <a:stretch>
                      <a:fillRect/>
                    </a:stretch>
                  </pic:blipFill>
                  <pic:spPr>
                    <a:xfrm>
                      <a:off x="0" y="0"/>
                      <a:ext cx="5731510" cy="1347470"/>
                    </a:xfrm>
                    <a:prstGeom prst="rect">
                      <a:avLst/>
                    </a:prstGeom>
                  </pic:spPr>
                </pic:pic>
              </a:graphicData>
            </a:graphic>
          </wp:inline>
        </w:drawing>
      </w:r>
    </w:p>
    <w:p w14:paraId="54AB34E5" w14:textId="77777777" w:rsidR="00F5411C" w:rsidRPr="002B610A" w:rsidRDefault="00F5411C" w:rsidP="00B87BEB">
      <w:pPr>
        <w:spacing w:after="0"/>
        <w:rPr>
          <w:rFonts w:ascii="IntelOne Text" w:hAnsi="IntelOne Text" w:cs="IntelOne Display AR Light"/>
          <w:sz w:val="18"/>
          <w:szCs w:val="18"/>
        </w:rPr>
      </w:pPr>
    </w:p>
    <w:p w14:paraId="5858663B" w14:textId="261200E5"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actual C2 IR, we flip the </w:t>
      </w:r>
      <w:r w:rsidR="00533FD0" w:rsidRPr="002B610A">
        <w:rPr>
          <w:rFonts w:ascii="IntelOne Text" w:hAnsi="IntelOne Text" w:cs="IntelOne Display AR Light"/>
          <w:sz w:val="18"/>
          <w:szCs w:val="18"/>
        </w:rPr>
        <w:t xml:space="preserve">COND1 predicate, but </w:t>
      </w:r>
      <w:proofErr w:type="gramStart"/>
      <w:r w:rsidR="00533FD0" w:rsidRPr="002B610A">
        <w:rPr>
          <w:rFonts w:ascii="IntelOne Text" w:hAnsi="IntelOne Text" w:cs="IntelOne Display AR Light"/>
          <w:sz w:val="18"/>
          <w:szCs w:val="18"/>
        </w:rPr>
        <w:t>COND1.FP.TARGET</w:t>
      </w:r>
      <w:proofErr w:type="gramEnd"/>
      <w:r w:rsidR="00533FD0" w:rsidRPr="002B610A">
        <w:rPr>
          <w:rFonts w:ascii="IntelOne Text" w:hAnsi="IntelOne Text" w:cs="IntelOne Display AR Light"/>
          <w:sz w:val="18"/>
          <w:szCs w:val="18"/>
        </w:rPr>
        <w:t xml:space="preserve"> == COND2.TP.TARGET thus </w:t>
      </w:r>
    </w:p>
    <w:p w14:paraId="553C9736" w14:textId="7B3EAB78" w:rsidR="0095306E" w:rsidRPr="002B610A" w:rsidRDefault="0095306E"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We can fold COND1 with COND2. </w:t>
      </w:r>
    </w:p>
    <w:p w14:paraId="714DF26F" w14:textId="48CF3A0E"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Q. What happens when CMP instruction is </w:t>
      </w:r>
      <w:proofErr w:type="gramStart"/>
      <w:r w:rsidRPr="002B610A">
        <w:rPr>
          <w:rFonts w:ascii="IntelOne Text" w:hAnsi="IntelOne Text" w:cs="IntelOne Display AR Light"/>
          <w:sz w:val="18"/>
          <w:szCs w:val="18"/>
        </w:rPr>
        <w:t>executed ?</w:t>
      </w:r>
      <w:proofErr w:type="gramEnd"/>
    </w:p>
    <w:p w14:paraId="134C99A9" w14:textId="6E97F32A"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A. It subtracts OPR2 from OPR1 and sets the EFLAGS accordingly.</w:t>
      </w:r>
    </w:p>
    <w:p w14:paraId="1AF278EA" w14:textId="5727121F"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EFLAGS = OPR1 – OPR2</w:t>
      </w:r>
    </w:p>
    <w:p w14:paraId="3E14926B" w14:textId="7359E04D" w:rsidR="00321D6D" w:rsidRPr="002B610A" w:rsidRDefault="00321D6D" w:rsidP="00B87BEB">
      <w:pPr>
        <w:spacing w:after="0"/>
        <w:rPr>
          <w:rFonts w:ascii="IntelOne Text" w:hAnsi="IntelOne Text" w:cs="IntelOne Display AR Light"/>
          <w:sz w:val="18"/>
          <w:szCs w:val="18"/>
        </w:rPr>
      </w:pPr>
    </w:p>
    <w:p w14:paraId="21316BB4" w14:textId="5EC8FB3C"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lastRenderedPageBreak/>
        <w:t xml:space="preserve">Q. </w:t>
      </w:r>
      <w:r w:rsidR="0048390B" w:rsidRPr="002B610A">
        <w:rPr>
          <w:rFonts w:ascii="IntelOne Text" w:hAnsi="IntelOne Text" w:cs="IntelOne Display AR Light"/>
          <w:sz w:val="18"/>
          <w:szCs w:val="18"/>
        </w:rPr>
        <w:t xml:space="preserve">Which are the flag consuming </w:t>
      </w:r>
      <w:proofErr w:type="gramStart"/>
      <w:r w:rsidR="0048390B" w:rsidRPr="002B610A">
        <w:rPr>
          <w:rFonts w:ascii="IntelOne Text" w:hAnsi="IntelOne Text" w:cs="IntelOne Display AR Light"/>
          <w:sz w:val="18"/>
          <w:szCs w:val="18"/>
        </w:rPr>
        <w:t>instructions ?</w:t>
      </w:r>
      <w:proofErr w:type="gramEnd"/>
    </w:p>
    <w:p w14:paraId="42D8245A" w14:textId="22E6098E" w:rsidR="0048390B" w:rsidRPr="002B610A" w:rsidRDefault="0048390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w:t>
      </w:r>
      <w:proofErr w:type="spellStart"/>
      <w:r w:rsidRPr="002B610A">
        <w:rPr>
          <w:rFonts w:ascii="IntelOne Text" w:hAnsi="IntelOne Text" w:cs="IntelOne Display AR Light"/>
          <w:sz w:val="18"/>
          <w:szCs w:val="18"/>
        </w:rPr>
        <w:t>Jcc</w:t>
      </w:r>
      <w:proofErr w:type="spellEnd"/>
      <w:r w:rsidRPr="002B610A">
        <w:rPr>
          <w:rFonts w:ascii="IntelOne Text" w:hAnsi="IntelOne Text" w:cs="IntelOne Display AR Light"/>
          <w:sz w:val="18"/>
          <w:szCs w:val="18"/>
        </w:rPr>
        <w:t xml:space="preserve">, </w:t>
      </w:r>
      <w:proofErr w:type="spellStart"/>
      <w:proofErr w:type="gramStart"/>
      <w:r w:rsidRPr="002B610A">
        <w:rPr>
          <w:rFonts w:ascii="IntelOne Text" w:hAnsi="IntelOne Text" w:cs="IntelOne Display AR Light"/>
          <w:sz w:val="18"/>
          <w:szCs w:val="18"/>
        </w:rPr>
        <w:t>CMovcc</w:t>
      </w:r>
      <w:proofErr w:type="spellEnd"/>
      <w:r w:rsidRPr="002B610A">
        <w:rPr>
          <w:rFonts w:ascii="IntelOne Text" w:hAnsi="IntelOne Text" w:cs="IntelOne Display AR Light"/>
          <w:sz w:val="18"/>
          <w:szCs w:val="18"/>
        </w:rPr>
        <w:t xml:space="preserve">,  </w:t>
      </w:r>
      <w:proofErr w:type="spellStart"/>
      <w:r w:rsidR="00CB2A36" w:rsidRPr="002B610A">
        <w:rPr>
          <w:rFonts w:ascii="IntelOne Text" w:hAnsi="IntelOne Text" w:cs="IntelOne Display AR Light"/>
          <w:sz w:val="18"/>
          <w:szCs w:val="18"/>
        </w:rPr>
        <w:t>setcc</w:t>
      </w:r>
      <w:proofErr w:type="spellEnd"/>
      <w:proofErr w:type="gramEnd"/>
      <w:r w:rsidR="00CB2A36" w:rsidRPr="002B610A">
        <w:rPr>
          <w:rFonts w:ascii="IntelOne Text" w:hAnsi="IntelOne Text" w:cs="IntelOne Display AR Light"/>
          <w:sz w:val="18"/>
          <w:szCs w:val="18"/>
        </w:rPr>
        <w:t xml:space="preserve">. These instructions </w:t>
      </w:r>
      <w:proofErr w:type="gramStart"/>
      <w:r w:rsidR="00CB2A36" w:rsidRPr="002B610A">
        <w:rPr>
          <w:rFonts w:ascii="IntelOne Text" w:hAnsi="IntelOne Text" w:cs="IntelOne Display AR Light"/>
          <w:sz w:val="18"/>
          <w:szCs w:val="18"/>
        </w:rPr>
        <w:t>looks</w:t>
      </w:r>
      <w:proofErr w:type="gramEnd"/>
      <w:r w:rsidR="00CB2A36" w:rsidRPr="002B610A">
        <w:rPr>
          <w:rFonts w:ascii="IntelOne Text" w:hAnsi="IntelOne Text" w:cs="IntelOne Display AR Light"/>
          <w:sz w:val="18"/>
          <w:szCs w:val="18"/>
        </w:rPr>
        <w:t xml:space="preserve"> for specific flag bits </w:t>
      </w:r>
      <w:r w:rsidR="00EF3E55" w:rsidRPr="002B610A">
        <w:rPr>
          <w:rFonts w:ascii="IntelOne Text" w:hAnsi="IntelOne Text" w:cs="IntelOne Display AR Light"/>
          <w:sz w:val="18"/>
          <w:szCs w:val="18"/>
        </w:rPr>
        <w:t xml:space="preserve">and take the actions (branch selection, move execution or set lower byte) accordingly. </w:t>
      </w:r>
    </w:p>
    <w:p w14:paraId="75D141A0" w14:textId="77777777" w:rsidR="00EF3E55" w:rsidRPr="002B610A" w:rsidRDefault="00EF3E55" w:rsidP="00B87BEB">
      <w:pPr>
        <w:spacing w:after="0"/>
        <w:rPr>
          <w:rFonts w:ascii="IntelOne Text" w:hAnsi="IntelOne Text" w:cs="IntelOne Display AR Light"/>
          <w:sz w:val="18"/>
          <w:szCs w:val="18"/>
        </w:rPr>
      </w:pPr>
    </w:p>
    <w:p w14:paraId="1398AE1A" w14:textId="77777777" w:rsidR="00EF3E55"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Q. Two branches originating from different conditional statements have same landing pad, does it mean that execution of flag-consuming instruction will be same through both control </w:t>
      </w:r>
      <w:proofErr w:type="gramStart"/>
      <w:r w:rsidRPr="002B610A">
        <w:rPr>
          <w:rFonts w:ascii="IntelOne Text" w:hAnsi="IntelOne Text" w:cs="IntelOne Display AR Light"/>
          <w:sz w:val="18"/>
          <w:szCs w:val="18"/>
        </w:rPr>
        <w:t>flows ?</w:t>
      </w:r>
      <w:proofErr w:type="gramEnd"/>
    </w:p>
    <w:p w14:paraId="42961858" w14:textId="77777777" w:rsidR="00A0176D"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w:t>
      </w:r>
      <w:r w:rsidR="00DB05B9" w:rsidRPr="002B610A">
        <w:rPr>
          <w:rFonts w:ascii="IntelOne Text" w:hAnsi="IntelOne Text" w:cs="IntelOne Display AR Light"/>
          <w:sz w:val="18"/>
          <w:szCs w:val="18"/>
        </w:rPr>
        <w:t>No, different condition instructions may modify the flags differently based on their respective operand values, which is why CCMP is equipped with DFV and implicit E</w:t>
      </w:r>
      <w:r w:rsidR="00126FCC" w:rsidRPr="002B610A">
        <w:rPr>
          <w:rFonts w:ascii="IntelOne Text" w:hAnsi="IntelOne Text" w:cs="IntelOne Display AR Light"/>
          <w:sz w:val="18"/>
          <w:szCs w:val="18"/>
        </w:rPr>
        <w:t>VEX.SFLAGS.</w:t>
      </w:r>
      <w:r w:rsidR="00E7696D" w:rsidRPr="002B610A">
        <w:rPr>
          <w:rFonts w:ascii="IntelOne Text" w:hAnsi="IntelOne Text" w:cs="IntelOne Display AR Light"/>
          <w:sz w:val="18"/>
          <w:szCs w:val="18"/>
        </w:rPr>
        <w:t xml:space="preserve"> All we make sure is that </w:t>
      </w:r>
      <w:r w:rsidR="00A0176D" w:rsidRPr="002B610A">
        <w:rPr>
          <w:rFonts w:ascii="IntelOne Text" w:hAnsi="IntelOne Text" w:cs="IntelOne Display AR Light"/>
          <w:sz w:val="18"/>
          <w:szCs w:val="18"/>
        </w:rPr>
        <w:t xml:space="preserve">CCMP effectively captures the </w:t>
      </w:r>
      <w:r w:rsidR="0029269E" w:rsidRPr="002B610A">
        <w:rPr>
          <w:rFonts w:ascii="IntelOne Text" w:hAnsi="IntelOne Text" w:cs="IntelOne Display AR Light"/>
          <w:sz w:val="18"/>
          <w:szCs w:val="18"/>
        </w:rPr>
        <w:t>cascading effect</w:t>
      </w:r>
      <w:r w:rsidR="00A0176D" w:rsidRPr="002B610A">
        <w:rPr>
          <w:rFonts w:ascii="IntelOne Text" w:hAnsi="IntelOne Text" w:cs="IntelOne Display AR Light"/>
          <w:sz w:val="18"/>
          <w:szCs w:val="18"/>
        </w:rPr>
        <w:t xml:space="preserve"> of FLAGS modification.</w:t>
      </w:r>
    </w:p>
    <w:p w14:paraId="1470D648" w14:textId="77777777" w:rsidR="00A0176D" w:rsidRDefault="00A0176D" w:rsidP="00B87BEB">
      <w:pPr>
        <w:spacing w:after="0"/>
        <w:rPr>
          <w:rFonts w:ascii="IntelOne Text" w:hAnsi="IntelOne Text" w:cs="IntelOne Display AR Light"/>
          <w:sz w:val="18"/>
          <w:szCs w:val="18"/>
        </w:rPr>
      </w:pPr>
    </w:p>
    <w:p w14:paraId="1D393F8A" w14:textId="77777777" w:rsidR="002B610A" w:rsidRDefault="002B610A" w:rsidP="00B87BEB">
      <w:pPr>
        <w:spacing w:after="0"/>
        <w:rPr>
          <w:rFonts w:ascii="IntelOne Text" w:hAnsi="IntelOne Text" w:cs="IntelOne Display AR Light"/>
          <w:sz w:val="18"/>
          <w:szCs w:val="18"/>
        </w:rPr>
      </w:pPr>
    </w:p>
    <w:p w14:paraId="2419A413" w14:textId="77777777" w:rsidR="002B610A" w:rsidRDefault="002B610A" w:rsidP="00B87BEB">
      <w:pPr>
        <w:spacing w:after="0"/>
        <w:rPr>
          <w:rFonts w:ascii="IntelOne Text" w:hAnsi="IntelOne Text" w:cs="IntelOne Display AR Light"/>
          <w:sz w:val="18"/>
          <w:szCs w:val="18"/>
        </w:rPr>
      </w:pPr>
    </w:p>
    <w:p w14:paraId="63BE7861" w14:textId="77777777" w:rsidR="002B610A" w:rsidRDefault="002B610A" w:rsidP="00B87BEB">
      <w:pPr>
        <w:spacing w:after="0"/>
        <w:rPr>
          <w:rFonts w:ascii="IntelOne Text" w:hAnsi="IntelOne Text" w:cs="IntelOne Display AR Light"/>
          <w:sz w:val="18"/>
          <w:szCs w:val="18"/>
        </w:rPr>
      </w:pPr>
    </w:p>
    <w:p w14:paraId="7D9C4BA1" w14:textId="77777777" w:rsidR="002B610A" w:rsidRDefault="002B610A" w:rsidP="00B87BEB">
      <w:pPr>
        <w:spacing w:after="0"/>
        <w:rPr>
          <w:rFonts w:ascii="IntelOne Text" w:hAnsi="IntelOne Text" w:cs="IntelOne Display AR Light"/>
          <w:sz w:val="18"/>
          <w:szCs w:val="18"/>
        </w:rPr>
      </w:pPr>
    </w:p>
    <w:p w14:paraId="732EF2F9" w14:textId="77777777" w:rsidR="002B610A" w:rsidRDefault="002B610A" w:rsidP="00B87BEB">
      <w:pPr>
        <w:spacing w:after="0"/>
        <w:rPr>
          <w:rFonts w:ascii="IntelOne Text" w:hAnsi="IntelOne Text" w:cs="IntelOne Display AR Light"/>
          <w:sz w:val="18"/>
          <w:szCs w:val="18"/>
        </w:rPr>
      </w:pPr>
    </w:p>
    <w:p w14:paraId="1871D290" w14:textId="77777777" w:rsidR="002B610A" w:rsidRDefault="002B610A" w:rsidP="00B87BEB">
      <w:pPr>
        <w:spacing w:after="0"/>
        <w:rPr>
          <w:rFonts w:ascii="IntelOne Text" w:hAnsi="IntelOne Text" w:cs="IntelOne Display AR Light"/>
          <w:sz w:val="18"/>
          <w:szCs w:val="18"/>
        </w:rPr>
      </w:pPr>
    </w:p>
    <w:p w14:paraId="744047AC" w14:textId="77777777" w:rsidR="002B610A" w:rsidRDefault="002B610A" w:rsidP="00B87BEB">
      <w:pPr>
        <w:spacing w:after="0"/>
        <w:rPr>
          <w:rFonts w:ascii="IntelOne Text" w:hAnsi="IntelOne Text" w:cs="IntelOne Display AR Light"/>
          <w:sz w:val="18"/>
          <w:szCs w:val="18"/>
        </w:rPr>
      </w:pPr>
    </w:p>
    <w:p w14:paraId="6D7E1EF1" w14:textId="77777777" w:rsidR="002B610A" w:rsidRDefault="002B610A" w:rsidP="00B87BEB">
      <w:pPr>
        <w:spacing w:after="0"/>
        <w:rPr>
          <w:rFonts w:ascii="IntelOne Text" w:hAnsi="IntelOne Text" w:cs="IntelOne Display AR Light"/>
          <w:sz w:val="18"/>
          <w:szCs w:val="18"/>
        </w:rPr>
      </w:pPr>
    </w:p>
    <w:p w14:paraId="38F15D86" w14:textId="77777777" w:rsidR="002B610A" w:rsidRDefault="002B610A" w:rsidP="00B87BEB">
      <w:pPr>
        <w:spacing w:after="0"/>
        <w:rPr>
          <w:rFonts w:ascii="IntelOne Text" w:hAnsi="IntelOne Text" w:cs="IntelOne Display AR Light"/>
          <w:sz w:val="18"/>
          <w:szCs w:val="18"/>
        </w:rPr>
      </w:pPr>
    </w:p>
    <w:p w14:paraId="22966680" w14:textId="77777777" w:rsidR="002B610A" w:rsidRDefault="002B610A" w:rsidP="00B87BEB">
      <w:pPr>
        <w:spacing w:after="0"/>
        <w:rPr>
          <w:rFonts w:ascii="IntelOne Text" w:hAnsi="IntelOne Text" w:cs="IntelOne Display AR Light"/>
          <w:sz w:val="18"/>
          <w:szCs w:val="18"/>
        </w:rPr>
      </w:pPr>
    </w:p>
    <w:p w14:paraId="7FB8D726" w14:textId="77777777" w:rsidR="002B610A" w:rsidRDefault="002B610A" w:rsidP="00B87BEB">
      <w:pPr>
        <w:spacing w:after="0"/>
        <w:rPr>
          <w:rFonts w:ascii="IntelOne Text" w:hAnsi="IntelOne Text" w:cs="IntelOne Display AR Light"/>
          <w:sz w:val="18"/>
          <w:szCs w:val="18"/>
        </w:rPr>
      </w:pPr>
    </w:p>
    <w:p w14:paraId="5E002468" w14:textId="77777777" w:rsidR="002B610A" w:rsidRDefault="002B610A" w:rsidP="00B87BEB">
      <w:pPr>
        <w:spacing w:after="0"/>
        <w:rPr>
          <w:rFonts w:ascii="IntelOne Text" w:hAnsi="IntelOne Text" w:cs="IntelOne Display AR Light"/>
          <w:sz w:val="18"/>
          <w:szCs w:val="18"/>
        </w:rPr>
      </w:pPr>
    </w:p>
    <w:p w14:paraId="7124C21F" w14:textId="77777777" w:rsidR="002B610A" w:rsidRDefault="002B610A" w:rsidP="00B87BEB">
      <w:pPr>
        <w:spacing w:after="0"/>
        <w:rPr>
          <w:rFonts w:ascii="IntelOne Text" w:hAnsi="IntelOne Text" w:cs="IntelOne Display AR Light"/>
          <w:sz w:val="18"/>
          <w:szCs w:val="18"/>
        </w:rPr>
      </w:pPr>
    </w:p>
    <w:p w14:paraId="44783CDC" w14:textId="77777777" w:rsidR="002B610A" w:rsidRDefault="002B610A" w:rsidP="00B87BEB">
      <w:pPr>
        <w:spacing w:after="0"/>
        <w:rPr>
          <w:rFonts w:ascii="IntelOne Text" w:hAnsi="IntelOne Text" w:cs="IntelOne Display AR Light"/>
          <w:sz w:val="18"/>
          <w:szCs w:val="18"/>
        </w:rPr>
      </w:pPr>
    </w:p>
    <w:p w14:paraId="11B07D37" w14:textId="77777777" w:rsidR="002B610A" w:rsidRDefault="002B610A" w:rsidP="00B87BEB">
      <w:pPr>
        <w:spacing w:after="0"/>
        <w:rPr>
          <w:rFonts w:ascii="IntelOne Text" w:hAnsi="IntelOne Text" w:cs="IntelOne Display AR Light"/>
          <w:sz w:val="18"/>
          <w:szCs w:val="18"/>
        </w:rPr>
      </w:pPr>
    </w:p>
    <w:p w14:paraId="009D2935" w14:textId="77777777" w:rsidR="002B610A" w:rsidRDefault="002B610A" w:rsidP="00B87BEB">
      <w:pPr>
        <w:spacing w:after="0"/>
        <w:rPr>
          <w:rFonts w:ascii="IntelOne Text" w:hAnsi="IntelOne Text" w:cs="IntelOne Display AR Light"/>
          <w:sz w:val="18"/>
          <w:szCs w:val="18"/>
        </w:rPr>
      </w:pPr>
    </w:p>
    <w:p w14:paraId="18E49C8E" w14:textId="77777777" w:rsidR="002B610A" w:rsidRDefault="002B610A" w:rsidP="00B87BEB">
      <w:pPr>
        <w:spacing w:after="0"/>
        <w:rPr>
          <w:rFonts w:ascii="IntelOne Text" w:hAnsi="IntelOne Text" w:cs="IntelOne Display AR Light"/>
          <w:sz w:val="18"/>
          <w:szCs w:val="18"/>
        </w:rPr>
      </w:pPr>
    </w:p>
    <w:p w14:paraId="374CDE52" w14:textId="77777777" w:rsidR="002B610A" w:rsidRDefault="002B610A" w:rsidP="00B87BEB">
      <w:pPr>
        <w:spacing w:after="0"/>
        <w:rPr>
          <w:rFonts w:ascii="IntelOne Text" w:hAnsi="IntelOne Text" w:cs="IntelOne Display AR Light"/>
          <w:sz w:val="18"/>
          <w:szCs w:val="18"/>
        </w:rPr>
      </w:pPr>
    </w:p>
    <w:p w14:paraId="77CC5452" w14:textId="77777777" w:rsidR="002B610A" w:rsidRDefault="002B610A" w:rsidP="00B87BEB">
      <w:pPr>
        <w:spacing w:after="0"/>
        <w:rPr>
          <w:rFonts w:ascii="IntelOne Text" w:hAnsi="IntelOne Text" w:cs="IntelOne Display AR Light"/>
          <w:sz w:val="18"/>
          <w:szCs w:val="18"/>
        </w:rPr>
      </w:pPr>
    </w:p>
    <w:p w14:paraId="46744002" w14:textId="77777777" w:rsidR="002B610A" w:rsidRDefault="002B610A" w:rsidP="00B87BEB">
      <w:pPr>
        <w:spacing w:after="0"/>
        <w:rPr>
          <w:rFonts w:ascii="IntelOne Text" w:hAnsi="IntelOne Text" w:cs="IntelOne Display AR Light"/>
          <w:sz w:val="18"/>
          <w:szCs w:val="18"/>
        </w:rPr>
      </w:pPr>
    </w:p>
    <w:p w14:paraId="46786155" w14:textId="77777777" w:rsidR="002B610A" w:rsidRDefault="002B610A" w:rsidP="00B87BEB">
      <w:pPr>
        <w:spacing w:after="0"/>
        <w:rPr>
          <w:rFonts w:ascii="IntelOne Text" w:hAnsi="IntelOne Text" w:cs="IntelOne Display AR Light"/>
          <w:sz w:val="18"/>
          <w:szCs w:val="18"/>
        </w:rPr>
      </w:pPr>
    </w:p>
    <w:p w14:paraId="51A2997B" w14:textId="77777777" w:rsidR="002B610A" w:rsidRDefault="002B610A" w:rsidP="00B87BEB">
      <w:pPr>
        <w:spacing w:after="0"/>
        <w:rPr>
          <w:rFonts w:ascii="IntelOne Text" w:hAnsi="IntelOne Text" w:cs="IntelOne Display AR Light"/>
          <w:sz w:val="18"/>
          <w:szCs w:val="18"/>
        </w:rPr>
      </w:pPr>
    </w:p>
    <w:p w14:paraId="6831484B" w14:textId="77777777" w:rsidR="002B610A" w:rsidRDefault="002B610A" w:rsidP="00B87BEB">
      <w:pPr>
        <w:spacing w:after="0"/>
        <w:rPr>
          <w:rFonts w:ascii="IntelOne Text" w:hAnsi="IntelOne Text" w:cs="IntelOne Display AR Light"/>
          <w:sz w:val="18"/>
          <w:szCs w:val="18"/>
        </w:rPr>
      </w:pPr>
    </w:p>
    <w:p w14:paraId="7238DC73" w14:textId="77777777" w:rsidR="002B610A" w:rsidRDefault="002B610A" w:rsidP="00B87BEB">
      <w:pPr>
        <w:spacing w:after="0"/>
        <w:rPr>
          <w:rFonts w:ascii="IntelOne Text" w:hAnsi="IntelOne Text" w:cs="IntelOne Display AR Light"/>
          <w:sz w:val="18"/>
          <w:szCs w:val="18"/>
        </w:rPr>
      </w:pPr>
    </w:p>
    <w:p w14:paraId="3E7C5FE1" w14:textId="77777777" w:rsidR="002B610A" w:rsidRDefault="002B610A" w:rsidP="00B87BEB">
      <w:pPr>
        <w:spacing w:after="0"/>
        <w:rPr>
          <w:rFonts w:ascii="IntelOne Text" w:hAnsi="IntelOne Text" w:cs="IntelOne Display AR Light"/>
          <w:sz w:val="18"/>
          <w:szCs w:val="18"/>
        </w:rPr>
      </w:pPr>
    </w:p>
    <w:p w14:paraId="28011C11" w14:textId="77777777" w:rsidR="002B610A" w:rsidRDefault="002B610A" w:rsidP="00B87BEB">
      <w:pPr>
        <w:spacing w:after="0"/>
        <w:rPr>
          <w:rFonts w:ascii="IntelOne Text" w:hAnsi="IntelOne Text" w:cs="IntelOne Display AR Light"/>
          <w:sz w:val="18"/>
          <w:szCs w:val="18"/>
        </w:rPr>
      </w:pPr>
    </w:p>
    <w:p w14:paraId="1FF0689F" w14:textId="77777777" w:rsidR="0046770A" w:rsidRDefault="002B610A" w:rsidP="00B87BEB">
      <w:pPr>
        <w:spacing w:after="0"/>
        <w:rPr>
          <w:rFonts w:ascii="IntelOne Text" w:hAnsi="IntelOne Text" w:cs="IntelOne Display AR Light"/>
          <w:sz w:val="18"/>
          <w:szCs w:val="18"/>
        </w:rPr>
      </w:pPr>
      <w:r>
        <w:rPr>
          <w:rFonts w:ascii="IntelOne Text" w:hAnsi="IntelOne Text" w:cs="IntelOne Display AR Light"/>
          <w:sz w:val="18"/>
          <w:szCs w:val="18"/>
        </w:rPr>
        <w:t>Rou</w:t>
      </w:r>
      <w:r w:rsidR="00F1078B">
        <w:rPr>
          <w:rFonts w:ascii="IntelOne Text" w:hAnsi="IntelOne Text" w:cs="IntelOne Display AR Light"/>
          <w:sz w:val="18"/>
          <w:szCs w:val="18"/>
        </w:rPr>
        <w:t xml:space="preserve">gh </w:t>
      </w:r>
      <w:r w:rsidR="00C471D3">
        <w:rPr>
          <w:rFonts w:ascii="IntelOne Text" w:hAnsi="IntelOne Text" w:cs="IntelOne Display AR Light"/>
          <w:sz w:val="18"/>
          <w:szCs w:val="18"/>
        </w:rPr>
        <w:t>algorithm: -</w:t>
      </w:r>
      <w:r w:rsidR="00E8622C">
        <w:rPr>
          <w:rFonts w:ascii="IntelOne Text" w:hAnsi="IntelOne Text" w:cs="IntelOne Display AR Light"/>
          <w:sz w:val="18"/>
          <w:szCs w:val="18"/>
        </w:rPr>
        <w:t xml:space="preserve">  </w:t>
      </w:r>
    </w:p>
    <w:p w14:paraId="0ECE87BA" w14:textId="77777777" w:rsidR="0046770A" w:rsidRDefault="0046770A" w:rsidP="00B87BEB">
      <w:pPr>
        <w:spacing w:after="0"/>
        <w:rPr>
          <w:rFonts w:ascii="IntelOne Text" w:hAnsi="IntelOne Text" w:cs="IntelOne Display AR Light"/>
          <w:sz w:val="18"/>
          <w:szCs w:val="18"/>
        </w:rPr>
      </w:pPr>
    </w:p>
    <w:p w14:paraId="6C7F31B5" w14:textId="77777777"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Attributes per </w:t>
      </w:r>
      <w:proofErr w:type="spellStart"/>
      <w:r>
        <w:rPr>
          <w:rFonts w:ascii="IntelOne Text" w:hAnsi="IntelOne Text" w:cs="IntelOne Display AR Light"/>
          <w:sz w:val="18"/>
          <w:szCs w:val="18"/>
        </w:rPr>
        <w:t>CCmpNode</w:t>
      </w:r>
      <w:proofErr w:type="spellEnd"/>
    </w:p>
    <w:p w14:paraId="0E981C4F" w14:textId="77777777" w:rsidR="006B7FF8" w:rsidRDefault="006B7FF8" w:rsidP="00B87BEB">
      <w:pPr>
        <w:spacing w:after="0"/>
        <w:rPr>
          <w:rFonts w:ascii="IntelOne Text" w:hAnsi="IntelOne Text" w:cs="IntelOne Display AR Light"/>
          <w:sz w:val="18"/>
          <w:szCs w:val="18"/>
        </w:rPr>
      </w:pPr>
    </w:p>
    <w:p w14:paraId="5D6EE6EE" w14:textId="0E307428"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DVF =     EFLAGS setting when SRC.FLAGS does not comply with EVEX.SFLAGS</w:t>
      </w:r>
    </w:p>
    <w:p w14:paraId="6C0575A3" w14:textId="77777777" w:rsidR="00DD3E7D" w:rsidRDefault="009E41F2" w:rsidP="00B87BEB">
      <w:pPr>
        <w:spacing w:after="0"/>
        <w:rPr>
          <w:rFonts w:ascii="IntelOne Text" w:hAnsi="IntelOne Text" w:cs="IntelOne Display AR Light"/>
          <w:sz w:val="18"/>
          <w:szCs w:val="18"/>
        </w:rPr>
      </w:pPr>
      <w:r>
        <w:rPr>
          <w:rFonts w:ascii="IntelOne Text" w:hAnsi="IntelOne Text" w:cs="IntelOne Display AR Light"/>
          <w:sz w:val="18"/>
          <w:szCs w:val="18"/>
        </w:rPr>
        <w:t>EVEX</w:t>
      </w:r>
      <w:r w:rsidR="006B7FF8">
        <w:rPr>
          <w:rFonts w:ascii="IntelOne Text" w:hAnsi="IntelOne Text" w:cs="IntelOne Display AR Light"/>
          <w:sz w:val="18"/>
          <w:szCs w:val="18"/>
        </w:rPr>
        <w:t>.</w:t>
      </w:r>
      <w:r>
        <w:rPr>
          <w:rFonts w:ascii="IntelOne Text" w:hAnsi="IntelOne Text" w:cs="IntelOne Display AR Light"/>
          <w:sz w:val="18"/>
          <w:szCs w:val="18"/>
        </w:rPr>
        <w:t>S</w:t>
      </w:r>
      <w:r w:rsidR="006B7FF8">
        <w:rPr>
          <w:rFonts w:ascii="IntelOne Text" w:hAnsi="IntelOne Text" w:cs="IntelOne Display AR Light"/>
          <w:sz w:val="18"/>
          <w:szCs w:val="18"/>
        </w:rPr>
        <w:t xml:space="preserve">FLAGS = </w:t>
      </w:r>
      <w:r>
        <w:rPr>
          <w:rFonts w:ascii="IntelOne Text" w:hAnsi="IntelOne Text" w:cs="IntelOne Display AR Light"/>
          <w:sz w:val="18"/>
          <w:szCs w:val="18"/>
        </w:rPr>
        <w:t xml:space="preserve">FLAG settings to be matched against </w:t>
      </w:r>
      <w:r w:rsidR="001A7DB5">
        <w:rPr>
          <w:rFonts w:ascii="IntelOne Text" w:hAnsi="IntelOne Text" w:cs="IntelOne Display AR Light"/>
          <w:sz w:val="18"/>
          <w:szCs w:val="18"/>
        </w:rPr>
        <w:t>incoming flags (SRC.FLAGS)</w:t>
      </w:r>
    </w:p>
    <w:p w14:paraId="7547CAE4" w14:textId="77777777" w:rsidR="00DD3E7D" w:rsidRDefault="00DD3E7D" w:rsidP="00B87BEB">
      <w:pPr>
        <w:spacing w:after="0"/>
        <w:rPr>
          <w:rFonts w:ascii="IntelOne Text" w:hAnsi="IntelOne Text" w:cs="IntelOne Display AR Light"/>
          <w:sz w:val="18"/>
          <w:szCs w:val="18"/>
        </w:rPr>
      </w:pPr>
    </w:p>
    <w:p w14:paraId="6E066431" w14:textId="530A5991" w:rsidR="00DD3E7D" w:rsidRDefault="00DD3E7D"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The entire graph skeleton </w:t>
      </w:r>
      <w:r w:rsidR="004D799C">
        <w:rPr>
          <w:rFonts w:ascii="IntelOne Text" w:hAnsi="IntelOne Text" w:cs="IntelOne Display AR Light"/>
          <w:sz w:val="18"/>
          <w:szCs w:val="18"/>
        </w:rPr>
        <w:t>must</w:t>
      </w:r>
      <w:r>
        <w:rPr>
          <w:rFonts w:ascii="IntelOne Text" w:hAnsi="IntelOne Text" w:cs="IntelOne Display AR Light"/>
          <w:sz w:val="18"/>
          <w:szCs w:val="18"/>
        </w:rPr>
        <w:t xml:space="preserve"> match.</w:t>
      </w:r>
    </w:p>
    <w:p w14:paraId="28B64999" w14:textId="77777777" w:rsidR="00DD3E7D" w:rsidRDefault="00DD3E7D" w:rsidP="00B87BEB">
      <w:pPr>
        <w:spacing w:after="0"/>
        <w:rPr>
          <w:rFonts w:ascii="IntelOne Text" w:hAnsi="IntelOne Text" w:cs="IntelOne Display AR Light"/>
          <w:sz w:val="18"/>
          <w:szCs w:val="18"/>
        </w:rPr>
      </w:pPr>
    </w:p>
    <w:p w14:paraId="21FBE57C" w14:textId="76F5CC56" w:rsidR="004B37E7" w:rsidRDefault="004B37E7" w:rsidP="00B87BEB">
      <w:pPr>
        <w:spacing w:after="0"/>
        <w:rPr>
          <w:rFonts w:ascii="IntelOne Text" w:hAnsi="IntelOne Text" w:cs="IntelOne Display AR Light"/>
          <w:sz w:val="18"/>
          <w:szCs w:val="18"/>
        </w:rPr>
      </w:pPr>
      <w:r>
        <w:rPr>
          <w:rFonts w:ascii="IntelOne Text" w:hAnsi="IntelOne Text" w:cs="IntelOne Display AR Light"/>
          <w:sz w:val="18"/>
          <w:szCs w:val="18"/>
        </w:rPr>
        <w:t>When C2 == C</w:t>
      </w:r>
      <w:proofErr w:type="gramStart"/>
      <w:r>
        <w:rPr>
          <w:rFonts w:ascii="IntelOne Text" w:hAnsi="IntelOne Text" w:cs="IntelOne Display AR Light"/>
          <w:sz w:val="18"/>
          <w:szCs w:val="18"/>
        </w:rPr>
        <w:t>1.FALSE</w:t>
      </w:r>
      <w:proofErr w:type="gramEnd"/>
      <w:r w:rsidR="005C08BF">
        <w:rPr>
          <w:rFonts w:ascii="IntelOne Text" w:hAnsi="IntelOne Text" w:cs="IntelOne Display AR Light"/>
          <w:sz w:val="18"/>
          <w:szCs w:val="18"/>
        </w:rPr>
        <w:t xml:space="preserve">                                     </w:t>
      </w:r>
    </w:p>
    <w:p w14:paraId="51F6413D" w14:textId="025CCDA8" w:rsidR="00DD3E7D"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4B37E7">
        <w:rPr>
          <w:rFonts w:ascii="IntelOne Text" w:hAnsi="IntelOne Text" w:cs="IntelOne Display AR Light"/>
          <w:sz w:val="18"/>
          <w:szCs w:val="18"/>
        </w:rPr>
        <w:t>EVEX.SFLAGS = NOT C1. PRED</w:t>
      </w:r>
    </w:p>
    <w:p w14:paraId="79C1EBE4" w14:textId="363782DF" w:rsidR="00F1078B"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9D0148">
        <w:rPr>
          <w:rFonts w:ascii="IntelOne Text" w:hAnsi="IntelOne Text" w:cs="IntelOne Display AR Light"/>
          <w:sz w:val="18"/>
          <w:szCs w:val="18"/>
        </w:rPr>
        <w:t>EVEX.DFV = C</w:t>
      </w:r>
      <w:proofErr w:type="gramStart"/>
      <w:r w:rsidR="00B71208">
        <w:rPr>
          <w:rFonts w:ascii="IntelOne Text" w:hAnsi="IntelOne Text" w:cs="IntelOne Display AR Light"/>
          <w:sz w:val="18"/>
          <w:szCs w:val="18"/>
        </w:rPr>
        <w:t>2</w:t>
      </w:r>
      <w:r w:rsidR="009D0148">
        <w:rPr>
          <w:rFonts w:ascii="IntelOne Text" w:hAnsi="IntelOne Text" w:cs="IntelOne Display AR Light"/>
          <w:sz w:val="18"/>
          <w:szCs w:val="18"/>
        </w:rPr>
        <w:t>.</w:t>
      </w:r>
      <w:r w:rsidR="004D799C">
        <w:rPr>
          <w:rFonts w:ascii="IntelOne Text" w:hAnsi="IntelOne Text" w:cs="IntelOne Display AR Light"/>
          <w:sz w:val="18"/>
          <w:szCs w:val="18"/>
        </w:rPr>
        <w:t>PRED.</w:t>
      </w:r>
      <w:proofErr w:type="gramEnd"/>
      <w:r w:rsidR="006B7FF8">
        <w:rPr>
          <w:rFonts w:ascii="IntelOne Text" w:hAnsi="IntelOne Text" w:cs="IntelOne Display AR Light"/>
          <w:sz w:val="18"/>
          <w:szCs w:val="18"/>
        </w:rPr>
        <w:t xml:space="preserve"> </w:t>
      </w:r>
      <w:r w:rsidR="00E8622C">
        <w:rPr>
          <w:rFonts w:ascii="IntelOne Text" w:hAnsi="IntelOne Text" w:cs="IntelOne Display AR Light"/>
          <w:sz w:val="18"/>
          <w:szCs w:val="18"/>
        </w:rPr>
        <w:t xml:space="preserve">                                          </w:t>
      </w:r>
    </w:p>
    <w:p w14:paraId="415AD0FE" w14:textId="30C1FADE"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ELSE</w:t>
      </w:r>
    </w:p>
    <w:p w14:paraId="2CB273D6" w14:textId="3228732C" w:rsidR="00395A3A" w:rsidRDefault="00395A3A"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Assert (C2 == C</w:t>
      </w:r>
      <w:proofErr w:type="gramStart"/>
      <w:r>
        <w:rPr>
          <w:rFonts w:ascii="IntelOne Text" w:hAnsi="IntelOne Text" w:cs="IntelOne Display AR Light"/>
          <w:sz w:val="18"/>
          <w:szCs w:val="18"/>
        </w:rPr>
        <w:t>1.TRUE</w:t>
      </w:r>
      <w:proofErr w:type="gramEnd"/>
      <w:r>
        <w:rPr>
          <w:rFonts w:ascii="IntelOne Text" w:hAnsi="IntelOne Text" w:cs="IntelOne Display AR Light"/>
          <w:sz w:val="18"/>
          <w:szCs w:val="18"/>
        </w:rPr>
        <w:t>)</w:t>
      </w:r>
    </w:p>
    <w:p w14:paraId="574D9BEB" w14:textId="0F10891B"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EVEX.SFLAGS = C</w:t>
      </w:r>
      <w:proofErr w:type="gramStart"/>
      <w:r>
        <w:rPr>
          <w:rFonts w:ascii="IntelOne Text" w:hAnsi="IntelOne Text" w:cs="IntelOne Display AR Light"/>
          <w:sz w:val="18"/>
          <w:szCs w:val="18"/>
        </w:rPr>
        <w:t>1.PRE</w:t>
      </w:r>
      <w:r w:rsidR="004F5CF7">
        <w:rPr>
          <w:rFonts w:ascii="IntelOne Text" w:hAnsi="IntelOne Text" w:cs="IntelOne Display AR Light"/>
          <w:sz w:val="18"/>
          <w:szCs w:val="18"/>
        </w:rPr>
        <w:t>D</w:t>
      </w:r>
      <w:proofErr w:type="gramEnd"/>
    </w:p>
    <w:p w14:paraId="45378BF2" w14:textId="418FC539"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EVEX.DFV = </w:t>
      </w:r>
      <w:r w:rsidR="004F5CF7">
        <w:rPr>
          <w:rFonts w:ascii="IntelOne Text" w:hAnsi="IntelOne Text" w:cs="IntelOne Display AR Light"/>
          <w:sz w:val="18"/>
          <w:szCs w:val="18"/>
        </w:rPr>
        <w:t>C</w:t>
      </w:r>
      <w:proofErr w:type="gramStart"/>
      <w:r w:rsidR="00B71208">
        <w:rPr>
          <w:rFonts w:ascii="IntelOne Text" w:hAnsi="IntelOne Text" w:cs="IntelOne Display AR Light"/>
          <w:sz w:val="18"/>
          <w:szCs w:val="18"/>
        </w:rPr>
        <w:t>2</w:t>
      </w:r>
      <w:r w:rsidR="004F5CF7">
        <w:rPr>
          <w:rFonts w:ascii="IntelOne Text" w:hAnsi="IntelOne Text" w:cs="IntelOne Display AR Light"/>
          <w:sz w:val="18"/>
          <w:szCs w:val="18"/>
        </w:rPr>
        <w:t>.PRED</w:t>
      </w:r>
      <w:proofErr w:type="gramEnd"/>
      <w:r>
        <w:rPr>
          <w:rFonts w:ascii="IntelOne Text" w:hAnsi="IntelOne Text" w:cs="IntelOne Display AR Light"/>
          <w:sz w:val="18"/>
          <w:szCs w:val="18"/>
        </w:rPr>
        <w:t xml:space="preserve"> </w:t>
      </w:r>
    </w:p>
    <w:p w14:paraId="1A8E67DE" w14:textId="77777777" w:rsidR="008258F6" w:rsidRDefault="008258F6" w:rsidP="00B87BEB">
      <w:pPr>
        <w:spacing w:after="0"/>
        <w:rPr>
          <w:rFonts w:ascii="IntelOne Text" w:hAnsi="IntelOne Text" w:cs="IntelOne Display AR Light"/>
          <w:sz w:val="18"/>
          <w:szCs w:val="18"/>
        </w:rPr>
      </w:pPr>
    </w:p>
    <w:p w14:paraId="4BB729FC" w14:textId="18A4D634" w:rsidR="004F3ED6" w:rsidRPr="002B610A" w:rsidRDefault="004F3ED6" w:rsidP="00B87BEB">
      <w:pPr>
        <w:spacing w:after="0"/>
        <w:rPr>
          <w:rFonts w:ascii="IntelOne Text" w:hAnsi="IntelOne Text" w:cs="IntelOne Display AR Light"/>
          <w:sz w:val="18"/>
          <w:szCs w:val="18"/>
        </w:rPr>
      </w:pPr>
      <w:r>
        <w:rPr>
          <w:rFonts w:ascii="IntelOne Text" w:hAnsi="IntelOne Text" w:cs="IntelOne Display AR Light"/>
          <w:sz w:val="18"/>
          <w:szCs w:val="18"/>
        </w:rPr>
        <w:lastRenderedPageBreak/>
        <w:t xml:space="preserve">Since we are </w:t>
      </w:r>
      <w:r w:rsidR="003128F7">
        <w:rPr>
          <w:rFonts w:ascii="IntelOne Text" w:hAnsi="IntelOne Text" w:cs="IntelOne Display AR Light"/>
          <w:sz w:val="18"/>
          <w:szCs w:val="18"/>
        </w:rPr>
        <w:t>folding</w:t>
      </w:r>
      <w:r>
        <w:rPr>
          <w:rFonts w:ascii="IntelOne Text" w:hAnsi="IntelOne Text" w:cs="IntelOne Display AR Light"/>
          <w:sz w:val="18"/>
          <w:szCs w:val="18"/>
        </w:rPr>
        <w:t xml:space="preserve"> the conditional expression, </w:t>
      </w:r>
      <w:r w:rsidR="003128F7">
        <w:rPr>
          <w:rFonts w:ascii="IntelOne Text" w:hAnsi="IntelOne Text" w:cs="IntelOne Display AR Light"/>
          <w:sz w:val="18"/>
          <w:szCs w:val="18"/>
        </w:rPr>
        <w:t xml:space="preserve">DFV should contain the FLAGS setting of C2 </w:t>
      </w:r>
      <w:r w:rsidR="00EE28E8">
        <w:rPr>
          <w:rFonts w:ascii="IntelOne Text" w:hAnsi="IntelOne Text" w:cs="IntelOne Display AR Light"/>
          <w:sz w:val="18"/>
          <w:szCs w:val="18"/>
        </w:rPr>
        <w:t xml:space="preserve">to preserve the invariants of </w:t>
      </w:r>
      <w:r w:rsidR="005A175A">
        <w:rPr>
          <w:rFonts w:ascii="IntelOne Text" w:hAnsi="IntelOne Text" w:cs="IntelOne Display AR Light"/>
          <w:sz w:val="18"/>
          <w:szCs w:val="18"/>
        </w:rPr>
        <w:t xml:space="preserve">the </w:t>
      </w:r>
      <w:r w:rsidR="00EE28E8">
        <w:rPr>
          <w:rFonts w:ascii="IntelOne Text" w:hAnsi="IntelOne Text" w:cs="IntelOne Display AR Light"/>
          <w:sz w:val="18"/>
          <w:szCs w:val="18"/>
        </w:rPr>
        <w:t xml:space="preserve">subsequent Bool node. </w:t>
      </w:r>
    </w:p>
    <w:p w14:paraId="01363C1C" w14:textId="0790C6C2" w:rsidR="00F1078B" w:rsidRDefault="000157AC"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sidR="00A0661B">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Pr>
          <w:rFonts w:ascii="IntelOne Text" w:hAnsi="IntelOne Text" w:cs="IntelOne Display AR Light"/>
          <w:b/>
          <w:bCs/>
          <w:sz w:val="18"/>
          <w:szCs w:val="18"/>
          <w:highlight w:val="yellow"/>
          <w:u w:val="single"/>
        </w:rPr>
        <w:t xml:space="preserve">                                   </w:t>
      </w:r>
    </w:p>
    <w:p w14:paraId="3541B24E" w14:textId="591FFE8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noProof/>
        </w:rPr>
        <mc:AlternateContent>
          <mc:Choice Requires="wpi">
            <w:drawing>
              <wp:anchor distT="0" distB="0" distL="114300" distR="114300" simplePos="0" relativeHeight="251658297" behindDoc="0" locked="0" layoutInCell="1" allowOverlap="1" wp14:anchorId="77A42367" wp14:editId="000ED1F1">
                <wp:simplePos x="0" y="0"/>
                <wp:positionH relativeFrom="column">
                  <wp:posOffset>1240752</wp:posOffset>
                </wp:positionH>
                <wp:positionV relativeFrom="paragraph">
                  <wp:posOffset>151206</wp:posOffset>
                </wp:positionV>
                <wp:extent cx="63360" cy="9360"/>
                <wp:effectExtent l="38100" t="38100" r="51435" b="48260"/>
                <wp:wrapNone/>
                <wp:docPr id="651630914" name="Ink 133"/>
                <wp:cNvGraphicFramePr/>
                <a:graphic xmlns:a="http://schemas.openxmlformats.org/drawingml/2006/main">
                  <a:graphicData uri="http://schemas.microsoft.com/office/word/2010/wordprocessingInk">
                    <w14:contentPart bwMode="auto" r:id="rId19">
                      <w14:nvContentPartPr>
                        <w14:cNvContentPartPr/>
                      </w14:nvContentPartPr>
                      <w14:xfrm>
                        <a:off x="0" y="0"/>
                        <a:ext cx="63360" cy="9360"/>
                      </w14:xfrm>
                    </w14:contentPart>
                  </a:graphicData>
                </a:graphic>
              </wp:anchor>
            </w:drawing>
          </mc:Choice>
          <mc:Fallback>
            <w:pict>
              <v:shapetype w14:anchorId="1CC2C3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3" o:spid="_x0000_s1026" type="#_x0000_t75" style="position:absolute;margin-left:97.2pt;margin-top:11.4pt;width:6pt;height:1.7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">
                <v:imagedata r:id="rId20" o:title=""/>
              </v:shape>
            </w:pict>
          </mc:Fallback>
        </mc:AlternateContent>
      </w:r>
      <w:r w:rsidRPr="00C74AEF">
        <w:rPr>
          <w:rFonts w:ascii="IntelOne Text Bold" w:hAnsi="IntelOne Text Bold"/>
          <w:noProof/>
        </w:rPr>
        <mc:AlternateContent>
          <mc:Choice Requires="wpi">
            <w:drawing>
              <wp:anchor distT="0" distB="0" distL="114300" distR="114300" simplePos="0" relativeHeight="251658292" behindDoc="0" locked="0" layoutInCell="1" allowOverlap="1" wp14:anchorId="0E125274" wp14:editId="5398BFD3">
                <wp:simplePos x="0" y="0"/>
                <wp:positionH relativeFrom="column">
                  <wp:posOffset>1509395</wp:posOffset>
                </wp:positionH>
                <wp:positionV relativeFrom="paragraph">
                  <wp:posOffset>-10160</wp:posOffset>
                </wp:positionV>
                <wp:extent cx="145375" cy="99720"/>
                <wp:effectExtent l="38100" t="38100" r="45720" b="52705"/>
                <wp:wrapNone/>
                <wp:docPr id="349881515" name="Ink 123"/>
                <wp:cNvGraphicFramePr/>
                <a:graphic xmlns:a="http://schemas.openxmlformats.org/drawingml/2006/main">
                  <a:graphicData uri="http://schemas.microsoft.com/office/word/2010/wordprocessingInk">
                    <w14:contentPart bwMode="auto" r:id="rId21">
                      <w14:nvContentPartPr>
                        <w14:cNvContentPartPr/>
                      </w14:nvContentPartPr>
                      <w14:xfrm>
                        <a:off x="0" y="0"/>
                        <a:ext cx="145375" cy="99720"/>
                      </w14:xfrm>
                    </w14:contentPart>
                  </a:graphicData>
                </a:graphic>
              </wp:anchor>
            </w:drawing>
          </mc:Choice>
          <mc:Fallback>
            <w:pict>
              <v:shape w14:anchorId="1A088166" id="Ink 123" o:spid="_x0000_s1026" type="#_x0000_t75" style="position:absolute;margin-left:118.35pt;margin-top:-1.3pt;width:12.45pt;height:8.8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">
                <v:imagedata r:id="rId22" o:title=""/>
              </v:shape>
            </w:pict>
          </mc:Fallback>
        </mc:AlternateContent>
      </w:r>
      <w:r w:rsidR="00D06DD9" w:rsidRPr="00C74AEF">
        <w:rPr>
          <w:rFonts w:ascii="IntelOne Text Bold" w:hAnsi="IntelOne Text Bold"/>
          <w:noProof/>
        </w:rPr>
        <mc:AlternateContent>
          <mc:Choice Requires="wpi">
            <w:drawing>
              <wp:anchor distT="0" distB="0" distL="114300" distR="114300" simplePos="0" relativeHeight="251658279" behindDoc="0" locked="0" layoutInCell="1" allowOverlap="1" wp14:anchorId="4E90B358" wp14:editId="2603E11D">
                <wp:simplePos x="0" y="0"/>
                <wp:positionH relativeFrom="column">
                  <wp:posOffset>-914400</wp:posOffset>
                </wp:positionH>
                <wp:positionV relativeFrom="paragraph">
                  <wp:posOffset>-6892290</wp:posOffset>
                </wp:positionV>
                <wp:extent cx="532130" cy="257175"/>
                <wp:effectExtent l="0" t="0" r="0" b="0"/>
                <wp:wrapNone/>
                <wp:docPr id="740717094" name="Ink 1"/>
                <wp:cNvGraphicFramePr/>
                <a:graphic xmlns:a="http://schemas.openxmlformats.org/drawingml/2006/main">
                  <a:graphicData uri="http://schemas.microsoft.com/office/word/2010/wordprocessingInk">
                    <w14:contentPart bwMode="auto" r:id="rId23">
                      <w14:nvContentPartPr>
                        <w14:cNvContentPartPr/>
                      </w14:nvContentPartPr>
                      <w14:xfrm>
                        <a:off x="0" y="0"/>
                        <a:ext cx="532130" cy="257175"/>
                      </w14:xfrm>
                    </w14:contentPart>
                  </a:graphicData>
                </a:graphic>
              </wp:anchor>
            </w:drawing>
          </mc:Choice>
          <mc:Fallback>
            <w:pict>
              <v:shape w14:anchorId="602AFA9E" id="Ink 1" o:spid="_x0000_s1026" type="#_x0000_t75" style="position:absolute;margin-left:-72.5pt;margin-top:-543.2pt;width:42.85pt;height:21.2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">
                <v:imagedata r:id="rId2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2" behindDoc="0" locked="0" layoutInCell="1" allowOverlap="1" wp14:anchorId="131C98F4" wp14:editId="7DDFE661">
                <wp:simplePos x="0" y="0"/>
                <wp:positionH relativeFrom="column">
                  <wp:posOffset>740190</wp:posOffset>
                </wp:positionH>
                <wp:positionV relativeFrom="paragraph">
                  <wp:posOffset>499745</wp:posOffset>
                </wp:positionV>
                <wp:extent cx="532130" cy="278281"/>
                <wp:effectExtent l="38100" t="38100" r="1270" b="45720"/>
                <wp:wrapNone/>
                <wp:docPr id="1931568658" name="Ink 88"/>
                <wp:cNvGraphicFramePr/>
                <a:graphic xmlns:a="http://schemas.openxmlformats.org/drawingml/2006/main">
                  <a:graphicData uri="http://schemas.microsoft.com/office/word/2010/wordprocessingInk">
                    <w14:contentPart bwMode="auto" r:id="rId25">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666D364" id="Ink 88" o:spid="_x0000_s1026" type="#_x0000_t75" style="position:absolute;margin-left:57.8pt;margin-top:38.85pt;width:42.85pt;height:22.9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7midIrcCAACICAAA&#10;EAAAAAAAAAAAAAAAAADbAwAAZHJzL2luay9pbmsxLnhtbFBLAQItABQABgAIAAAAIQDffrEi3gAA&#10;AAoBAAAPAAAAAAAAAAAAAAAAAMAGAABkcnMvZG93bnJldi54bWxQSwECLQAUAAYACAAAACEAeRi8&#10;nb8AAAAhAQAAGQAAAAAAAAAAAAAAAADLBwAAZHJzL19yZWxzL2Uyb0RvYy54bWwucmVsc1BLBQYA&#10;AAAABgAGAHgBAADBCAAAAAA=&#10;">
                <v:imagedata r:id="rId26" o:title=""/>
              </v:shape>
            </w:pict>
          </mc:Fallback>
        </mc:AlternateContent>
      </w:r>
      <w:r w:rsidR="00B441BA"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3" behindDoc="0" locked="0" layoutInCell="1" allowOverlap="1" wp14:anchorId="0CE50BC6" wp14:editId="4C742B8A">
                <wp:simplePos x="0" y="0"/>
                <wp:positionH relativeFrom="column">
                  <wp:posOffset>1399466</wp:posOffset>
                </wp:positionH>
                <wp:positionV relativeFrom="paragraph">
                  <wp:posOffset>1252855</wp:posOffset>
                </wp:positionV>
                <wp:extent cx="532130" cy="278281"/>
                <wp:effectExtent l="38100" t="38100" r="1270" b="45720"/>
                <wp:wrapNone/>
                <wp:docPr id="946729196" name="Ink 88"/>
                <wp:cNvGraphicFramePr/>
                <a:graphic xmlns:a="http://schemas.openxmlformats.org/drawingml/2006/main">
                  <a:graphicData uri="http://schemas.microsoft.com/office/word/2010/wordprocessingInk">
                    <w14:contentPart bwMode="auto" r:id="rId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ACCB706" id="Ink 88" o:spid="_x0000_s1026" type="#_x0000_t75" style="position:absolute;margin-left:109.7pt;margin-top:98.15pt;width:42.85pt;height:22.9pt;z-index:251658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4Stk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kFmymPurMHR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CF5M3Z3gAAAAsBAAAPAAAAZHJzL2Rvd25y&#10;ZXYueG1sTI8xT8MwEIV3JP6DdUhs1IkbKhLiVAgBQ7YWFjY3viZR43MUu0367zkmGE/fp/feldvF&#10;DeKCU+g9aUhXCQikxtueWg1fn+8PTyBCNGTN4Ak1XDHAtrq9KU1h/Uw7vOxjKziEQmE0dDGOhZSh&#10;6dCZsPIjErOjn5yJfE6ttJOZOdwNUiXJRjrTEzd0ZsTXDpvT/uw0KJmrut7RtZbz22nOj+o7Gz+0&#10;vr9bXp5BRFzinwy/83k6VLzp4M9kgxg4I80zVhnkmzUINtbJYwriwChTKciqlP9/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ErZG7cCAACICAAA&#10;EAAAAAAAAAAAAAAAAADbAwAAZHJzL2luay9pbmsxLnhtbFBLAQItABQABgAIAAAAIQCF5M3Z3gAA&#10;AAsBAAAPAAAAAAAAAAAAAAAAAMAGAABkcnMvZG93bnJldi54bWxQSwECLQAUAAYACAAAACEAeRi8&#10;nb8AAAAhAQAAGQAAAAAAAAAAAAAAAADLBwAAZHJzL19yZWxzL2Uyb0RvYy54bWwucmVsc1BLBQYA&#10;AAAABgAGAHgBAADBC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0" behindDoc="0" locked="0" layoutInCell="1" allowOverlap="1" wp14:anchorId="75BD2026" wp14:editId="1C052F88">
                <wp:simplePos x="0" y="0"/>
                <wp:positionH relativeFrom="column">
                  <wp:posOffset>2020369</wp:posOffset>
                </wp:positionH>
                <wp:positionV relativeFrom="paragraph">
                  <wp:posOffset>513118</wp:posOffset>
                </wp:positionV>
                <wp:extent cx="532130" cy="275263"/>
                <wp:effectExtent l="38100" t="38100" r="20320" b="48895"/>
                <wp:wrapNone/>
                <wp:docPr id="1662029820" name="Ink 88"/>
                <wp:cNvGraphicFramePr/>
                <a:graphic xmlns:a="http://schemas.openxmlformats.org/drawingml/2006/main">
                  <a:graphicData uri="http://schemas.microsoft.com/office/word/2010/wordprocessingInk">
                    <w14:contentPart bwMode="auto" r:id="rId28">
                      <w14:nvContentPartPr>
                        <w14:cNvContentPartPr/>
                      </w14:nvContentPartPr>
                      <w14:xfrm>
                        <a:off x="0" y="0"/>
                        <a:ext cx="532130" cy="275263"/>
                      </w14:xfrm>
                    </w14:contentPart>
                  </a:graphicData>
                </a:graphic>
                <wp14:sizeRelV relativeFrom="margin">
                  <wp14:pctHeight>0</wp14:pctHeight>
                </wp14:sizeRelV>
              </wp:anchor>
            </w:drawing>
          </mc:Choice>
          <mc:Fallback>
            <w:pict>
              <v:shape w14:anchorId="21785111" id="Ink 88" o:spid="_x0000_s1026" type="#_x0000_t75" style="position:absolute;margin-left:158.6pt;margin-top:39.9pt;width:42.85pt;height:22.65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">
                <v:imagedata r:id="rId29" o:title=""/>
              </v:shape>
            </w:pict>
          </mc:Fallback>
        </mc:AlternateContent>
      </w:r>
      <w:r w:rsidR="00C74AEF"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6" behindDoc="0" locked="0" layoutInCell="1" allowOverlap="1" wp14:anchorId="24F5081F" wp14:editId="7EFA1B44">
                <wp:simplePos x="0" y="0"/>
                <wp:positionH relativeFrom="column">
                  <wp:posOffset>1555115</wp:posOffset>
                </wp:positionH>
                <wp:positionV relativeFrom="paragraph">
                  <wp:posOffset>3195409</wp:posOffset>
                </wp:positionV>
                <wp:extent cx="532440" cy="257760"/>
                <wp:effectExtent l="38100" t="38100" r="1270" b="47625"/>
                <wp:wrapNone/>
                <wp:docPr id="1335497272" name="Ink 88"/>
                <wp:cNvGraphicFramePr/>
                <a:graphic xmlns:a="http://schemas.openxmlformats.org/drawingml/2006/main">
                  <a:graphicData uri="http://schemas.microsoft.com/office/word/2010/wordprocessingInk">
                    <w14:contentPart bwMode="auto" r:id="rId30">
                      <w14:nvContentPartPr>
                        <w14:cNvContentPartPr/>
                      </w14:nvContentPartPr>
                      <w14:xfrm>
                        <a:off x="0" y="0"/>
                        <a:ext cx="532440" cy="257760"/>
                      </w14:xfrm>
                    </w14:contentPart>
                  </a:graphicData>
                </a:graphic>
              </wp:anchor>
            </w:drawing>
          </mc:Choice>
          <mc:Fallback>
            <w:pict>
              <v:shape w14:anchorId="7492480C" id="Ink 88" o:spid="_x0000_s1026" type="#_x0000_t75" style="position:absolute;margin-left:121.95pt;margin-top:251.1pt;width:42.9pt;height:21.3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DO5GZKxQIAAIoIAAAQAAAAAAAAAAAAAAAAANwDAABkcnMvaW5rL2luazEueG1sUEsBAi0A&#10;FAAGAAgAAAAhADSHZ27gAAAACwEAAA8AAAAAAAAAAAAAAAAAzwYAAGRycy9kb3ducmV2LnhtbFBL&#10;AQItABQABgAIAAAAIQB5GLydvwAAACEBAAAZAAAAAAAAAAAAAAAAANwHAABkcnMvX3JlbHMvZTJv&#10;RG9jLnhtbC5yZWxzUEsFBgAAAAAGAAYAeAEAANII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8" behindDoc="0" locked="0" layoutInCell="1" allowOverlap="1" wp14:anchorId="7DE3F64A" wp14:editId="50421A5F">
                <wp:simplePos x="0" y="0"/>
                <wp:positionH relativeFrom="column">
                  <wp:posOffset>1718342</wp:posOffset>
                </wp:positionH>
                <wp:positionV relativeFrom="paragraph">
                  <wp:posOffset>2477135</wp:posOffset>
                </wp:positionV>
                <wp:extent cx="532440" cy="257760"/>
                <wp:effectExtent l="38100" t="38100" r="1270" b="47625"/>
                <wp:wrapNone/>
                <wp:docPr id="317922327" name="Ink 88"/>
                <wp:cNvGraphicFramePr/>
                <a:graphic xmlns:a="http://schemas.openxmlformats.org/drawingml/2006/main">
                  <a:graphicData uri="http://schemas.microsoft.com/office/word/2010/wordprocessingInk">
                    <w14:contentPart bwMode="auto" r:id="rId31">
                      <w14:nvContentPartPr>
                        <w14:cNvContentPartPr/>
                      </w14:nvContentPartPr>
                      <w14:xfrm>
                        <a:off x="0" y="0"/>
                        <a:ext cx="532440" cy="257760"/>
                      </w14:xfrm>
                    </w14:contentPart>
                  </a:graphicData>
                </a:graphic>
              </wp:anchor>
            </w:drawing>
          </mc:Choice>
          <mc:Fallback>
            <w:pict>
              <v:shape w14:anchorId="35893C5D" id="Ink 88" o:spid="_x0000_s1026" type="#_x0000_t75" style="position:absolute;margin-left:134.8pt;margin-top:194.55pt;width:42.9pt;height:21.3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7" behindDoc="0" locked="0" layoutInCell="1" allowOverlap="1" wp14:anchorId="32BA99C8" wp14:editId="04C2DE1D">
                <wp:simplePos x="0" y="0"/>
                <wp:positionH relativeFrom="column">
                  <wp:posOffset>1000588</wp:posOffset>
                </wp:positionH>
                <wp:positionV relativeFrom="paragraph">
                  <wp:posOffset>2477577</wp:posOffset>
                </wp:positionV>
                <wp:extent cx="532440" cy="257760"/>
                <wp:effectExtent l="38100" t="38100" r="1270" b="47625"/>
                <wp:wrapNone/>
                <wp:docPr id="2087377476" name="Ink 88"/>
                <wp:cNvGraphicFramePr/>
                <a:graphic xmlns:a="http://schemas.openxmlformats.org/drawingml/2006/main">
                  <a:graphicData uri="http://schemas.microsoft.com/office/word/2010/wordprocessingInk">
                    <w14:contentPart bwMode="auto" r:id="rId32">
                      <w14:nvContentPartPr>
                        <w14:cNvContentPartPr/>
                      </w14:nvContentPartPr>
                      <w14:xfrm>
                        <a:off x="0" y="0"/>
                        <a:ext cx="532440" cy="257760"/>
                      </w14:xfrm>
                    </w14:contentPart>
                  </a:graphicData>
                </a:graphic>
              </wp:anchor>
            </w:drawing>
          </mc:Choice>
          <mc:Fallback>
            <w:pict>
              <v:shape w14:anchorId="25363453" id="Ink 88" o:spid="_x0000_s1026" type="#_x0000_t75" style="position:absolute;margin-left:78.3pt;margin-top:194.6pt;width:42.9pt;height:21.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">
                <v:imagedata r:id="rId24"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6" behindDoc="0" locked="0" layoutInCell="1" allowOverlap="1" wp14:anchorId="719DEAA7" wp14:editId="7DCAD0A3">
                <wp:simplePos x="0" y="0"/>
                <wp:positionH relativeFrom="column">
                  <wp:posOffset>1388745</wp:posOffset>
                </wp:positionH>
                <wp:positionV relativeFrom="paragraph">
                  <wp:posOffset>-109883</wp:posOffset>
                </wp:positionV>
                <wp:extent cx="532440" cy="257760"/>
                <wp:effectExtent l="38100" t="38100" r="1270" b="47625"/>
                <wp:wrapNone/>
                <wp:docPr id="432207780" name="Ink 88"/>
                <wp:cNvGraphicFramePr/>
                <a:graphic xmlns:a="http://schemas.openxmlformats.org/drawingml/2006/main">
                  <a:graphicData uri="http://schemas.microsoft.com/office/word/2010/wordprocessingInk">
                    <w14:contentPart bwMode="auto" r:id="rId33">
                      <w14:nvContentPartPr>
                        <w14:cNvContentPartPr/>
                      </w14:nvContentPartPr>
                      <w14:xfrm>
                        <a:off x="0" y="0"/>
                        <a:ext cx="532440" cy="257760"/>
                      </w14:xfrm>
                    </w14:contentPart>
                  </a:graphicData>
                </a:graphic>
              </wp:anchor>
            </w:drawing>
          </mc:Choice>
          <mc:Fallback>
            <w:pict>
              <v:shape w14:anchorId="45145AA9" id="Ink 88" o:spid="_x0000_s1026" type="#_x0000_t75" style="position:absolute;margin-left:108.85pt;margin-top:-9.15pt;width:42.9pt;height:21.3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CMVkBExgIAAIoIAAAQAAAAAAAAAAAAAAAAANwDAABkcnMvaW5rL2luazEueG1sUEsBAi0A&#10;FAAGAAgAAAAhAJyjBqHfAAAACgEAAA8AAAAAAAAAAAAAAAAA0AYAAGRycy9kb3ducmV2LnhtbFBL&#10;AQItABQABgAIAAAAIQB5GLydvwAAACEBAAAZAAAAAAAAAAAAAAAAANwHAABkcnMvX3JlbHMvZTJv&#10;RG9jLnhtbC5yZWxzUEsFBgAAAAAGAAYAeAEAANIIAAAAAA==&#10;">
                <v:imagedata r:id="rId24" o:title=""/>
              </v:shape>
            </w:pict>
          </mc:Fallback>
        </mc:AlternateContent>
      </w:r>
      <w:r w:rsidR="006D28FB">
        <w:rPr>
          <w:rFonts w:ascii="IntelOne Text Bold" w:hAnsi="IntelOne Text Bold" w:cs="IntelOne Display AR Light"/>
          <w:b/>
          <w:bCs/>
          <w:sz w:val="18"/>
          <w:szCs w:val="18"/>
          <w:highlight w:val="yellow"/>
          <w:u w:val="single"/>
        </w:rPr>
        <w:t xml:space="preserve">  </w:t>
      </w:r>
      <w:r w:rsidR="000157AC" w:rsidRPr="00C74AEF">
        <w:rPr>
          <w:rFonts w:ascii="IntelOne Text Bold" w:hAnsi="IntelOne Text Bold" w:cs="IntelOne Display AR Light"/>
          <w:b/>
          <w:bCs/>
          <w:sz w:val="18"/>
          <w:szCs w:val="18"/>
          <w:highlight w:val="yellow"/>
          <w:u w:val="single"/>
        </w:rPr>
        <w:t xml:space="preserve">                                                                </w:t>
      </w:r>
      <w:r w:rsidR="00A0661B"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351853DD" w14:textId="6DBAF30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6" behindDoc="0" locked="0" layoutInCell="1" allowOverlap="1" wp14:anchorId="65399126" wp14:editId="5A9E3B93">
                <wp:simplePos x="0" y="0"/>
                <wp:positionH relativeFrom="column">
                  <wp:posOffset>1272072</wp:posOffset>
                </wp:positionH>
                <wp:positionV relativeFrom="paragraph">
                  <wp:posOffset>-10609</wp:posOffset>
                </wp:positionV>
                <wp:extent cx="360" cy="97920"/>
                <wp:effectExtent l="38100" t="38100" r="38100" b="35560"/>
                <wp:wrapNone/>
                <wp:docPr id="1496763867" name="Ink 132"/>
                <wp:cNvGraphicFramePr/>
                <a:graphic xmlns:a="http://schemas.openxmlformats.org/drawingml/2006/main">
                  <a:graphicData uri="http://schemas.microsoft.com/office/word/2010/wordprocessingInk">
                    <w14:contentPart bwMode="auto" r:id="rId34">
                      <w14:nvContentPartPr>
                        <w14:cNvContentPartPr/>
                      </w14:nvContentPartPr>
                      <w14:xfrm>
                        <a:off x="0" y="0"/>
                        <a:ext cx="360" cy="97920"/>
                      </w14:xfrm>
                    </w14:contentPart>
                  </a:graphicData>
                </a:graphic>
              </wp:anchor>
            </w:drawing>
          </mc:Choice>
          <mc:Fallback>
            <w:pict>
              <v:shape w14:anchorId="672BE515" id="Ink 132" o:spid="_x0000_s1026" type="#_x0000_t75" style="position:absolute;margin-left:99.65pt;margin-top:-1.35pt;width:1.05pt;height:8.6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">
                <v:imagedata r:id="rId3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5" behindDoc="0" locked="0" layoutInCell="1" allowOverlap="1" wp14:anchorId="553D2335" wp14:editId="03605497">
                <wp:simplePos x="0" y="0"/>
                <wp:positionH relativeFrom="column">
                  <wp:posOffset>2103120</wp:posOffset>
                </wp:positionH>
                <wp:positionV relativeFrom="paragraph">
                  <wp:posOffset>-15875</wp:posOffset>
                </wp:positionV>
                <wp:extent cx="46990" cy="112395"/>
                <wp:effectExtent l="38100" t="38100" r="48260" b="40005"/>
                <wp:wrapNone/>
                <wp:docPr id="105917225" name="Ink 131"/>
                <wp:cNvGraphicFramePr/>
                <a:graphic xmlns:a="http://schemas.openxmlformats.org/drawingml/2006/main">
                  <a:graphicData uri="http://schemas.microsoft.com/office/word/2010/wordprocessingInk">
                    <w14:contentPart bwMode="auto" r:id="rId36">
                      <w14:nvContentPartPr>
                        <w14:cNvContentPartPr/>
                      </w14:nvContentPartPr>
                      <w14:xfrm>
                        <a:off x="0" y="0"/>
                        <a:ext cx="46990" cy="112395"/>
                      </w14:xfrm>
                    </w14:contentPart>
                  </a:graphicData>
                </a:graphic>
              </wp:anchor>
            </w:drawing>
          </mc:Choice>
          <mc:Fallback>
            <w:pict>
              <v:shape w14:anchorId="77D9BA27" id="Ink 131" o:spid="_x0000_s1026" type="#_x0000_t75" style="position:absolute;margin-left:165.1pt;margin-top:-1.75pt;width:4.65pt;height:9.8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">
                <v:imagedata r:id="rId37"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8" behindDoc="0" locked="0" layoutInCell="1" allowOverlap="1" wp14:anchorId="1736EE0D" wp14:editId="2199E4B2">
                <wp:simplePos x="0" y="0"/>
                <wp:positionH relativeFrom="column">
                  <wp:posOffset>1759152</wp:posOffset>
                </wp:positionH>
                <wp:positionV relativeFrom="paragraph">
                  <wp:posOffset>3791</wp:posOffset>
                </wp:positionV>
                <wp:extent cx="546840" cy="325800"/>
                <wp:effectExtent l="38100" t="38100" r="43815" b="36195"/>
                <wp:wrapNone/>
                <wp:docPr id="1807927269" name="Ink 94"/>
                <wp:cNvGraphicFramePr/>
                <a:graphic xmlns:a="http://schemas.openxmlformats.org/drawingml/2006/main">
                  <a:graphicData uri="http://schemas.microsoft.com/office/word/2010/wordprocessingInk">
                    <w14:contentPart bwMode="auto" r:id="rId38">
                      <w14:nvContentPartPr>
                        <w14:cNvContentPartPr/>
                      </w14:nvContentPartPr>
                      <w14:xfrm>
                        <a:off x="0" y="0"/>
                        <a:ext cx="546840" cy="325800"/>
                      </w14:xfrm>
                    </w14:contentPart>
                  </a:graphicData>
                </a:graphic>
              </wp:anchor>
            </w:drawing>
          </mc:Choice>
          <mc:Fallback>
            <w:pict>
              <v:shape w14:anchorId="22A63834" id="Ink 94" o:spid="_x0000_s1026" type="#_x0000_t75" style="position:absolute;margin-left:138pt;margin-top:-.2pt;width:44pt;height:26.6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">
                <v:imagedata r:id="rId39"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7" behindDoc="0" locked="0" layoutInCell="1" allowOverlap="1" wp14:anchorId="148DD08B" wp14:editId="27E75137">
                <wp:simplePos x="0" y="0"/>
                <wp:positionH relativeFrom="column">
                  <wp:posOffset>1054272</wp:posOffset>
                </wp:positionH>
                <wp:positionV relativeFrom="paragraph">
                  <wp:posOffset>-9889</wp:posOffset>
                </wp:positionV>
                <wp:extent cx="537840" cy="298440"/>
                <wp:effectExtent l="38100" t="38100" r="53340" b="45085"/>
                <wp:wrapNone/>
                <wp:docPr id="922442654" name="Ink 92"/>
                <wp:cNvGraphicFramePr/>
                <a:graphic xmlns:a="http://schemas.openxmlformats.org/drawingml/2006/main">
                  <a:graphicData uri="http://schemas.microsoft.com/office/word/2010/wordprocessingInk">
                    <w14:contentPart bwMode="auto" r:id="rId40">
                      <w14:nvContentPartPr>
                        <w14:cNvContentPartPr/>
                      </w14:nvContentPartPr>
                      <w14:xfrm>
                        <a:off x="0" y="0"/>
                        <a:ext cx="537840" cy="298440"/>
                      </w14:xfrm>
                    </w14:contentPart>
                  </a:graphicData>
                </a:graphic>
              </wp:anchor>
            </w:drawing>
          </mc:Choice>
          <mc:Fallback>
            <w:pict>
              <v:shape w14:anchorId="42C3D30F" id="Ink 92" o:spid="_x0000_s1026" type="#_x0000_t75" style="position:absolute;margin-left:82.5pt;margin-top:-1.3pt;width:43.35pt;height:2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">
                <v:imagedata r:id="rId41" o:title=""/>
              </v:shape>
            </w:pict>
          </mc:Fallback>
        </mc:AlternateContent>
      </w:r>
      <w:r w:rsidR="00A0661B" w:rsidRPr="00C74AEF">
        <w:rPr>
          <w:rFonts w:ascii="IntelOne Text Bold" w:hAnsi="IntelOne Text Bold" w:cs="IntelOne Display AR Light"/>
          <w:b/>
          <w:bCs/>
          <w:sz w:val="18"/>
          <w:szCs w:val="18"/>
          <w:highlight w:val="yellow"/>
          <w:u w:val="single"/>
        </w:rPr>
        <w:t xml:space="preserve">                                                                                                      </w:t>
      </w:r>
      <w:r w:rsidR="003A3537" w:rsidRPr="00C74AEF">
        <w:rPr>
          <w:rFonts w:ascii="IntelOne Text Bold" w:hAnsi="IntelOne Text Bold" w:cs="IntelOne Display AR Light"/>
          <w:b/>
          <w:bCs/>
          <w:sz w:val="18"/>
          <w:szCs w:val="18"/>
          <w:highlight w:val="yellow"/>
          <w:u w:val="single"/>
        </w:rPr>
        <w:t xml:space="preserve">                        </w:t>
      </w:r>
    </w:p>
    <w:p w14:paraId="5DEE07A3" w14:textId="64787F64"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9" behindDoc="0" locked="0" layoutInCell="1" allowOverlap="1" wp14:anchorId="4F04159C" wp14:editId="196F8EB8">
                <wp:simplePos x="0" y="0"/>
                <wp:positionH relativeFrom="column">
                  <wp:posOffset>2206632</wp:posOffset>
                </wp:positionH>
                <wp:positionV relativeFrom="paragraph">
                  <wp:posOffset>95056</wp:posOffset>
                </wp:positionV>
                <wp:extent cx="95400" cy="69840"/>
                <wp:effectExtent l="38100" t="38100" r="38100" b="45085"/>
                <wp:wrapNone/>
                <wp:docPr id="1522442767" name="Ink 117"/>
                <wp:cNvGraphicFramePr/>
                <a:graphic xmlns:a="http://schemas.openxmlformats.org/drawingml/2006/main">
                  <a:graphicData uri="http://schemas.microsoft.com/office/word/2010/wordprocessingInk">
                    <w14:contentPart bwMode="auto" r:id="rId42">
                      <w14:nvContentPartPr>
                        <w14:cNvContentPartPr/>
                      </w14:nvContentPartPr>
                      <w14:xfrm>
                        <a:off x="0" y="0"/>
                        <a:ext cx="95400" cy="69840"/>
                      </w14:xfrm>
                    </w14:contentPart>
                  </a:graphicData>
                </a:graphic>
              </wp:anchor>
            </w:drawing>
          </mc:Choice>
          <mc:Fallback>
            <w:pict>
              <v:shape w14:anchorId="7F151988" id="Ink 117" o:spid="_x0000_s1026" type="#_x0000_t75" style="position:absolute;margin-left:173.25pt;margin-top:7pt;width:8.45pt;height:6.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">
                <v:imagedata r:id="rId4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8" behindDoc="0" locked="0" layoutInCell="1" allowOverlap="1" wp14:anchorId="1CD3C918" wp14:editId="67C2EF0D">
                <wp:simplePos x="0" y="0"/>
                <wp:positionH relativeFrom="column">
                  <wp:posOffset>1044912</wp:posOffset>
                </wp:positionH>
                <wp:positionV relativeFrom="paragraph">
                  <wp:posOffset>63376</wp:posOffset>
                </wp:positionV>
                <wp:extent cx="84600" cy="66240"/>
                <wp:effectExtent l="38100" t="38100" r="0" b="48260"/>
                <wp:wrapNone/>
                <wp:docPr id="1454850477" name="Ink 116"/>
                <wp:cNvGraphicFramePr/>
                <a:graphic xmlns:a="http://schemas.openxmlformats.org/drawingml/2006/main">
                  <a:graphicData uri="http://schemas.microsoft.com/office/word/2010/wordprocessingInk">
                    <w14:contentPart bwMode="auto" r:id="rId44">
                      <w14:nvContentPartPr>
                        <w14:cNvContentPartPr/>
                      </w14:nvContentPartPr>
                      <w14:xfrm>
                        <a:off x="0" y="0"/>
                        <a:ext cx="84600" cy="66240"/>
                      </w14:xfrm>
                    </w14:contentPart>
                  </a:graphicData>
                </a:graphic>
              </wp:anchor>
            </w:drawing>
          </mc:Choice>
          <mc:Fallback>
            <w:pict>
              <v:shape w14:anchorId="7072058F" id="Ink 116" o:spid="_x0000_s1026" type="#_x0000_t75" style="position:absolute;margin-left:81.8pt;margin-top:4.5pt;width:7.65pt;height:6.2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">
                <v:imagedata r:id="rId4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93E5621" w14:textId="787DFC7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9" behindDoc="0" locked="0" layoutInCell="1" allowOverlap="1" wp14:anchorId="7730AD91" wp14:editId="3C59A721">
                <wp:simplePos x="0" y="0"/>
                <wp:positionH relativeFrom="column">
                  <wp:posOffset>880745</wp:posOffset>
                </wp:positionH>
                <wp:positionV relativeFrom="paragraph">
                  <wp:posOffset>62230</wp:posOffset>
                </wp:positionV>
                <wp:extent cx="157845" cy="106045"/>
                <wp:effectExtent l="38100" t="38100" r="13970" b="46355"/>
                <wp:wrapNone/>
                <wp:docPr id="1813602552" name="Ink 140"/>
                <wp:cNvGraphicFramePr/>
                <a:graphic xmlns:a="http://schemas.openxmlformats.org/drawingml/2006/main">
                  <a:graphicData uri="http://schemas.microsoft.com/office/word/2010/wordprocessingInk">
                    <w14:contentPart bwMode="auto" r:id="rId46">
                      <w14:nvContentPartPr>
                        <w14:cNvContentPartPr/>
                      </w14:nvContentPartPr>
                      <w14:xfrm>
                        <a:off x="0" y="0"/>
                        <a:ext cx="157845" cy="106045"/>
                      </w14:xfrm>
                    </w14:contentPart>
                  </a:graphicData>
                </a:graphic>
              </wp:anchor>
            </w:drawing>
          </mc:Choice>
          <mc:Fallback>
            <w:pict>
              <v:shape w14:anchorId="67DD07DD" id="Ink 140" o:spid="_x0000_s1026" type="#_x0000_t75" style="position:absolute;margin-left:68.85pt;margin-top:4.4pt;width:13.45pt;height:9.3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">
                <v:imagedata r:id="rId4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4" behindDoc="0" locked="0" layoutInCell="1" allowOverlap="1" wp14:anchorId="6BEA1989" wp14:editId="566D7BEC">
                <wp:simplePos x="0" y="0"/>
                <wp:positionH relativeFrom="column">
                  <wp:posOffset>2309952</wp:posOffset>
                </wp:positionH>
                <wp:positionV relativeFrom="paragraph">
                  <wp:posOffset>79761</wp:posOffset>
                </wp:positionV>
                <wp:extent cx="54000" cy="111960"/>
                <wp:effectExtent l="38100" t="38100" r="41275" b="40640"/>
                <wp:wrapNone/>
                <wp:docPr id="510540067" name="Ink 126"/>
                <wp:cNvGraphicFramePr/>
                <a:graphic xmlns:a="http://schemas.openxmlformats.org/drawingml/2006/main">
                  <a:graphicData uri="http://schemas.microsoft.com/office/word/2010/wordprocessingInk">
                    <w14:contentPart bwMode="auto" r:id="rId48">
                      <w14:nvContentPartPr>
                        <w14:cNvContentPartPr/>
                      </w14:nvContentPartPr>
                      <w14:xfrm>
                        <a:off x="0" y="0"/>
                        <a:ext cx="54000" cy="111960"/>
                      </w14:xfrm>
                    </w14:contentPart>
                  </a:graphicData>
                </a:graphic>
              </wp:anchor>
            </w:drawing>
          </mc:Choice>
          <mc:Fallback>
            <w:pict>
              <v:shape w14:anchorId="219A3568" id="Ink 126" o:spid="_x0000_s1026" type="#_x0000_t75" style="position:absolute;margin-left:181.4pt;margin-top:5.8pt;width:5.2pt;height:9.8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">
                <v:imagedata r:id="rId4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3" behindDoc="0" locked="0" layoutInCell="1" allowOverlap="1" wp14:anchorId="6C9FF210" wp14:editId="4137EBE5">
                <wp:simplePos x="0" y="0"/>
                <wp:positionH relativeFrom="column">
                  <wp:posOffset>2188272</wp:posOffset>
                </wp:positionH>
                <wp:positionV relativeFrom="paragraph">
                  <wp:posOffset>82281</wp:posOffset>
                </wp:positionV>
                <wp:extent cx="72000" cy="109080"/>
                <wp:effectExtent l="38100" t="38100" r="42545" b="43815"/>
                <wp:wrapNone/>
                <wp:docPr id="1469947791" name="Ink 124"/>
                <wp:cNvGraphicFramePr/>
                <a:graphic xmlns:a="http://schemas.openxmlformats.org/drawingml/2006/main">
                  <a:graphicData uri="http://schemas.microsoft.com/office/word/2010/wordprocessingInk">
                    <w14:contentPart bwMode="auto" r:id="rId50">
                      <w14:nvContentPartPr>
                        <w14:cNvContentPartPr/>
                      </w14:nvContentPartPr>
                      <w14:xfrm>
                        <a:off x="0" y="0"/>
                        <a:ext cx="72000" cy="109080"/>
                      </w14:xfrm>
                    </w14:contentPart>
                  </a:graphicData>
                </a:graphic>
              </wp:anchor>
            </w:drawing>
          </mc:Choice>
          <mc:Fallback>
            <w:pict>
              <v:shape w14:anchorId="72B80F23" id="Ink 124" o:spid="_x0000_s1026" type="#_x0000_t75" style="position:absolute;margin-left:171.8pt;margin-top:6pt;width:6.65pt;height:9.6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">
                <v:imagedata r:id="rId5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7" behindDoc="0" locked="0" layoutInCell="1" allowOverlap="1" wp14:anchorId="3359250A" wp14:editId="19617DE5">
                <wp:simplePos x="0" y="0"/>
                <wp:positionH relativeFrom="column">
                  <wp:posOffset>1264872</wp:posOffset>
                </wp:positionH>
                <wp:positionV relativeFrom="paragraph">
                  <wp:posOffset>113961</wp:posOffset>
                </wp:positionV>
                <wp:extent cx="51840" cy="76680"/>
                <wp:effectExtent l="38100" t="38100" r="43815" b="38100"/>
                <wp:wrapNone/>
                <wp:docPr id="2129438301" name="Ink 115"/>
                <wp:cNvGraphicFramePr/>
                <a:graphic xmlns:a="http://schemas.openxmlformats.org/drawingml/2006/main">
                  <a:graphicData uri="http://schemas.microsoft.com/office/word/2010/wordprocessingInk">
                    <w14:contentPart bwMode="auto" r:id="rId52">
                      <w14:nvContentPartPr>
                        <w14:cNvContentPartPr/>
                      </w14:nvContentPartPr>
                      <w14:xfrm>
                        <a:off x="0" y="0"/>
                        <a:ext cx="51840" cy="76680"/>
                      </w14:xfrm>
                    </w14:contentPart>
                  </a:graphicData>
                </a:graphic>
              </wp:anchor>
            </w:drawing>
          </mc:Choice>
          <mc:Fallback>
            <w:pict>
              <v:shape w14:anchorId="5D3A0F98" id="Ink 115" o:spid="_x0000_s1026" type="#_x0000_t75" style="position:absolute;margin-left:99.1pt;margin-top:8.45pt;width:5.1pt;height:7.05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">
                <v:imagedata r:id="rId5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5" behindDoc="0" locked="0" layoutInCell="1" allowOverlap="1" wp14:anchorId="10570114" wp14:editId="4C277B87">
                <wp:simplePos x="0" y="0"/>
                <wp:positionH relativeFrom="column">
                  <wp:posOffset>1284672</wp:posOffset>
                </wp:positionH>
                <wp:positionV relativeFrom="paragraph">
                  <wp:posOffset>131961</wp:posOffset>
                </wp:positionV>
                <wp:extent cx="718560" cy="27720"/>
                <wp:effectExtent l="38100" t="38100" r="43815" b="48895"/>
                <wp:wrapNone/>
                <wp:docPr id="920367479" name="Ink 111"/>
                <wp:cNvGraphicFramePr/>
                <a:graphic xmlns:a="http://schemas.openxmlformats.org/drawingml/2006/main">
                  <a:graphicData uri="http://schemas.microsoft.com/office/word/2010/wordprocessingInk">
                    <w14:contentPart bwMode="auto" r:id="rId54">
                      <w14:nvContentPartPr>
                        <w14:cNvContentPartPr/>
                      </w14:nvContentPartPr>
                      <w14:xfrm>
                        <a:off x="0" y="0"/>
                        <a:ext cx="718560" cy="27720"/>
                      </w14:xfrm>
                    </w14:contentPart>
                  </a:graphicData>
                </a:graphic>
              </wp:anchor>
            </w:drawing>
          </mc:Choice>
          <mc:Fallback>
            <w:pict>
              <v:shape w14:anchorId="00E68A49" id="Ink 111" o:spid="_x0000_s1026" type="#_x0000_t75" style="position:absolute;margin-left:100.65pt;margin-top:9.9pt;width:57.6pt;height:3.2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&#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">
                <v:imagedata r:id="rId5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3D0973C" w14:textId="58E230F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3" behindDoc="0" locked="0" layoutInCell="1" allowOverlap="1" wp14:anchorId="7EF6364B" wp14:editId="21BAD2DF">
                <wp:simplePos x="0" y="0"/>
                <wp:positionH relativeFrom="column">
                  <wp:posOffset>2282952</wp:posOffset>
                </wp:positionH>
                <wp:positionV relativeFrom="paragraph">
                  <wp:posOffset>92186</wp:posOffset>
                </wp:positionV>
                <wp:extent cx="360" cy="360"/>
                <wp:effectExtent l="38100" t="38100" r="38100" b="38100"/>
                <wp:wrapNone/>
                <wp:docPr id="2072505332" name="Ink 107"/>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43751359" id="Ink 107" o:spid="_x0000_s1026" type="#_x0000_t75" style="position:absolute;margin-left:179.25pt;margin-top:6.75pt;width:1.05pt;height:1.0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EGyH89YBAACdBAAAEAAAAAAA&#10;AAAAAAAAAADTAwAAZHJzL2luay9pbmsxLnhtbFBLAQItABQABgAIAAAAIQDjt4C33QAAAAkBAAAP&#10;AAAAAAAAAAAAAAAAANcFAABkcnMvZG93bnJldi54bWxQSwECLQAUAAYACAAAACEAeRi8nb8AAAAh&#10;AQAAGQAAAAAAAAAAAAAAAADhBgAAZHJzL19yZWxzL2Uyb0RvYy54bWwucmVsc1BLBQYAAAAABgAG&#10;AHgBAADXBwAAAAA=&#10;">
                <v:imagedata r:id="rId57"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067F518E" w14:textId="6151939E" w:rsidR="00F1078B" w:rsidRPr="00C74AEF" w:rsidRDefault="00D15213"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20" behindDoc="0" locked="0" layoutInCell="1" allowOverlap="1" wp14:anchorId="1198FAAE" wp14:editId="279F18E0">
                <wp:simplePos x="0" y="0"/>
                <wp:positionH relativeFrom="column">
                  <wp:posOffset>1864164</wp:posOffset>
                </wp:positionH>
                <wp:positionV relativeFrom="paragraph">
                  <wp:posOffset>1891030</wp:posOffset>
                </wp:positionV>
                <wp:extent cx="171011" cy="399790"/>
                <wp:effectExtent l="38100" t="38100" r="38735" b="38735"/>
                <wp:wrapNone/>
                <wp:docPr id="1238104893" name="Ink 114"/>
                <wp:cNvGraphicFramePr/>
                <a:graphic xmlns:a="http://schemas.openxmlformats.org/drawingml/2006/main">
                  <a:graphicData uri="http://schemas.microsoft.com/office/word/2010/wordprocessingInk">
                    <w14:contentPart bwMode="auto" r:id="rId58">
                      <w14:nvContentPartPr>
                        <w14:cNvContentPartPr/>
                      </w14:nvContentPartPr>
                      <w14:xfrm flipH="1">
                        <a:off x="0" y="0"/>
                        <a:ext cx="171011" cy="399790"/>
                      </w14:xfrm>
                    </w14:contentPart>
                  </a:graphicData>
                </a:graphic>
                <wp14:sizeRelH relativeFrom="margin">
                  <wp14:pctWidth>0</wp14:pctWidth>
                </wp14:sizeRelH>
                <wp14:sizeRelV relativeFrom="margin">
                  <wp14:pctHeight>0</wp14:pctHeight>
                </wp14:sizeRelV>
              </wp:anchor>
            </w:drawing>
          </mc:Choice>
          <mc:Fallback>
            <w:pict>
              <v:shape w14:anchorId="3E9815D1" id="Ink 114" o:spid="_x0000_s1026" type="#_x0000_t75" style="position:absolute;margin-left:146.3pt;margin-top:148.4pt;width:14.45pt;height:32.5pt;flip:x;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">
                <v:imagedata r:id="rId5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9" behindDoc="0" locked="0" layoutInCell="1" allowOverlap="1" wp14:anchorId="234762F1" wp14:editId="24CBC115">
                <wp:simplePos x="0" y="0"/>
                <wp:positionH relativeFrom="column">
                  <wp:posOffset>1322087</wp:posOffset>
                </wp:positionH>
                <wp:positionV relativeFrom="paragraph">
                  <wp:posOffset>1880235</wp:posOffset>
                </wp:positionV>
                <wp:extent cx="407520" cy="430560"/>
                <wp:effectExtent l="38100" t="38100" r="50165" b="45720"/>
                <wp:wrapNone/>
                <wp:docPr id="348113293"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407520" cy="430560"/>
                      </w14:xfrm>
                    </w14:contentPart>
                  </a:graphicData>
                </a:graphic>
              </wp:anchor>
            </w:drawing>
          </mc:Choice>
          <mc:Fallback>
            <w:pict>
              <v:shape w14:anchorId="546278F8" id="Ink 114" o:spid="_x0000_s1026" type="#_x0000_t75" style="position:absolute;margin-left:103.6pt;margin-top:147.55pt;width:33.1pt;height:34.85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6" behindDoc="0" locked="0" layoutInCell="1" allowOverlap="1" wp14:anchorId="498EEEDF" wp14:editId="06C04792">
                <wp:simplePos x="0" y="0"/>
                <wp:positionH relativeFrom="column">
                  <wp:posOffset>1058952</wp:posOffset>
                </wp:positionH>
                <wp:positionV relativeFrom="paragraph">
                  <wp:posOffset>-64949</wp:posOffset>
                </wp:positionV>
                <wp:extent cx="407520" cy="430560"/>
                <wp:effectExtent l="38100" t="38100" r="50165" b="45720"/>
                <wp:wrapNone/>
                <wp:docPr id="392407179" name="Ink 114"/>
                <wp:cNvGraphicFramePr/>
                <a:graphic xmlns:a="http://schemas.openxmlformats.org/drawingml/2006/main">
                  <a:graphicData uri="http://schemas.microsoft.com/office/word/2010/wordprocessingInk">
                    <w14:contentPart bwMode="auto" r:id="rId62">
                      <w14:nvContentPartPr>
                        <w14:cNvContentPartPr/>
                      </w14:nvContentPartPr>
                      <w14:xfrm>
                        <a:off x="0" y="0"/>
                        <a:ext cx="407520" cy="430560"/>
                      </w14:xfrm>
                    </w14:contentPart>
                  </a:graphicData>
                </a:graphic>
              </wp:anchor>
            </w:drawing>
          </mc:Choice>
          <mc:Fallback>
            <w:pict>
              <v:shape w14:anchorId="3D3B4A1D" id="Ink 114" o:spid="_x0000_s1026" type="#_x0000_t75" style="position:absolute;margin-left:82.9pt;margin-top:-5.6pt;width:33.1pt;height:34.8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4" behindDoc="0" locked="0" layoutInCell="1" allowOverlap="1" wp14:anchorId="6EC8D714" wp14:editId="19866A02">
                <wp:simplePos x="0" y="0"/>
                <wp:positionH relativeFrom="column">
                  <wp:posOffset>1772112</wp:posOffset>
                </wp:positionH>
                <wp:positionV relativeFrom="paragraph">
                  <wp:posOffset>-78629</wp:posOffset>
                </wp:positionV>
                <wp:extent cx="510840" cy="479520"/>
                <wp:effectExtent l="38100" t="38100" r="41910" b="34925"/>
                <wp:wrapNone/>
                <wp:docPr id="997758294" name="Ink 109"/>
                <wp:cNvGraphicFramePr/>
                <a:graphic xmlns:a="http://schemas.openxmlformats.org/drawingml/2006/main">
                  <a:graphicData uri="http://schemas.microsoft.com/office/word/2010/wordprocessingInk">
                    <w14:contentPart bwMode="auto" r:id="rId63">
                      <w14:nvContentPartPr>
                        <w14:cNvContentPartPr/>
                      </w14:nvContentPartPr>
                      <w14:xfrm>
                        <a:off x="0" y="0"/>
                        <a:ext cx="510840" cy="479520"/>
                      </w14:xfrm>
                    </w14:contentPart>
                  </a:graphicData>
                </a:graphic>
              </wp:anchor>
            </w:drawing>
          </mc:Choice>
          <mc:Fallback>
            <w:pict>
              <v:shape w14:anchorId="72876313" id="Ink 109" o:spid="_x0000_s1026" type="#_x0000_t75" style="position:absolute;margin-left:139.05pt;margin-top:-6.7pt;width:41.2pt;height:38.7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">
                <v:imagedata r:id="rId64" o:title=""/>
              </v:shape>
            </w:pict>
          </mc:Fallback>
        </mc:AlternateContent>
      </w:r>
      <w:r w:rsidR="008A29BC" w:rsidRPr="00C74AEF">
        <w:rPr>
          <w:rFonts w:ascii="IntelOne Text Bold" w:hAnsi="IntelOne Text Bold" w:cs="IntelOne Display AR Light"/>
          <w:b/>
          <w:bCs/>
          <w:sz w:val="18"/>
          <w:szCs w:val="18"/>
          <w:highlight w:val="yellow"/>
          <w:u w:val="single"/>
        </w:rPr>
        <w:t xml:space="preserve">                                                                                                                             </w:t>
      </w:r>
    </w:p>
    <w:p w14:paraId="0A7E1334" w14:textId="75C158F7"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8" behindDoc="0" locked="0" layoutInCell="1" allowOverlap="1" wp14:anchorId="3E3666BD" wp14:editId="549D8A85">
                <wp:simplePos x="0" y="0"/>
                <wp:positionH relativeFrom="column">
                  <wp:posOffset>2086610</wp:posOffset>
                </wp:positionH>
                <wp:positionV relativeFrom="paragraph">
                  <wp:posOffset>40640</wp:posOffset>
                </wp:positionV>
                <wp:extent cx="84240" cy="94615"/>
                <wp:effectExtent l="38100" t="38100" r="11430" b="38735"/>
                <wp:wrapNone/>
                <wp:docPr id="488648440" name="Ink 136"/>
                <wp:cNvGraphicFramePr/>
                <a:graphic xmlns:a="http://schemas.openxmlformats.org/drawingml/2006/main">
                  <a:graphicData uri="http://schemas.microsoft.com/office/word/2010/wordprocessingInk">
                    <w14:contentPart bwMode="auto" r:id="rId65">
                      <w14:nvContentPartPr>
                        <w14:cNvContentPartPr/>
                      </w14:nvContentPartPr>
                      <w14:xfrm>
                        <a:off x="0" y="0"/>
                        <a:ext cx="84240" cy="94615"/>
                      </w14:xfrm>
                    </w14:contentPart>
                  </a:graphicData>
                </a:graphic>
              </wp:anchor>
            </w:drawing>
          </mc:Choice>
          <mc:Fallback>
            <w:pict>
              <v:shape w14:anchorId="22602E8F" id="Ink 136" o:spid="_x0000_s1026" type="#_x0000_t75" style="position:absolute;margin-left:163.8pt;margin-top:2.7pt;width:7.65pt;height:8.4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&#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">
                <v:imagedata r:id="rId6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1" behindDoc="0" locked="0" layoutInCell="1" allowOverlap="1" wp14:anchorId="15DA2A0D" wp14:editId="3AD7E835">
                <wp:simplePos x="0" y="0"/>
                <wp:positionH relativeFrom="column">
                  <wp:posOffset>1392312</wp:posOffset>
                </wp:positionH>
                <wp:positionV relativeFrom="paragraph">
                  <wp:posOffset>129996</wp:posOffset>
                </wp:positionV>
                <wp:extent cx="72720" cy="65160"/>
                <wp:effectExtent l="38100" t="38100" r="41910" b="49530"/>
                <wp:wrapNone/>
                <wp:docPr id="1121916402" name="Ink 119"/>
                <wp:cNvGraphicFramePr/>
                <a:graphic xmlns:a="http://schemas.openxmlformats.org/drawingml/2006/main">
                  <a:graphicData uri="http://schemas.microsoft.com/office/word/2010/wordprocessingInk">
                    <w14:contentPart bwMode="auto" r:id="rId67">
                      <w14:nvContentPartPr>
                        <w14:cNvContentPartPr/>
                      </w14:nvContentPartPr>
                      <w14:xfrm>
                        <a:off x="0" y="0"/>
                        <a:ext cx="72720" cy="65160"/>
                      </w14:xfrm>
                    </w14:contentPart>
                  </a:graphicData>
                </a:graphic>
              </wp:anchor>
            </w:drawing>
          </mc:Choice>
          <mc:Fallback>
            <w:pict>
              <v:shape w14:anchorId="79FD20AA" id="Ink 119" o:spid="_x0000_s1026" type="#_x0000_t75" style="position:absolute;margin-left:109.15pt;margin-top:9.75pt;width:6.75pt;height:6.1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">
                <v:imagedata r:id="rId68" o:title=""/>
              </v:shape>
            </w:pict>
          </mc:Fallback>
        </mc:AlternateContent>
      </w:r>
      <w:r w:rsidR="00D105BF"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7905872C" w14:textId="32B8FDCE"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2" behindDoc="0" locked="0" layoutInCell="1" allowOverlap="1" wp14:anchorId="3BC54167" wp14:editId="07F41592">
                <wp:simplePos x="0" y="0"/>
                <wp:positionH relativeFrom="column">
                  <wp:posOffset>1700472</wp:posOffset>
                </wp:positionH>
                <wp:positionV relativeFrom="paragraph">
                  <wp:posOffset>109301</wp:posOffset>
                </wp:positionV>
                <wp:extent cx="59400" cy="99720"/>
                <wp:effectExtent l="38100" t="38100" r="36195" b="52705"/>
                <wp:wrapNone/>
                <wp:docPr id="1110240735" name="Ink 143"/>
                <wp:cNvGraphicFramePr/>
                <a:graphic xmlns:a="http://schemas.openxmlformats.org/drawingml/2006/main">
                  <a:graphicData uri="http://schemas.microsoft.com/office/word/2010/wordprocessingInk">
                    <w14:contentPart bwMode="auto" r:id="rId69">
                      <w14:nvContentPartPr>
                        <w14:cNvContentPartPr/>
                      </w14:nvContentPartPr>
                      <w14:xfrm>
                        <a:off x="0" y="0"/>
                        <a:ext cx="59400" cy="99720"/>
                      </w14:xfrm>
                    </w14:contentPart>
                  </a:graphicData>
                </a:graphic>
              </wp:anchor>
            </w:drawing>
          </mc:Choice>
          <mc:Fallback>
            <w:pict>
              <v:shape w14:anchorId="7ADDCE98" id="Ink 143" o:spid="_x0000_s1026" type="#_x0000_t75" style="position:absolute;margin-left:133.4pt;margin-top:8.1pt;width:5.7pt;height:8.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">
                <v:imagedata r:id="rId7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1" behindDoc="0" locked="0" layoutInCell="1" allowOverlap="1" wp14:anchorId="2F65D12A" wp14:editId="39EC2D20">
                <wp:simplePos x="0" y="0"/>
                <wp:positionH relativeFrom="column">
                  <wp:posOffset>1565832</wp:posOffset>
                </wp:positionH>
                <wp:positionV relativeFrom="paragraph">
                  <wp:posOffset>99581</wp:posOffset>
                </wp:positionV>
                <wp:extent cx="91440" cy="110160"/>
                <wp:effectExtent l="38100" t="38100" r="41910" b="42545"/>
                <wp:wrapNone/>
                <wp:docPr id="375300763" name="Ink 142"/>
                <wp:cNvGraphicFramePr/>
                <a:graphic xmlns:a="http://schemas.openxmlformats.org/drawingml/2006/main">
                  <a:graphicData uri="http://schemas.microsoft.com/office/word/2010/wordprocessingInk">
                    <w14:contentPart bwMode="auto" r:id="rId71">
                      <w14:nvContentPartPr>
                        <w14:cNvContentPartPr/>
                      </w14:nvContentPartPr>
                      <w14:xfrm>
                        <a:off x="0" y="0"/>
                        <a:ext cx="91440" cy="110160"/>
                      </w14:xfrm>
                    </w14:contentPart>
                  </a:graphicData>
                </a:graphic>
              </wp:anchor>
            </w:drawing>
          </mc:Choice>
          <mc:Fallback>
            <w:pict>
              <v:shape w14:anchorId="4F4E8E61" id="Ink 142" o:spid="_x0000_s1026" type="#_x0000_t75" style="position:absolute;margin-left:122.8pt;margin-top:7.35pt;width:8.15pt;height:9.65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">
                <v:imagedata r:id="rId72"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0" behindDoc="0" locked="0" layoutInCell="1" allowOverlap="1" wp14:anchorId="36FD0786" wp14:editId="348BE91C">
                <wp:simplePos x="0" y="0"/>
                <wp:positionH relativeFrom="column">
                  <wp:posOffset>1557192</wp:posOffset>
                </wp:positionH>
                <wp:positionV relativeFrom="paragraph">
                  <wp:posOffset>100661</wp:posOffset>
                </wp:positionV>
                <wp:extent cx="14400" cy="109080"/>
                <wp:effectExtent l="38100" t="38100" r="43180" b="43815"/>
                <wp:wrapNone/>
                <wp:docPr id="785265966" name="Ink 141"/>
                <wp:cNvGraphicFramePr/>
                <a:graphic xmlns:a="http://schemas.openxmlformats.org/drawingml/2006/main">
                  <a:graphicData uri="http://schemas.microsoft.com/office/word/2010/wordprocessingInk">
                    <w14:contentPart bwMode="auto" r:id="rId73">
                      <w14:nvContentPartPr>
                        <w14:cNvContentPartPr/>
                      </w14:nvContentPartPr>
                      <w14:xfrm>
                        <a:off x="0" y="0"/>
                        <a:ext cx="14400" cy="109080"/>
                      </w14:xfrm>
                    </w14:contentPart>
                  </a:graphicData>
                </a:graphic>
              </wp:anchor>
            </w:drawing>
          </mc:Choice>
          <mc:Fallback>
            <w:pict>
              <v:shape w14:anchorId="3692D882" id="Ink 141" o:spid="_x0000_s1026" type="#_x0000_t75" style="position:absolute;margin-left:122.1pt;margin-top:7.45pt;width:2.15pt;height:9.6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">
                <v:imagedata r:id="rId7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0" behindDoc="0" locked="0" layoutInCell="1" allowOverlap="1" wp14:anchorId="22DAF957" wp14:editId="767AB1C2">
                <wp:simplePos x="0" y="0"/>
                <wp:positionH relativeFrom="column">
                  <wp:posOffset>1776072</wp:posOffset>
                </wp:positionH>
                <wp:positionV relativeFrom="paragraph">
                  <wp:posOffset>-18139</wp:posOffset>
                </wp:positionV>
                <wp:extent cx="79200" cy="75240"/>
                <wp:effectExtent l="38100" t="38100" r="16510" b="39370"/>
                <wp:wrapNone/>
                <wp:docPr id="103316722" name="Ink 118"/>
                <wp:cNvGraphicFramePr/>
                <a:graphic xmlns:a="http://schemas.openxmlformats.org/drawingml/2006/main">
                  <a:graphicData uri="http://schemas.microsoft.com/office/word/2010/wordprocessingInk">
                    <w14:contentPart bwMode="auto" r:id="rId75">
                      <w14:nvContentPartPr>
                        <w14:cNvContentPartPr/>
                      </w14:nvContentPartPr>
                      <w14:xfrm>
                        <a:off x="0" y="0"/>
                        <a:ext cx="79200" cy="75240"/>
                      </w14:xfrm>
                    </w14:contentPart>
                  </a:graphicData>
                </a:graphic>
              </wp:anchor>
            </w:drawing>
          </mc:Choice>
          <mc:Fallback>
            <w:pict>
              <v:shape w14:anchorId="25366B5E" id="Ink 118" o:spid="_x0000_s1026" type="#_x0000_t75" style="position:absolute;margin-left:139.35pt;margin-top:-1.95pt;width:7.25pt;height:6.9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">
                <v:imagedata r:id="rId7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1F7D25BD" w14:textId="53E89DE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3" behindDoc="0" locked="0" layoutInCell="1" allowOverlap="1" wp14:anchorId="1DFED26E" wp14:editId="64FE7B49">
                <wp:simplePos x="0" y="0"/>
                <wp:positionH relativeFrom="column">
                  <wp:posOffset>2571241</wp:posOffset>
                </wp:positionH>
                <wp:positionV relativeFrom="paragraph">
                  <wp:posOffset>-2341</wp:posOffset>
                </wp:positionV>
                <wp:extent cx="52200" cy="92880"/>
                <wp:effectExtent l="38100" t="38100" r="43180" b="40640"/>
                <wp:wrapNone/>
                <wp:docPr id="1110763361" name="Ink 24"/>
                <wp:cNvGraphicFramePr/>
                <a:graphic xmlns:a="http://schemas.openxmlformats.org/drawingml/2006/main">
                  <a:graphicData uri="http://schemas.microsoft.com/office/word/2010/wordprocessingInk">
                    <w14:contentPart bwMode="auto" r:id="rId77">
                      <w14:nvContentPartPr>
                        <w14:cNvContentPartPr/>
                      </w14:nvContentPartPr>
                      <w14:xfrm>
                        <a:off x="0" y="0"/>
                        <a:ext cx="52200" cy="92880"/>
                      </w14:xfrm>
                    </w14:contentPart>
                  </a:graphicData>
                </a:graphic>
              </wp:anchor>
            </w:drawing>
          </mc:Choice>
          <mc:Fallback>
            <w:pict>
              <v:shape w14:anchorId="7EB8E6A3" id="Ink 24" o:spid="_x0000_s1026" type="#_x0000_t75" style="position:absolute;margin-left:201.95pt;margin-top:-.7pt;width:5.05pt;height:8.3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">
                <v:imagedata r:id="rId78"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2" behindDoc="0" locked="0" layoutInCell="1" allowOverlap="1" wp14:anchorId="471E8144" wp14:editId="4A385D30">
                <wp:simplePos x="0" y="0"/>
                <wp:positionH relativeFrom="column">
                  <wp:posOffset>2463601</wp:posOffset>
                </wp:positionH>
                <wp:positionV relativeFrom="paragraph">
                  <wp:posOffset>-14581</wp:posOffset>
                </wp:positionV>
                <wp:extent cx="62280" cy="116280"/>
                <wp:effectExtent l="38100" t="38100" r="52070" b="36195"/>
                <wp:wrapNone/>
                <wp:docPr id="6126148" name="Ink 22"/>
                <wp:cNvGraphicFramePr/>
                <a:graphic xmlns:a="http://schemas.openxmlformats.org/drawingml/2006/main">
                  <a:graphicData uri="http://schemas.microsoft.com/office/word/2010/wordprocessingInk">
                    <w14:contentPart bwMode="auto" r:id="rId79">
                      <w14:nvContentPartPr>
                        <w14:cNvContentPartPr/>
                      </w14:nvContentPartPr>
                      <w14:xfrm>
                        <a:off x="0" y="0"/>
                        <a:ext cx="62280" cy="116280"/>
                      </w14:xfrm>
                    </w14:contentPart>
                  </a:graphicData>
                </a:graphic>
              </wp:anchor>
            </w:drawing>
          </mc:Choice>
          <mc:Fallback>
            <w:pict>
              <v:shape w14:anchorId="7DB2ABAB" id="Ink 22" o:spid="_x0000_s1026" type="#_x0000_t75" style="position:absolute;margin-left:193.5pt;margin-top:-1.65pt;width:5.85pt;height:10.1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">
                <v:imagedata r:id="rId8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1" behindDoc="0" locked="0" layoutInCell="1" allowOverlap="1" wp14:anchorId="4333A536" wp14:editId="59A6E5E4">
                <wp:simplePos x="0" y="0"/>
                <wp:positionH relativeFrom="column">
                  <wp:posOffset>2216785</wp:posOffset>
                </wp:positionH>
                <wp:positionV relativeFrom="paragraph">
                  <wp:posOffset>-31750</wp:posOffset>
                </wp:positionV>
                <wp:extent cx="91530" cy="116205"/>
                <wp:effectExtent l="38100" t="38100" r="41910" b="36195"/>
                <wp:wrapNone/>
                <wp:docPr id="1081288510" name="Ink 18"/>
                <wp:cNvGraphicFramePr/>
                <a:graphic xmlns:a="http://schemas.openxmlformats.org/drawingml/2006/main">
                  <a:graphicData uri="http://schemas.microsoft.com/office/word/2010/wordprocessingInk">
                    <w14:contentPart bwMode="auto" r:id="rId81">
                      <w14:nvContentPartPr>
                        <w14:cNvContentPartPr/>
                      </w14:nvContentPartPr>
                      <w14:xfrm>
                        <a:off x="0" y="0"/>
                        <a:ext cx="91530" cy="116205"/>
                      </w14:xfrm>
                    </w14:contentPart>
                  </a:graphicData>
                </a:graphic>
              </wp:anchor>
            </w:drawing>
          </mc:Choice>
          <mc:Fallback>
            <w:pict>
              <v:shape w14:anchorId="623BBE20" id="Ink 18" o:spid="_x0000_s1026" type="#_x0000_t75" style="position:absolute;margin-left:174.05pt;margin-top:-3pt;width:8.2pt;height:10.1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">
                <v:imagedata r:id="rId82" o:title=""/>
              </v:shape>
            </w:pict>
          </mc:Fallback>
        </mc:AlternateContent>
      </w:r>
    </w:p>
    <w:p w14:paraId="4B2DABD5" w14:textId="74416A4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0" behindDoc="0" locked="0" layoutInCell="1" allowOverlap="1" wp14:anchorId="4C7784EB" wp14:editId="5F5A8B08">
                <wp:simplePos x="0" y="0"/>
                <wp:positionH relativeFrom="column">
                  <wp:posOffset>2480521</wp:posOffset>
                </wp:positionH>
                <wp:positionV relativeFrom="paragraph">
                  <wp:posOffset>-39236</wp:posOffset>
                </wp:positionV>
                <wp:extent cx="5400" cy="338400"/>
                <wp:effectExtent l="38100" t="38100" r="52070" b="43180"/>
                <wp:wrapNone/>
                <wp:docPr id="40953791" name="Ink 14"/>
                <wp:cNvGraphicFramePr/>
                <a:graphic xmlns:a="http://schemas.openxmlformats.org/drawingml/2006/main">
                  <a:graphicData uri="http://schemas.microsoft.com/office/word/2010/wordprocessingInk">
                    <w14:contentPart bwMode="auto" r:id="rId83">
                      <w14:nvContentPartPr>
                        <w14:cNvContentPartPr/>
                      </w14:nvContentPartPr>
                      <w14:xfrm>
                        <a:off x="0" y="0"/>
                        <a:ext cx="5400" cy="338400"/>
                      </w14:xfrm>
                    </w14:contentPart>
                  </a:graphicData>
                </a:graphic>
              </wp:anchor>
            </w:drawing>
          </mc:Choice>
          <mc:Fallback>
            <w:pict>
              <v:shape w14:anchorId="07C9EF54" id="Ink 14" o:spid="_x0000_s1026" type="#_x0000_t75" style="position:absolute;margin-left:194.8pt;margin-top:-3.6pt;width:1.45pt;height:27.6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">
                <v:imagedata r:id="rId8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9" behindDoc="0" locked="0" layoutInCell="1" allowOverlap="1" wp14:anchorId="765D22E7" wp14:editId="1268AEB2">
                <wp:simplePos x="0" y="0"/>
                <wp:positionH relativeFrom="column">
                  <wp:posOffset>2257425</wp:posOffset>
                </wp:positionH>
                <wp:positionV relativeFrom="paragraph">
                  <wp:posOffset>-38735</wp:posOffset>
                </wp:positionV>
                <wp:extent cx="635" cy="343535"/>
                <wp:effectExtent l="38100" t="38100" r="37465" b="37465"/>
                <wp:wrapNone/>
                <wp:docPr id="497405490" name="Ink 11"/>
                <wp:cNvGraphicFramePr/>
                <a:graphic xmlns:a="http://schemas.openxmlformats.org/drawingml/2006/main">
                  <a:graphicData uri="http://schemas.microsoft.com/office/word/2010/wordprocessingInk">
                    <w14:contentPart bwMode="auto" r:id="rId85">
                      <w14:nvContentPartPr>
                        <w14:cNvContentPartPr/>
                      </w14:nvContentPartPr>
                      <w14:xfrm>
                        <a:off x="0" y="0"/>
                        <a:ext cx="635" cy="343535"/>
                      </w14:xfrm>
                    </w14:contentPart>
                  </a:graphicData>
                </a:graphic>
                <wp14:sizeRelH relativeFrom="margin">
                  <wp14:pctWidth>0</wp14:pctWidth>
                </wp14:sizeRelH>
                <wp14:sizeRelV relativeFrom="margin">
                  <wp14:pctHeight>0</wp14:pctHeight>
                </wp14:sizeRelV>
              </wp:anchor>
            </w:drawing>
          </mc:Choice>
          <mc:Fallback>
            <w:pict>
              <v:shape w14:anchorId="2D8C782E" id="Ink 11" o:spid="_x0000_s1026" type="#_x0000_t75" style="position:absolute;margin-left:176.9pt;margin-top:-3.55pt;width:1.75pt;height:28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">
                <v:imagedata r:id="rId86" o:title=""/>
              </v:shape>
            </w:pict>
          </mc:Fallback>
        </mc:AlternateContent>
      </w:r>
      <w:r w:rsidR="00A167EF" w:rsidRPr="00C74AEF">
        <w:rPr>
          <w:rFonts w:ascii="IntelOne Text Bold" w:hAnsi="IntelOne Text Bold" w:cs="IntelOne Display AR Light"/>
          <w:b/>
          <w:bCs/>
          <w:sz w:val="18"/>
          <w:szCs w:val="18"/>
          <w:highlight w:val="yellow"/>
          <w:u w:val="single"/>
        </w:rPr>
        <w:t xml:space="preserve">    </w:t>
      </w:r>
    </w:p>
    <w:p w14:paraId="2C42E015" w14:textId="3BEB2384" w:rsidR="00F1078B" w:rsidRPr="00C74AEF" w:rsidRDefault="007F5E2D"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5" behindDoc="0" locked="0" layoutInCell="1" allowOverlap="1" wp14:anchorId="204A2E45" wp14:editId="2DFC611F">
                <wp:simplePos x="0" y="0"/>
                <wp:positionH relativeFrom="column">
                  <wp:posOffset>1792201</wp:posOffset>
                </wp:positionH>
                <wp:positionV relativeFrom="paragraph">
                  <wp:posOffset>-161298</wp:posOffset>
                </wp:positionV>
                <wp:extent cx="359280" cy="339120"/>
                <wp:effectExtent l="38100" t="38100" r="41275" b="41910"/>
                <wp:wrapNone/>
                <wp:docPr id="463089712" name="Ink 28"/>
                <wp:cNvGraphicFramePr/>
                <a:graphic xmlns:a="http://schemas.openxmlformats.org/drawingml/2006/main">
                  <a:graphicData uri="http://schemas.microsoft.com/office/word/2010/wordprocessingInk">
                    <w14:contentPart bwMode="auto" r:id="rId87">
                      <w14:nvContentPartPr>
                        <w14:cNvContentPartPr/>
                      </w14:nvContentPartPr>
                      <w14:xfrm>
                        <a:off x="0" y="0"/>
                        <a:ext cx="359280" cy="339120"/>
                      </w14:xfrm>
                    </w14:contentPart>
                  </a:graphicData>
                </a:graphic>
              </wp:anchor>
            </w:drawing>
          </mc:Choice>
          <mc:Fallback>
            <w:pict>
              <v:shape w14:anchorId="0CA65B5A" id="Ink 28" o:spid="_x0000_s1026" type="#_x0000_t75" style="position:absolute;margin-left:140.6pt;margin-top:-13.2pt;width:29.3pt;height:27.65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">
                <v:imagedata r:id="rId88" o:title=""/>
              </v:shape>
            </w:pict>
          </mc:Fallback>
        </mc:AlternateContent>
      </w:r>
    </w:p>
    <w:p w14:paraId="57E8AD84" w14:textId="0627AD6A" w:rsidR="00F1078B"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8" behindDoc="0" locked="0" layoutInCell="1" allowOverlap="1" wp14:anchorId="5CAB08BB" wp14:editId="47729751">
                <wp:simplePos x="0" y="0"/>
                <wp:positionH relativeFrom="column">
                  <wp:posOffset>2409601</wp:posOffset>
                </wp:positionH>
                <wp:positionV relativeFrom="paragraph">
                  <wp:posOffset>48254</wp:posOffset>
                </wp:positionV>
                <wp:extent cx="360" cy="360"/>
                <wp:effectExtent l="38100" t="38100" r="38100" b="38100"/>
                <wp:wrapNone/>
                <wp:docPr id="813583069" name="Ink 6"/>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607B9A9E" id="Ink 6" o:spid="_x0000_s1026" type="#_x0000_t75" style="position:absolute;margin-left:189.25pt;margin-top:3.3pt;width:1.05pt;height:1.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H6fAPLWAQAAnQQAABAAAAAAAAAA&#10;AAAAAAAA0wMAAGRycy9pbmsvaW5rMS54bWxQSwECLQAUAAYACAAAACEA0/3X+dsAAAAHAQAADwAA&#10;AAAAAAAAAAAAAADXBQAAZHJzL2Rvd25yZXYueG1sUEsBAi0AFAAGAAgAAAAhAHkYvJ2/AAAAIQEA&#10;ABkAAAAAAAAAAAAAAAAA3wYAAGRycy9fcmVscy9lMm9Eb2MueG1sLnJlbHNQSwUGAAAAAAYABgB4&#10;AQAA1QcAAAAA&#10;">
                <v:imagedata r:id="rId5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7" behindDoc="0" locked="0" layoutInCell="1" allowOverlap="1" wp14:anchorId="39F9FC0B" wp14:editId="61E29D0C">
                <wp:simplePos x="0" y="0"/>
                <wp:positionH relativeFrom="column">
                  <wp:posOffset>2404201</wp:posOffset>
                </wp:positionH>
                <wp:positionV relativeFrom="paragraph">
                  <wp:posOffset>93974</wp:posOffset>
                </wp:positionV>
                <wp:extent cx="19440" cy="81360"/>
                <wp:effectExtent l="38100" t="38100" r="38100" b="52070"/>
                <wp:wrapNone/>
                <wp:docPr id="1372516421" name="Ink 5"/>
                <wp:cNvGraphicFramePr/>
                <a:graphic xmlns:a="http://schemas.openxmlformats.org/drawingml/2006/main">
                  <a:graphicData uri="http://schemas.microsoft.com/office/word/2010/wordprocessingInk">
                    <w14:contentPart bwMode="auto" r:id="rId90">
                      <w14:nvContentPartPr>
                        <w14:cNvContentPartPr/>
                      </w14:nvContentPartPr>
                      <w14:xfrm>
                        <a:off x="0" y="0"/>
                        <a:ext cx="19440" cy="81360"/>
                      </w14:xfrm>
                    </w14:contentPart>
                  </a:graphicData>
                </a:graphic>
              </wp:anchor>
            </w:drawing>
          </mc:Choice>
          <mc:Fallback>
            <w:pict>
              <v:shape w14:anchorId="5FF84B6C" id="Ink 5" o:spid="_x0000_s1026" type="#_x0000_t75" style="position:absolute;margin-left:188.85pt;margin-top:6.9pt;width:2.55pt;height:7.3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">
                <v:imagedata r:id="rId9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6" behindDoc="0" locked="0" layoutInCell="1" allowOverlap="1" wp14:anchorId="12CAC086" wp14:editId="0749796B">
                <wp:simplePos x="0" y="0"/>
                <wp:positionH relativeFrom="column">
                  <wp:posOffset>2317081</wp:posOffset>
                </wp:positionH>
                <wp:positionV relativeFrom="paragraph">
                  <wp:posOffset>38534</wp:posOffset>
                </wp:positionV>
                <wp:extent cx="51480" cy="140760"/>
                <wp:effectExtent l="38100" t="38100" r="43815" b="50165"/>
                <wp:wrapNone/>
                <wp:docPr id="1918844044" name="Ink 4"/>
                <wp:cNvGraphicFramePr/>
                <a:graphic xmlns:a="http://schemas.openxmlformats.org/drawingml/2006/main">
                  <a:graphicData uri="http://schemas.microsoft.com/office/word/2010/wordprocessingInk">
                    <w14:contentPart bwMode="auto" r:id="rId92">
                      <w14:nvContentPartPr>
                        <w14:cNvContentPartPr/>
                      </w14:nvContentPartPr>
                      <w14:xfrm>
                        <a:off x="0" y="0"/>
                        <a:ext cx="51480" cy="140760"/>
                      </w14:xfrm>
                    </w14:contentPart>
                  </a:graphicData>
                </a:graphic>
              </wp:anchor>
            </w:drawing>
          </mc:Choice>
          <mc:Fallback>
            <w:pict>
              <v:shape w14:anchorId="7824FA25" id="Ink 4" o:spid="_x0000_s1026" type="#_x0000_t75" style="position:absolute;margin-left:181.95pt;margin-top:2.55pt;width:5pt;height:12.1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">
                <v:imagedata r:id="rId9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5" behindDoc="0" locked="0" layoutInCell="1" allowOverlap="1" wp14:anchorId="75939CB7" wp14:editId="61AA6DFF">
                <wp:simplePos x="0" y="0"/>
                <wp:positionH relativeFrom="column">
                  <wp:posOffset>2242921</wp:posOffset>
                </wp:positionH>
                <wp:positionV relativeFrom="paragraph">
                  <wp:posOffset>41774</wp:posOffset>
                </wp:positionV>
                <wp:extent cx="50760" cy="83520"/>
                <wp:effectExtent l="38100" t="38100" r="45085" b="50165"/>
                <wp:wrapNone/>
                <wp:docPr id="338016908" name="Ink 3"/>
                <wp:cNvGraphicFramePr/>
                <a:graphic xmlns:a="http://schemas.openxmlformats.org/drawingml/2006/main">
                  <a:graphicData uri="http://schemas.microsoft.com/office/word/2010/wordprocessingInk">
                    <w14:contentPart bwMode="auto" r:id="rId94">
                      <w14:nvContentPartPr>
                        <w14:cNvContentPartPr/>
                      </w14:nvContentPartPr>
                      <w14:xfrm>
                        <a:off x="0" y="0"/>
                        <a:ext cx="50760" cy="83520"/>
                      </w14:xfrm>
                    </w14:contentPart>
                  </a:graphicData>
                </a:graphic>
              </wp:anchor>
            </w:drawing>
          </mc:Choice>
          <mc:Fallback>
            <w:pict>
              <v:shape w14:anchorId="3D8A22D7" id="Ink 3" o:spid="_x0000_s1026" type="#_x0000_t75" style="position:absolute;margin-left:176.1pt;margin-top:2.8pt;width:5pt;height:7.6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">
                <v:imagedata r:id="rId9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4" behindDoc="0" locked="0" layoutInCell="1" allowOverlap="1" wp14:anchorId="62678D7E" wp14:editId="0A415E8B">
                <wp:simplePos x="0" y="0"/>
                <wp:positionH relativeFrom="column">
                  <wp:posOffset>2237881</wp:posOffset>
                </wp:positionH>
                <wp:positionV relativeFrom="paragraph">
                  <wp:posOffset>63734</wp:posOffset>
                </wp:positionV>
                <wp:extent cx="360" cy="115920"/>
                <wp:effectExtent l="38100" t="38100" r="38100" b="36830"/>
                <wp:wrapNone/>
                <wp:docPr id="1873147715" name="Ink 1"/>
                <wp:cNvGraphicFramePr/>
                <a:graphic xmlns:a="http://schemas.openxmlformats.org/drawingml/2006/main">
                  <a:graphicData uri="http://schemas.microsoft.com/office/word/2010/wordprocessingInk">
                    <w14:contentPart bwMode="auto" r:id="rId96">
                      <w14:nvContentPartPr>
                        <w14:cNvContentPartPr/>
                      </w14:nvContentPartPr>
                      <w14:xfrm>
                        <a:off x="0" y="0"/>
                        <a:ext cx="360" cy="115920"/>
                      </w14:xfrm>
                    </w14:contentPart>
                  </a:graphicData>
                </a:graphic>
              </wp:anchor>
            </w:drawing>
          </mc:Choice>
          <mc:Fallback>
            <w:pict>
              <v:shape w14:anchorId="1FDACE90" id="Ink 1" o:spid="_x0000_s1026" type="#_x0000_t75" style="position:absolute;margin-left:175.7pt;margin-top:4.5pt;width:1.05pt;height:10.1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">
                <v:imagedata r:id="rId97" o:title=""/>
              </v:shape>
            </w:pict>
          </mc:Fallback>
        </mc:AlternateContent>
      </w:r>
      <w:r w:rsidR="00DA1E3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30" behindDoc="0" locked="0" layoutInCell="1" allowOverlap="1" wp14:anchorId="3B347D4C" wp14:editId="62FCA023">
                <wp:simplePos x="0" y="0"/>
                <wp:positionH relativeFrom="column">
                  <wp:posOffset>2272665</wp:posOffset>
                </wp:positionH>
                <wp:positionV relativeFrom="paragraph">
                  <wp:posOffset>3539044</wp:posOffset>
                </wp:positionV>
                <wp:extent cx="532130" cy="278281"/>
                <wp:effectExtent l="38100" t="38100" r="1270" b="45720"/>
                <wp:wrapNone/>
                <wp:docPr id="974229229" name="Ink 88"/>
                <wp:cNvGraphicFramePr/>
                <a:graphic xmlns:a="http://schemas.openxmlformats.org/drawingml/2006/main">
                  <a:graphicData uri="http://schemas.microsoft.com/office/word/2010/wordprocessingInk">
                    <w14:contentPart bwMode="auto" r:id="rId9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53409AE4" id="Ink 88" o:spid="_x0000_s1026" type="#_x0000_t75" style="position:absolute;margin-left:178.45pt;margin-top:278.15pt;width:42.85pt;height:22.9pt;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1" behindDoc="0" locked="0" layoutInCell="1" allowOverlap="1" wp14:anchorId="3AE4A849" wp14:editId="09D4B764">
                <wp:simplePos x="0" y="0"/>
                <wp:positionH relativeFrom="column">
                  <wp:posOffset>2075583</wp:posOffset>
                </wp:positionH>
                <wp:positionV relativeFrom="paragraph">
                  <wp:posOffset>-8700</wp:posOffset>
                </wp:positionV>
                <wp:extent cx="532130" cy="278281"/>
                <wp:effectExtent l="38100" t="38100" r="1270" b="45720"/>
                <wp:wrapNone/>
                <wp:docPr id="1400033623" name="Ink 88"/>
                <wp:cNvGraphicFramePr/>
                <a:graphic xmlns:a="http://schemas.openxmlformats.org/drawingml/2006/main">
                  <a:graphicData uri="http://schemas.microsoft.com/office/word/2010/wordprocessingInk">
                    <w14:contentPart bwMode="auto" r:id="rId99">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49D0935" id="Ink 88" o:spid="_x0000_s1026" type="#_x0000_t75" style="position:absolute;margin-left:162.95pt;margin-top:-1.2pt;width:42.85pt;height:22.9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">
                <v:imagedata r:id="rId2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5C9E8F38" w14:textId="0CDDE48B" w:rsidR="00EB3C10" w:rsidRPr="00C74AEF" w:rsidRDefault="00EB3C10" w:rsidP="00B87BEB">
      <w:pPr>
        <w:spacing w:after="0"/>
        <w:rPr>
          <w:rFonts w:ascii="IntelOne Text Bold" w:hAnsi="IntelOne Text Bold" w:cs="IntelOne Display AR Light"/>
          <w:b/>
          <w:bCs/>
          <w:sz w:val="18"/>
          <w:szCs w:val="18"/>
          <w:highlight w:val="yellow"/>
          <w:u w:val="single"/>
        </w:rPr>
      </w:pPr>
    </w:p>
    <w:p w14:paraId="11CE8CB9" w14:textId="08992D8D" w:rsidR="00EB3C10"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4" behindDoc="0" locked="0" layoutInCell="1" allowOverlap="1" wp14:anchorId="0B6A3106" wp14:editId="2699EF59">
                <wp:simplePos x="0" y="0"/>
                <wp:positionH relativeFrom="column">
                  <wp:posOffset>2373961</wp:posOffset>
                </wp:positionH>
                <wp:positionV relativeFrom="paragraph">
                  <wp:posOffset>-53166</wp:posOffset>
                </wp:positionV>
                <wp:extent cx="10440" cy="318960"/>
                <wp:effectExtent l="38100" t="38100" r="46990" b="43180"/>
                <wp:wrapNone/>
                <wp:docPr id="1244183003" name="Ink 26"/>
                <wp:cNvGraphicFramePr/>
                <a:graphic xmlns:a="http://schemas.openxmlformats.org/drawingml/2006/main">
                  <a:graphicData uri="http://schemas.microsoft.com/office/word/2010/wordprocessingInk">
                    <w14:contentPart bwMode="auto" r:id="rId100">
                      <w14:nvContentPartPr>
                        <w14:cNvContentPartPr/>
                      </w14:nvContentPartPr>
                      <w14:xfrm>
                        <a:off x="0" y="0"/>
                        <a:ext cx="10440" cy="318960"/>
                      </w14:xfrm>
                    </w14:contentPart>
                  </a:graphicData>
                </a:graphic>
              </wp:anchor>
            </w:drawing>
          </mc:Choice>
          <mc:Fallback>
            <w:pict>
              <v:shape w14:anchorId="604F45E5" id="Ink 26" o:spid="_x0000_s1026" type="#_x0000_t75" style="position:absolute;margin-left:186.45pt;margin-top:-4.7pt;width:1.8pt;height:26.1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&#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">
                <v:imagedata r:id="rId101" o:title=""/>
              </v:shape>
            </w:pict>
          </mc:Fallback>
        </mc:AlternateContent>
      </w:r>
    </w:p>
    <w:p w14:paraId="6809B4DA" w14:textId="77777777" w:rsidR="00EB3C10" w:rsidRDefault="00EB3C10" w:rsidP="00B87BEB">
      <w:pPr>
        <w:spacing w:after="0"/>
        <w:rPr>
          <w:rFonts w:ascii="IntelOne Text" w:hAnsi="IntelOne Text" w:cs="IntelOne Display AR Light"/>
          <w:b/>
          <w:bCs/>
          <w:sz w:val="18"/>
          <w:szCs w:val="18"/>
          <w:highlight w:val="yellow"/>
          <w:u w:val="single"/>
        </w:rPr>
      </w:pPr>
    </w:p>
    <w:p w14:paraId="661EFEAB" w14:textId="52F40721" w:rsidR="00EB3C10" w:rsidRPr="00D15213" w:rsidRDefault="00D15213" w:rsidP="00B87BEB">
      <w:pPr>
        <w:spacing w:after="0"/>
        <w:rPr>
          <w:rFonts w:ascii="IntelOne Text" w:hAnsi="IntelOne Text" w:cs="IntelOne Display AR Light"/>
          <w:sz w:val="18"/>
          <w:szCs w:val="18"/>
        </w:rPr>
      </w:pPr>
      <w:r w:rsidRPr="00D15213">
        <w:rPr>
          <w:rFonts w:ascii="IntelOne Text" w:hAnsi="IntelOne Text" w:cs="IntelOne Display AR Light"/>
          <w:sz w:val="18"/>
          <w:szCs w:val="18"/>
        </w:rPr>
        <w:t xml:space="preserve">                                                  C</w:t>
      </w:r>
      <w:proofErr w:type="gramStart"/>
      <w:r w:rsidRPr="00D15213">
        <w:rPr>
          <w:rFonts w:ascii="IntelOne Text" w:hAnsi="IntelOne Text" w:cs="IntelOne Display AR Light"/>
          <w:sz w:val="18"/>
          <w:szCs w:val="18"/>
        </w:rPr>
        <w:t>1</w:t>
      </w:r>
      <w:r w:rsidR="00537E41">
        <w:rPr>
          <w:rFonts w:ascii="IntelOne Text" w:hAnsi="IntelOne Text" w:cs="IntelOne Display AR Light"/>
          <w:sz w:val="18"/>
          <w:szCs w:val="18"/>
        </w:rPr>
        <w:t xml:space="preserve"> :</w:t>
      </w:r>
      <w:proofErr w:type="gramEnd"/>
      <w:r w:rsidR="00537E41">
        <w:rPr>
          <w:rFonts w:ascii="IntelOne Text" w:hAnsi="IntelOne Text" w:cs="IntelOne Display AR Light"/>
          <w:sz w:val="18"/>
          <w:szCs w:val="18"/>
        </w:rPr>
        <w:t xml:space="preserve"> Bool</w:t>
      </w:r>
      <w:r w:rsidRPr="00D15213">
        <w:rPr>
          <w:rFonts w:ascii="IntelOne Text" w:hAnsi="IntelOne Text" w:cs="IntelOne Display AR Light"/>
          <w:sz w:val="18"/>
          <w:szCs w:val="18"/>
        </w:rPr>
        <w:t xml:space="preserve">                    C2</w:t>
      </w:r>
    </w:p>
    <w:p w14:paraId="77C91E71" w14:textId="35EA91FF" w:rsidR="00083EBC" w:rsidRPr="0046770A" w:rsidRDefault="00083EBC" w:rsidP="00B87BEB">
      <w:pPr>
        <w:spacing w:after="0"/>
        <w:rPr>
          <w:rFonts w:ascii="IntelOne Text" w:hAnsi="IntelOne Text" w:cs="IntelOne Display AR Light"/>
          <w:sz w:val="18"/>
          <w:szCs w:val="18"/>
        </w:rPr>
      </w:pPr>
    </w:p>
    <w:p w14:paraId="4D294DC6" w14:textId="356CE54D" w:rsidR="00083EBC" w:rsidRPr="00DA1E39" w:rsidRDefault="00E84F39" w:rsidP="00B87BEB">
      <w:pPr>
        <w:spacing w:after="0"/>
        <w:rPr>
          <w:rFonts w:ascii="IntelOne Text" w:hAnsi="IntelOne Text" w:cs="IntelOne Display AR Light"/>
          <w:sz w:val="18"/>
          <w:szCs w:val="18"/>
          <w:highlight w:val="yellow"/>
        </w:rPr>
      </w:pPr>
      <w:r>
        <w:rPr>
          <w:rFonts w:ascii="IntelOne Text" w:hAnsi="IntelOne Text" w:cs="IntelOne Display AR Light"/>
          <w:sz w:val="18"/>
          <w:szCs w:val="18"/>
          <w:highlight w:val="yellow"/>
        </w:rPr>
        <w:t xml:space="preserve">                            </w:t>
      </w:r>
    </w:p>
    <w:p w14:paraId="05060EF3" w14:textId="0C015D8D" w:rsidR="00D15213" w:rsidRPr="000D2910" w:rsidRDefault="006A1147"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D15213" w:rsidRPr="00D15213">
        <w:rPr>
          <w:rFonts w:ascii="IntelOne Text" w:hAnsi="IntelOne Text" w:cs="IntelOne Display AR Light"/>
          <w:sz w:val="18"/>
          <w:szCs w:val="18"/>
        </w:rPr>
        <w:t xml:space="preserve">                                                              </w:t>
      </w:r>
      <w:r w:rsidR="00D15213" w:rsidRPr="000D2910">
        <w:rPr>
          <w:rFonts w:ascii="IntelOne Text" w:hAnsi="IntelOne Text" w:cs="IntelOne Display AR Light"/>
          <w:sz w:val="18"/>
          <w:szCs w:val="18"/>
        </w:rPr>
        <w:t xml:space="preserve">      </w:t>
      </w:r>
    </w:p>
    <w:p w14:paraId="4EB567D8" w14:textId="003BFA2A" w:rsidR="00083EBC" w:rsidRPr="000D2910" w:rsidRDefault="006D28FB"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40" behindDoc="0" locked="0" layoutInCell="1" allowOverlap="1" wp14:anchorId="1C6DBE14" wp14:editId="72006E3D">
                <wp:simplePos x="0" y="0"/>
                <wp:positionH relativeFrom="column">
                  <wp:posOffset>254084</wp:posOffset>
                </wp:positionH>
                <wp:positionV relativeFrom="paragraph">
                  <wp:posOffset>3855</wp:posOffset>
                </wp:positionV>
                <wp:extent cx="360" cy="360"/>
                <wp:effectExtent l="38100" t="38100" r="38100" b="38100"/>
                <wp:wrapNone/>
                <wp:docPr id="1591087304" name="Ink 59"/>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66A85C16" id="Ink 59" o:spid="_x0000_s1026" type="#_x0000_t75" style="position:absolute;margin-left:19.5pt;margin-top:-.2pt;width:1.05pt;height:1.05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">
                <v:imagedata r:id="rId57" o:title=""/>
              </v:shape>
            </w:pict>
          </mc:Fallback>
        </mc:AlternateContent>
      </w:r>
      <w:r w:rsidR="00D15213" w:rsidRPr="000D2910">
        <w:rPr>
          <w:rFonts w:ascii="IntelOne Text" w:hAnsi="IntelOne Text" w:cs="IntelOne Display AR Light"/>
          <w:sz w:val="18"/>
          <w:szCs w:val="18"/>
        </w:rPr>
        <w:t xml:space="preserve">                                                                             CCMP</w:t>
      </w:r>
      <w:r w:rsidR="006A1147" w:rsidRPr="000D2910">
        <w:rPr>
          <w:rFonts w:ascii="IntelOne Text" w:hAnsi="IntelOne Text" w:cs="IntelOne Display AR Light"/>
          <w:sz w:val="18"/>
          <w:szCs w:val="18"/>
        </w:rPr>
        <w:t xml:space="preserve">                             </w:t>
      </w:r>
      <w:proofErr w:type="gramStart"/>
      <w:r w:rsidR="006A1147" w:rsidRPr="000D2910">
        <w:rPr>
          <w:rFonts w:ascii="IntelOne Text" w:hAnsi="IntelOne Text" w:cs="IntelOne Display AR Light"/>
          <w:sz w:val="18"/>
          <w:szCs w:val="18"/>
        </w:rPr>
        <w:t>CMP  C</w:t>
      </w:r>
      <w:proofErr w:type="gramEnd"/>
      <w:r w:rsidR="006A1147" w:rsidRPr="000D2910">
        <w:rPr>
          <w:rFonts w:ascii="IntelOne Text" w:hAnsi="IntelOne Text" w:cs="IntelOne Display AR Light"/>
          <w:sz w:val="18"/>
          <w:szCs w:val="18"/>
        </w:rPr>
        <w:t>1</w:t>
      </w:r>
      <w:r w:rsidR="00F937B4">
        <w:rPr>
          <w:rFonts w:ascii="IntelOne Text" w:hAnsi="IntelOne Text" w:cs="IntelOne Display AR Light"/>
          <w:sz w:val="18"/>
          <w:szCs w:val="18"/>
        </w:rPr>
        <w:t xml:space="preserve">          </w:t>
      </w:r>
      <w:r w:rsidR="00FA3D6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-&gt; Bool (NE)</w:t>
      </w:r>
    </w:p>
    <w:p w14:paraId="4223ECD2" w14:textId="696BAF69" w:rsidR="00083EBC" w:rsidRPr="00445D1D" w:rsidRDefault="00DA1E39"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25" behindDoc="0" locked="0" layoutInCell="1" allowOverlap="1" wp14:anchorId="167233CE" wp14:editId="726349F0">
                <wp:simplePos x="0" y="0"/>
                <wp:positionH relativeFrom="column">
                  <wp:posOffset>1853565</wp:posOffset>
                </wp:positionH>
                <wp:positionV relativeFrom="paragraph">
                  <wp:posOffset>31115</wp:posOffset>
                </wp:positionV>
                <wp:extent cx="635" cy="273050"/>
                <wp:effectExtent l="38100" t="38100" r="37465" b="50800"/>
                <wp:wrapNone/>
                <wp:docPr id="1684735455" name="Ink 35"/>
                <wp:cNvGraphicFramePr/>
                <a:graphic xmlns:a="http://schemas.openxmlformats.org/drawingml/2006/main">
                  <a:graphicData uri="http://schemas.microsoft.com/office/word/2010/wordprocessingInk">
                    <w14:contentPart bwMode="auto" r:id="rId103">
                      <w14:nvContentPartPr>
                        <w14:cNvContentPartPr/>
                      </w14:nvContentPartPr>
                      <w14:xfrm>
                        <a:off x="0" y="0"/>
                        <a:ext cx="635" cy="273050"/>
                      </w14:xfrm>
                    </w14:contentPart>
                  </a:graphicData>
                </a:graphic>
                <wp14:sizeRelV relativeFrom="margin">
                  <wp14:pctHeight>0</wp14:pctHeight>
                </wp14:sizeRelV>
              </wp:anchor>
            </w:drawing>
          </mc:Choice>
          <mc:Fallback>
            <w:pict>
              <v:shape w14:anchorId="2A515138" id="Ink 35" o:spid="_x0000_s1026" type="#_x0000_t75" style="position:absolute;margin-left:145.1pt;margin-top:1.95pt;width:1.75pt;height:22.4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">
                <v:imagedata r:id="rId104" o:title=""/>
              </v:shape>
            </w:pict>
          </mc:Fallback>
        </mc:AlternateContent>
      </w:r>
      <w:r w:rsidR="006A1147" w:rsidRPr="000D2910">
        <w:rPr>
          <w:rFonts w:ascii="IntelOne Text" w:hAnsi="IntelOne Text" w:cs="IntelOne Display AR Light"/>
          <w:sz w:val="18"/>
          <w:szCs w:val="18"/>
        </w:rPr>
        <w:t xml:space="preserve">                                                                                                                           </w:t>
      </w:r>
      <w:proofErr w:type="gramStart"/>
      <w:r w:rsidR="006A1147" w:rsidRPr="000D2910">
        <w:rPr>
          <w:rFonts w:ascii="IntelOne Text" w:hAnsi="IntelOne Text" w:cs="IntelOne Display AR Light"/>
          <w:sz w:val="18"/>
          <w:szCs w:val="18"/>
        </w:rPr>
        <w:t>CCMP</w:t>
      </w:r>
      <w:r w:rsidR="006A1147" w:rsidRPr="00445D1D">
        <w:rPr>
          <w:rFonts w:ascii="IntelOne Text" w:hAnsi="IntelOne Text" w:cs="IntelOne Display AR Light"/>
          <w:b/>
          <w:bCs/>
          <w:color w:val="47D459" w:themeColor="accent3" w:themeTint="99"/>
          <w:sz w:val="18"/>
          <w:szCs w:val="18"/>
        </w:rPr>
        <w:t>N</w:t>
      </w:r>
      <w:r w:rsidR="00445D1D">
        <w:rPr>
          <w:rFonts w:ascii="IntelOne Text" w:hAnsi="IntelOne Text" w:cs="IntelOne Display AR Light"/>
          <w:b/>
          <w:bCs/>
          <w:color w:val="47D459" w:themeColor="accent3" w:themeTint="99"/>
          <w:sz w:val="18"/>
          <w:szCs w:val="18"/>
        </w:rPr>
        <w:t>E</w:t>
      </w:r>
      <w:r w:rsidR="006A1147" w:rsidRPr="000D291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6A1147" w:rsidRPr="000D2910">
        <w:rPr>
          <w:rFonts w:ascii="IntelOne Text" w:hAnsi="IntelOne Text" w:cs="IntelOne Display AR Light"/>
          <w:sz w:val="18"/>
          <w:szCs w:val="18"/>
        </w:rPr>
        <w:t>C2</w:t>
      </w:r>
      <w:r w:rsidR="00445D1D">
        <w:rPr>
          <w:rFonts w:ascii="IntelOne Text" w:hAnsi="IntelOne Text" w:cs="IntelOne Display AR Light"/>
          <w:sz w:val="18"/>
          <w:szCs w:val="18"/>
        </w:rPr>
        <w:t xml:space="preserve">  </w:t>
      </w:r>
      <w:r w:rsidR="00B240B4">
        <w:rPr>
          <w:rFonts w:ascii="IntelOne Text" w:hAnsi="IntelOne Text" w:cs="IntelOne Display AR Light"/>
          <w:sz w:val="18"/>
          <w:szCs w:val="18"/>
        </w:rPr>
        <w:t>-</w:t>
      </w:r>
      <w:proofErr w:type="gramEnd"/>
      <w:r w:rsidR="00B240B4">
        <w:rPr>
          <w:rFonts w:ascii="IntelOne Text" w:hAnsi="IntelOne Text" w:cs="IntelOne Display AR Light"/>
          <w:sz w:val="18"/>
          <w:szCs w:val="18"/>
        </w:rPr>
        <w:t xml:space="preserve">&gt; Bool (E) </w:t>
      </w:r>
    </w:p>
    <w:p w14:paraId="16B38F0F" w14:textId="65B87A10" w:rsidR="00083EBC" w:rsidRPr="000D2910" w:rsidRDefault="006A1147" w:rsidP="00B87BEB">
      <w:pPr>
        <w:spacing w:after="0"/>
        <w:rPr>
          <w:rFonts w:ascii="IntelOne Text" w:hAnsi="IntelOne Text" w:cs="IntelOne Display AR Light"/>
          <w:sz w:val="18"/>
          <w:szCs w:val="18"/>
        </w:rPr>
      </w:pPr>
      <w:r w:rsidRPr="000D2910">
        <w:rPr>
          <w:rFonts w:ascii="IntelOne Text" w:hAnsi="IntelOne Text" w:cs="IntelOne Display AR Light"/>
          <w:sz w:val="18"/>
          <w:szCs w:val="18"/>
        </w:rPr>
        <w:t xml:space="preserve">                                                                                                                           CMOVE</w:t>
      </w:r>
      <w:r w:rsidR="000D2910" w:rsidRPr="000D2910">
        <w:rPr>
          <w:rFonts w:ascii="IntelOne Text" w:hAnsi="IntelOne Text" w:cs="IntelOne Display AR Light"/>
          <w:sz w:val="18"/>
          <w:szCs w:val="18"/>
        </w:rPr>
        <w:t>GT</w:t>
      </w:r>
      <w:r w:rsidR="00445D1D">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445D1D">
        <w:rPr>
          <w:rFonts w:ascii="IntelOne Text" w:hAnsi="IntelOne Text" w:cs="IntelOne Display AR Light"/>
          <w:sz w:val="18"/>
          <w:szCs w:val="18"/>
        </w:rPr>
        <w:t xml:space="preserve"> </w:t>
      </w:r>
    </w:p>
    <w:p w14:paraId="3D20FADF" w14:textId="5000A530" w:rsidR="00083EBC" w:rsidRPr="006D28FB" w:rsidRDefault="006D28FB" w:rsidP="00B87BEB">
      <w:pPr>
        <w:spacing w:after="0"/>
        <w:rPr>
          <w:rFonts w:ascii="IntelOne Text" w:hAnsi="IntelOne Text" w:cs="IntelOne Display AR Light"/>
          <w:sz w:val="18"/>
          <w:szCs w:val="18"/>
        </w:rPr>
      </w:pPr>
      <w:r>
        <w:rPr>
          <w:rFonts w:ascii="IntelOne Text Bold" w:hAnsi="IntelOne Text Bold" w:cs="IntelOne Display AR Light"/>
          <w:noProof/>
          <w:sz w:val="18"/>
          <w:szCs w:val="18"/>
        </w:rPr>
        <mc:AlternateContent>
          <mc:Choice Requires="wpi">
            <w:drawing>
              <wp:anchor distT="0" distB="0" distL="114300" distR="114300" simplePos="0" relativeHeight="251658339" behindDoc="0" locked="0" layoutInCell="1" allowOverlap="1" wp14:anchorId="4EEC3D46" wp14:editId="097B49D1">
                <wp:simplePos x="0" y="0"/>
                <wp:positionH relativeFrom="column">
                  <wp:posOffset>1171575</wp:posOffset>
                </wp:positionH>
                <wp:positionV relativeFrom="paragraph">
                  <wp:posOffset>30480</wp:posOffset>
                </wp:positionV>
                <wp:extent cx="446405" cy="51435"/>
                <wp:effectExtent l="38100" t="38100" r="48895" b="43815"/>
                <wp:wrapNone/>
                <wp:docPr id="1258428595" name="Ink 58"/>
                <wp:cNvGraphicFramePr/>
                <a:graphic xmlns:a="http://schemas.openxmlformats.org/drawingml/2006/main">
                  <a:graphicData uri="http://schemas.microsoft.com/office/word/2010/wordprocessingInk">
                    <w14:contentPart bwMode="auto" r:id="rId105">
                      <w14:nvContentPartPr>
                        <w14:cNvContentPartPr/>
                      </w14:nvContentPartPr>
                      <w14:xfrm>
                        <a:off x="0" y="0"/>
                        <a:ext cx="446405" cy="51435"/>
                      </w14:xfrm>
                    </w14:contentPart>
                  </a:graphicData>
                </a:graphic>
                <wp14:sizeRelH relativeFrom="margin">
                  <wp14:pctWidth>0</wp14:pctWidth>
                </wp14:sizeRelH>
              </wp:anchor>
            </w:drawing>
          </mc:Choice>
          <mc:Fallback>
            <w:pict>
              <v:shape w14:anchorId="1BE137E7" id="Ink 58" o:spid="_x0000_s1026" type="#_x0000_t75" style="position:absolute;margin-left:91.75pt;margin-top:1.9pt;width:36.1pt;height:5pt;z-index:2516583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">
                <v:imagedata r:id="rId106" o:title=""/>
              </v:shape>
            </w:pict>
          </mc:Fallback>
        </mc:AlternateContent>
      </w:r>
      <w:r w:rsidR="005A175A" w:rsidRPr="00EA4391">
        <w:rPr>
          <w:rFonts w:ascii="IntelOne Text Bold" w:hAnsi="IntelOne Text Bold" w:cs="IntelOne Display AR Light"/>
          <w:noProof/>
          <w:sz w:val="18"/>
          <w:szCs w:val="18"/>
        </w:rPr>
        <mc:AlternateContent>
          <mc:Choice Requires="wpi">
            <w:drawing>
              <wp:anchor distT="0" distB="0" distL="114300" distR="114300" simplePos="0" relativeHeight="251658338" behindDoc="0" locked="0" layoutInCell="1" allowOverlap="1" wp14:anchorId="0B90328F" wp14:editId="0FCDEEF1">
                <wp:simplePos x="0" y="0"/>
                <wp:positionH relativeFrom="column">
                  <wp:posOffset>817996</wp:posOffset>
                </wp:positionH>
                <wp:positionV relativeFrom="paragraph">
                  <wp:posOffset>86181</wp:posOffset>
                </wp:positionV>
                <wp:extent cx="532130" cy="278281"/>
                <wp:effectExtent l="38100" t="38100" r="1270" b="45720"/>
                <wp:wrapNone/>
                <wp:docPr id="1285367818" name="Ink 88"/>
                <wp:cNvGraphicFramePr/>
                <a:graphic xmlns:a="http://schemas.openxmlformats.org/drawingml/2006/main">
                  <a:graphicData uri="http://schemas.microsoft.com/office/word/2010/wordprocessingInk">
                    <w14:contentPart bwMode="auto" r:id="rId10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21B46939" id="Ink 88" o:spid="_x0000_s1026" type="#_x0000_t75" style="position:absolute;margin-left:63.9pt;margin-top:6.3pt;width:42.85pt;height:22.9pt;z-index:2516583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">
                <v:imagedata r:id="rId26" o:title=""/>
              </v:shape>
            </w:pict>
          </mc:Fallback>
        </mc:AlternateContent>
      </w:r>
      <w:r w:rsidR="00DA1E39" w:rsidRPr="00EA4391">
        <w:rPr>
          <w:rFonts w:ascii="IntelOne Text Bold" w:hAnsi="IntelOne Text Bold" w:cs="IntelOne Display AR Light"/>
          <w:noProof/>
          <w:sz w:val="18"/>
          <w:szCs w:val="18"/>
        </w:rPr>
        <mc:AlternateContent>
          <mc:Choice Requires="wpi">
            <w:drawing>
              <wp:anchor distT="0" distB="0" distL="114300" distR="114300" simplePos="0" relativeHeight="251658321" behindDoc="0" locked="0" layoutInCell="1" allowOverlap="1" wp14:anchorId="1E6606D2" wp14:editId="2C93C416">
                <wp:simplePos x="0" y="0"/>
                <wp:positionH relativeFrom="column">
                  <wp:posOffset>1576056</wp:posOffset>
                </wp:positionH>
                <wp:positionV relativeFrom="paragraph">
                  <wp:posOffset>-33971</wp:posOffset>
                </wp:positionV>
                <wp:extent cx="532130" cy="278281"/>
                <wp:effectExtent l="38100" t="38100" r="1270" b="45720"/>
                <wp:wrapNone/>
                <wp:docPr id="1745970363" name="Ink 88"/>
                <wp:cNvGraphicFramePr/>
                <a:graphic xmlns:a="http://schemas.openxmlformats.org/drawingml/2006/main">
                  <a:graphicData uri="http://schemas.microsoft.com/office/word/2010/wordprocessingInk">
                    <w14:contentPart bwMode="auto" r:id="rId10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E108691" id="Ink 88" o:spid="_x0000_s1026" type="#_x0000_t75" style="position:absolute;margin-left:123.6pt;margin-top:-3.15pt;width:42.85pt;height:22.9pt;z-index:251658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5xjeE7cCAACICAAA&#10;EAAAAAAAAAAAAAAAAADbAwAAZHJzL2luay9pbmsxLnhtbFBLAQItABQABgAIAAAAIQBN7pre3gAA&#10;AAk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EA4391">
        <w:rPr>
          <w:rFonts w:ascii="IntelOne Text" w:hAnsi="IntelOne Text" w:cs="IntelOne Display AR Light"/>
          <w:sz w:val="18"/>
          <w:szCs w:val="18"/>
        </w:rPr>
        <w:t xml:space="preserve">                                                                                  Bool</w:t>
      </w:r>
      <w:r w:rsidR="00B240B4">
        <w:rPr>
          <w:rFonts w:ascii="IntelOne Text" w:hAnsi="IntelOne Text" w:cs="IntelOne Display AR Light"/>
          <w:sz w:val="18"/>
          <w:szCs w:val="18"/>
        </w:rPr>
        <w:t xml:space="preserve">                             </w:t>
      </w:r>
      <w:proofErr w:type="gramStart"/>
      <w:r w:rsidR="005C69AD">
        <w:rPr>
          <w:rFonts w:ascii="IntelOne Text" w:hAnsi="IntelOne Text" w:cs="IntelOne Display AR Light"/>
          <w:sz w:val="18"/>
          <w:szCs w:val="18"/>
        </w:rPr>
        <w:t>Here</w:t>
      </w:r>
      <w:r w:rsidR="00B240B4">
        <w:rPr>
          <w:rFonts w:ascii="IntelOne Text" w:hAnsi="IntelOne Text" w:cs="IntelOne Display AR Light"/>
          <w:sz w:val="18"/>
          <w:szCs w:val="18"/>
        </w:rPr>
        <w:t xml:space="preserve"> ,</w:t>
      </w:r>
      <w:proofErr w:type="gramEnd"/>
      <w:r w:rsidR="00B240B4">
        <w:rPr>
          <w:rFonts w:ascii="IntelOne Text" w:hAnsi="IntelOne Text" w:cs="IntelOne Display AR Light"/>
          <w:sz w:val="18"/>
          <w:szCs w:val="18"/>
        </w:rPr>
        <w:t xml:space="preserve"> EVEX.SFLAGS = NE</w:t>
      </w:r>
      <w:r w:rsidR="00D62160">
        <w:rPr>
          <w:rFonts w:ascii="IntelOne Text" w:hAnsi="IntelOne Text" w:cs="IntelOne Display AR Light"/>
          <w:sz w:val="18"/>
          <w:szCs w:val="18"/>
        </w:rPr>
        <w:t>/E</w:t>
      </w:r>
      <w:r w:rsidR="005C69AD">
        <w:rPr>
          <w:rFonts w:ascii="IntelOne Text" w:hAnsi="IntelOne Text" w:cs="IntelOne Display AR Light"/>
          <w:sz w:val="18"/>
          <w:szCs w:val="18"/>
        </w:rPr>
        <w:t xml:space="preserve"> and EVEX.DFV = E</w:t>
      </w:r>
    </w:p>
    <w:p w14:paraId="10D404BD" w14:textId="2D560CBF" w:rsidR="00083EBC" w:rsidRPr="006D28FB" w:rsidRDefault="00DA1E39" w:rsidP="00B87BEB">
      <w:pPr>
        <w:spacing w:after="0"/>
        <w:rPr>
          <w:rFonts w:ascii="IntelOne Display AR Light" w:hAnsi="IntelOne Display AR Light" w:cs="IntelOne Display AR Light"/>
          <w:sz w:val="18"/>
          <w:szCs w:val="18"/>
        </w:rPr>
      </w:pP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7" behindDoc="0" locked="0" layoutInCell="1" allowOverlap="1" wp14:anchorId="686167D5" wp14:editId="04071C5A">
                <wp:simplePos x="0" y="0"/>
                <wp:positionH relativeFrom="column">
                  <wp:posOffset>1364615</wp:posOffset>
                </wp:positionH>
                <wp:positionV relativeFrom="paragraph">
                  <wp:posOffset>73660</wp:posOffset>
                </wp:positionV>
                <wp:extent cx="894715" cy="257175"/>
                <wp:effectExtent l="38100" t="38100" r="38735" b="47625"/>
                <wp:wrapNone/>
                <wp:docPr id="283112556" name="Ink 39"/>
                <wp:cNvGraphicFramePr/>
                <a:graphic xmlns:a="http://schemas.openxmlformats.org/drawingml/2006/main">
                  <a:graphicData uri="http://schemas.microsoft.com/office/word/2010/wordprocessingInk">
                    <w14:contentPart bwMode="auto" r:id="rId109">
                      <w14:nvContentPartPr>
                        <w14:cNvContentPartPr/>
                      </w14:nvContentPartPr>
                      <w14:xfrm>
                        <a:off x="0" y="0"/>
                        <a:ext cx="894715" cy="257175"/>
                      </w14:xfrm>
                    </w14:contentPart>
                  </a:graphicData>
                </a:graphic>
                <wp14:sizeRelH relativeFrom="margin">
                  <wp14:pctWidth>0</wp14:pctWidth>
                </wp14:sizeRelH>
                <wp14:sizeRelV relativeFrom="margin">
                  <wp14:pctHeight>0</wp14:pctHeight>
                </wp14:sizeRelV>
              </wp:anchor>
            </w:drawing>
          </mc:Choice>
          <mc:Fallback>
            <w:pict>
              <v:shape w14:anchorId="6CAD8443" id="Ink 39" o:spid="_x0000_s1026" type="#_x0000_t75" style="position:absolute;margin-left:106.95pt;margin-top:5.3pt;width:71.4pt;height:21.2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">
                <v:imagedata r:id="rId110" o:title=""/>
              </v:shape>
            </w:pict>
          </mc:Fallback>
        </mc:AlternateContent>
      </w: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6" behindDoc="0" locked="0" layoutInCell="1" allowOverlap="1" wp14:anchorId="0461D4F6" wp14:editId="12D9E3A7">
                <wp:simplePos x="0" y="0"/>
                <wp:positionH relativeFrom="column">
                  <wp:posOffset>1271904</wp:posOffset>
                </wp:positionH>
                <wp:positionV relativeFrom="paragraph">
                  <wp:posOffset>170181</wp:posOffset>
                </wp:positionV>
                <wp:extent cx="120015" cy="96824"/>
                <wp:effectExtent l="38100" t="38100" r="51435" b="36830"/>
                <wp:wrapNone/>
                <wp:docPr id="1051871164" name="Ink 37"/>
                <wp:cNvGraphicFramePr/>
                <a:graphic xmlns:a="http://schemas.openxmlformats.org/drawingml/2006/main">
                  <a:graphicData uri="http://schemas.microsoft.com/office/word/2010/wordprocessingInk">
                    <w14:contentPart bwMode="auto" r:id="rId111">
                      <w14:nvContentPartPr>
                        <w14:cNvContentPartPr/>
                      </w14:nvContentPartPr>
                      <w14:xfrm flipH="1">
                        <a:off x="0" y="0"/>
                        <a:ext cx="120015" cy="96824"/>
                      </w14:xfrm>
                    </w14:contentPart>
                  </a:graphicData>
                </a:graphic>
                <wp14:sizeRelH relativeFrom="margin">
                  <wp14:pctWidth>0</wp14:pctWidth>
                </wp14:sizeRelH>
                <wp14:sizeRelV relativeFrom="margin">
                  <wp14:pctHeight>0</wp14:pctHeight>
                </wp14:sizeRelV>
              </wp:anchor>
            </w:drawing>
          </mc:Choice>
          <mc:Fallback>
            <w:pict>
              <v:shape w14:anchorId="7E7FA997" id="Ink 37" o:spid="_x0000_s1026" type="#_x0000_t75" style="position:absolute;margin-left:99.65pt;margin-top:12.9pt;width:10.4pt;height:8.6pt;flip:x;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">
                <v:imagedata r:id="rId112" o:title=""/>
              </v:shape>
            </w:pict>
          </mc:Fallback>
        </mc:AlternateContent>
      </w:r>
      <w:r w:rsidR="006D28FB" w:rsidRPr="006D28FB">
        <w:rPr>
          <w:rFonts w:ascii="IntelOne Display AR Light" w:hAnsi="IntelOne Display AR Light" w:cs="IntelOne Display AR Light"/>
          <w:sz w:val="18"/>
          <w:szCs w:val="18"/>
        </w:rPr>
        <w:t xml:space="preserve">                                               </w:t>
      </w:r>
      <w:r w:rsidR="006D28FB">
        <w:rPr>
          <w:rFonts w:ascii="IntelOne Display AR Light" w:hAnsi="IntelOne Display AR Light" w:cs="IntelOne Display AR Light"/>
          <w:sz w:val="18"/>
          <w:szCs w:val="18"/>
        </w:rPr>
        <w:t>IF</w:t>
      </w:r>
      <w:r w:rsidR="006D28FB" w:rsidRPr="006D28FB">
        <w:rPr>
          <w:rFonts w:ascii="IntelOne Display AR Light" w:hAnsi="IntelOne Display AR Light" w:cs="IntelOne Display AR Light"/>
          <w:sz w:val="18"/>
          <w:szCs w:val="18"/>
        </w:rPr>
        <w:t xml:space="preserve">                                         </w:t>
      </w:r>
      <w:r w:rsidR="007C2B1E">
        <w:rPr>
          <w:rFonts w:ascii="IntelOne Display AR Light" w:hAnsi="IntelOne Display AR Light" w:cs="IntelOne Display AR Light"/>
          <w:sz w:val="18"/>
          <w:szCs w:val="18"/>
        </w:rPr>
        <w:t xml:space="preserve">                           considering control </w:t>
      </w:r>
      <w:r w:rsidR="004B6FFC">
        <w:rPr>
          <w:rFonts w:ascii="IntelOne Display AR Light" w:hAnsi="IntelOne Display AR Light" w:cs="IntelOne Display AR Light"/>
          <w:sz w:val="18"/>
          <w:szCs w:val="18"/>
        </w:rPr>
        <w:t xml:space="preserve">flow </w:t>
      </w:r>
      <w:r w:rsidR="007C2B1E">
        <w:rPr>
          <w:rFonts w:ascii="IntelOne Display AR Light" w:hAnsi="IntelOne Display AR Light" w:cs="IntelOne Display AR Light"/>
          <w:sz w:val="18"/>
          <w:szCs w:val="18"/>
        </w:rPr>
        <w:t>positioning of C2 w.</w:t>
      </w:r>
      <w:r w:rsidR="004B6FFC">
        <w:rPr>
          <w:rFonts w:ascii="IntelOne Display AR Light" w:hAnsi="IntelOne Display AR Light" w:cs="IntelOne Display AR Light"/>
          <w:sz w:val="18"/>
          <w:szCs w:val="18"/>
        </w:rPr>
        <w:t>r.t C</w:t>
      </w:r>
      <w:r w:rsidR="005C69AD">
        <w:rPr>
          <w:rFonts w:ascii="IntelOne Display AR Light" w:hAnsi="IntelOne Display AR Light" w:cs="IntelOne Display AR Light"/>
          <w:sz w:val="18"/>
          <w:szCs w:val="18"/>
        </w:rPr>
        <w:t>1</w:t>
      </w:r>
      <w:r w:rsidR="007C2B1E">
        <w:rPr>
          <w:rFonts w:ascii="IntelOne Display AR Light" w:hAnsi="IntelOne Display AR Light" w:cs="IntelOne Display AR Light"/>
          <w:sz w:val="18"/>
          <w:szCs w:val="18"/>
        </w:rPr>
        <w:t>.</w:t>
      </w:r>
    </w:p>
    <w:p w14:paraId="323162EE" w14:textId="6AC6AB36" w:rsidR="00F1078B" w:rsidRPr="006D28FB" w:rsidRDefault="00EA4391" w:rsidP="00B87BEB">
      <w:pPr>
        <w:spacing w:after="0"/>
        <w:rPr>
          <w:rFonts w:ascii="IntelOne Text" w:hAnsi="IntelOne Text" w:cs="IntelOne Display AR Light"/>
          <w:sz w:val="18"/>
          <w:szCs w:val="18"/>
        </w:rPr>
      </w:pPr>
      <w:r w:rsidRPr="006D28FB">
        <w:rPr>
          <w:rFonts w:ascii="IntelOne Text" w:hAnsi="IntelOne Text" w:cs="IntelOne Display AR Light"/>
          <w:sz w:val="18"/>
          <w:szCs w:val="18"/>
        </w:rPr>
        <w:t xml:space="preserve">                                                             </w:t>
      </w:r>
    </w:p>
    <w:p w14:paraId="2BA3FF51" w14:textId="6F0D82FB" w:rsidR="00F1078B"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4" behindDoc="0" locked="0" layoutInCell="1" allowOverlap="1" wp14:anchorId="7F94A853" wp14:editId="756271E9">
                <wp:simplePos x="0" y="0"/>
                <wp:positionH relativeFrom="column">
                  <wp:posOffset>2141220</wp:posOffset>
                </wp:positionH>
                <wp:positionV relativeFrom="paragraph">
                  <wp:posOffset>-76924</wp:posOffset>
                </wp:positionV>
                <wp:extent cx="532130" cy="278281"/>
                <wp:effectExtent l="38100" t="38100" r="1270" b="45720"/>
                <wp:wrapNone/>
                <wp:docPr id="2049252704" name="Ink 88"/>
                <wp:cNvGraphicFramePr/>
                <a:graphic xmlns:a="http://schemas.openxmlformats.org/drawingml/2006/main">
                  <a:graphicData uri="http://schemas.microsoft.com/office/word/2010/wordprocessingInk">
                    <w14:contentPart bwMode="auto" r:id="rId113">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3788F272" id="Ink 88" o:spid="_x0000_s1026" type="#_x0000_t75" style="position:absolute;margin-left:168.1pt;margin-top:-6.55pt;width:42.85pt;height:22.9pt;z-index:2516583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BvHO5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XPrzOXF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AbZ06R3gAAAAoBAAAPAAAAZHJzL2Rvd25y&#10;ZXYueG1sTI8xb4MwEIX3Sv0P1kXqlhhMlBaCiaqq7cCWpEs3By6Ags8IO4H8+16ndjy9T+99l+9m&#10;24sbjr5zpCFeRSCQKld31Gj4On4sX0D4YKg2vSPUcEcPu+LxITdZ7Sba4+0QGsEl5DOjoQ1hyKT0&#10;VYvW+JUbkDg7u9GawOfYyHo0E5fbXqoo2khrOuKF1gz41mJ1OVytBiVTVZZ7updyer9M6Vl9r4dP&#10;rZ8W8+sWRMA5/MHwq8/qULDTyV2p9qLXkCQbxaiGZZzEIJhYqzgFceJIPYMscvn/he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bxzuQbcCAACICAAA&#10;EAAAAAAAAAAAAAAAAADbAwAAZHJzL2luay9pbmsxLnhtbFBLAQItABQABgAIAAAAIQAbZ06R3gAA&#10;AAoBAAAPAAAAAAAAAAAAAAAAAMAGAABkcnMvZG93bnJldi54bWxQSwECLQAUAAYACAAAACEAeRi8&#10;nb8AAAAhAQAAGQAAAAAAAAAAAAAAAADLBwAAZHJzL19yZWxzL2Uyb0RvYy54bWwucmVsc1BLBQYA&#10;AAAABgAGAHgBAADBCAAAAAA=&#10;">
                <v:imagedata r:id="rId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2" behindDoc="0" locked="0" layoutInCell="1" allowOverlap="1" wp14:anchorId="409739D0" wp14:editId="257F3BCF">
                <wp:simplePos x="0" y="0"/>
                <wp:positionH relativeFrom="column">
                  <wp:posOffset>1086239</wp:posOffset>
                </wp:positionH>
                <wp:positionV relativeFrom="paragraph">
                  <wp:posOffset>-98400</wp:posOffset>
                </wp:positionV>
                <wp:extent cx="532130" cy="278281"/>
                <wp:effectExtent l="38100" t="38100" r="1270" b="45720"/>
                <wp:wrapNone/>
                <wp:docPr id="962503102" name="Ink 88"/>
                <wp:cNvGraphicFramePr/>
                <a:graphic xmlns:a="http://schemas.openxmlformats.org/drawingml/2006/main">
                  <a:graphicData uri="http://schemas.microsoft.com/office/word/2010/wordprocessingInk">
                    <w14:contentPart bwMode="auto" r:id="rId114">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7B3D5A61" id="Ink 88" o:spid="_x0000_s1026" type="#_x0000_t75" style="position:absolute;margin-left:85.05pt;margin-top:-8.25pt;width:42.85pt;height:22.9pt;z-index:2516583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omvx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nPtROHN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BDFPvx3gAAAAoBAAAPAAAAZHJzL2Rvd25y&#10;ZXYueG1sTI9NT4NAEIbvJv6HzZh4axdQqiBLY4z2wK3Vi7ctOwVSdpaw20L/vdOTvc2befJ+FOvZ&#10;9uKMo+8cKYiXEQik2pmOGgU/31+LVxA+aDK6d4QKLuhhXd7fFTo3bqItnnehEWxCPtcK2hCGXEpf&#10;t2i1X7oBiX8HN1odWI6NNKOe2Nz2MomilbS6I05o9YAfLdbH3ckqSGSWVNWWLpWcPo9Tdkh+n4eN&#10;Uo8P8/sbiIBz+IfhWp+rQ8md9u5Exoue9UsUM6pgEa9SEEwkacpj9nxkTyDLQt5OK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pqJr8bcCAACICAAA&#10;EAAAAAAAAAAAAAAAAADbAwAAZHJzL2luay9pbmsxLnhtbFBLAQItABQABgAIAAAAIQBDFPvx3gAA&#10;AAo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6D28FB">
        <w:rPr>
          <w:rFonts w:ascii="IntelOne Text" w:hAnsi="IntelOne Text" w:cs="IntelOne Display AR Light"/>
          <w:sz w:val="18"/>
          <w:szCs w:val="18"/>
        </w:rPr>
        <w:t xml:space="preserve">                                                        </w:t>
      </w:r>
      <w:proofErr w:type="spellStart"/>
      <w:r w:rsidR="006D28FB" w:rsidRPr="006D28FB">
        <w:rPr>
          <w:rFonts w:ascii="IntelOne Text" w:hAnsi="IntelOne Text" w:cs="IntelOne Display AR Light"/>
          <w:sz w:val="18"/>
          <w:szCs w:val="18"/>
        </w:rPr>
        <w:t>IFTrue</w:t>
      </w:r>
      <w:proofErr w:type="spellEnd"/>
      <w:r w:rsidR="006D28FB" w:rsidRPr="006D28FB">
        <w:rPr>
          <w:rFonts w:ascii="IntelOne Text" w:hAnsi="IntelOne Text" w:cs="IntelOne Display AR Light"/>
          <w:sz w:val="18"/>
          <w:szCs w:val="18"/>
        </w:rPr>
        <w:t xml:space="preserve">         </w:t>
      </w:r>
      <w:r w:rsidR="006D28FB">
        <w:rPr>
          <w:rFonts w:ascii="IntelOne Text" w:hAnsi="IntelOne Text" w:cs="IntelOne Display AR Light"/>
          <w:sz w:val="18"/>
          <w:szCs w:val="18"/>
        </w:rPr>
        <w:t xml:space="preserve">     </w:t>
      </w:r>
      <w:r w:rsidR="006D28FB" w:rsidRPr="006D28FB">
        <w:rPr>
          <w:rFonts w:ascii="IntelOne Text" w:hAnsi="IntelOne Text" w:cs="IntelOne Display AR Light"/>
          <w:sz w:val="18"/>
          <w:szCs w:val="18"/>
        </w:rPr>
        <w:t xml:space="preserve">                  </w:t>
      </w:r>
      <w:proofErr w:type="spellStart"/>
      <w:r w:rsidR="006D28FB" w:rsidRPr="006D28FB">
        <w:rPr>
          <w:rFonts w:ascii="IntelOne Text" w:hAnsi="IntelOne Text" w:cs="IntelOne Display AR Light"/>
          <w:sz w:val="18"/>
          <w:szCs w:val="18"/>
        </w:rPr>
        <w:t>IFFalse</w:t>
      </w:r>
      <w:proofErr w:type="spellEnd"/>
    </w:p>
    <w:p w14:paraId="3906EAC3" w14:textId="1FE77A31"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9" behindDoc="0" locked="0" layoutInCell="1" allowOverlap="1" wp14:anchorId="08A329DE" wp14:editId="38B935CB">
                <wp:simplePos x="0" y="0"/>
                <wp:positionH relativeFrom="column">
                  <wp:posOffset>1470001</wp:posOffset>
                </wp:positionH>
                <wp:positionV relativeFrom="paragraph">
                  <wp:posOffset>19074</wp:posOffset>
                </wp:positionV>
                <wp:extent cx="298440" cy="308880"/>
                <wp:effectExtent l="38100" t="38100" r="45085" b="34290"/>
                <wp:wrapNone/>
                <wp:docPr id="1449205032" name="Ink 43"/>
                <wp:cNvGraphicFramePr/>
                <a:graphic xmlns:a="http://schemas.openxmlformats.org/drawingml/2006/main">
                  <a:graphicData uri="http://schemas.microsoft.com/office/word/2010/wordprocessingInk">
                    <w14:contentPart bwMode="auto" r:id="rId115">
                      <w14:nvContentPartPr>
                        <w14:cNvContentPartPr/>
                      </w14:nvContentPartPr>
                      <w14:xfrm>
                        <a:off x="0" y="0"/>
                        <a:ext cx="298440" cy="308880"/>
                      </w14:xfrm>
                    </w14:contentPart>
                  </a:graphicData>
                </a:graphic>
              </wp:anchor>
            </w:drawing>
          </mc:Choice>
          <mc:Fallback>
            <w:pict>
              <v:shape w14:anchorId="566FECE2" id="Ink 43" o:spid="_x0000_s1026" type="#_x0000_t75" style="position:absolute;margin-left:115.25pt;margin-top:1pt;width:24.5pt;height:25.3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">
                <v:imagedata r:id="rId116" o:title=""/>
              </v:shape>
            </w:pict>
          </mc:Fallback>
        </mc:AlternateContent>
      </w:r>
    </w:p>
    <w:p w14:paraId="2CFDE365" w14:textId="7B595396"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8" behindDoc="0" locked="0" layoutInCell="1" allowOverlap="1" wp14:anchorId="0AC32858" wp14:editId="5C54C544">
                <wp:simplePos x="0" y="0"/>
                <wp:positionH relativeFrom="column">
                  <wp:posOffset>1959601</wp:posOffset>
                </wp:positionH>
                <wp:positionV relativeFrom="paragraph">
                  <wp:posOffset>-151741</wp:posOffset>
                </wp:positionV>
                <wp:extent cx="313920" cy="313920"/>
                <wp:effectExtent l="38100" t="38100" r="48260" b="48260"/>
                <wp:wrapNone/>
                <wp:docPr id="1002505276" name="Ink 41"/>
                <wp:cNvGraphicFramePr/>
                <a:graphic xmlns:a="http://schemas.openxmlformats.org/drawingml/2006/main">
                  <a:graphicData uri="http://schemas.microsoft.com/office/word/2010/wordprocessingInk">
                    <w14:contentPart bwMode="auto" r:id="rId117">
                      <w14:nvContentPartPr>
                        <w14:cNvContentPartPr/>
                      </w14:nvContentPartPr>
                      <w14:xfrm>
                        <a:off x="0" y="0"/>
                        <a:ext cx="313920" cy="313920"/>
                      </w14:xfrm>
                    </w14:contentPart>
                  </a:graphicData>
                </a:graphic>
              </wp:anchor>
            </w:drawing>
          </mc:Choice>
          <mc:Fallback>
            <w:pict>
              <v:shape w14:anchorId="6796911E" id="Ink 41" o:spid="_x0000_s1026" type="#_x0000_t75" style="position:absolute;margin-left:153.8pt;margin-top:-12.45pt;width:25.7pt;height:25.7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">
                <v:imagedata r:id="rId118" o:title=""/>
              </v:shape>
            </w:pict>
          </mc:Fallback>
        </mc:AlternateContent>
      </w:r>
    </w:p>
    <w:p w14:paraId="3CB0596F" w14:textId="5C9738AC" w:rsidR="00050BF7"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7" behindDoc="0" locked="0" layoutInCell="1" allowOverlap="1" wp14:anchorId="749C4A8E" wp14:editId="7F36B8FA">
                <wp:simplePos x="0" y="0"/>
                <wp:positionH relativeFrom="column">
                  <wp:posOffset>2814961</wp:posOffset>
                </wp:positionH>
                <wp:positionV relativeFrom="paragraph">
                  <wp:posOffset>50631</wp:posOffset>
                </wp:positionV>
                <wp:extent cx="54360" cy="112680"/>
                <wp:effectExtent l="38100" t="38100" r="41275" b="40005"/>
                <wp:wrapNone/>
                <wp:docPr id="275051767" name="Ink 56"/>
                <wp:cNvGraphicFramePr/>
                <a:graphic xmlns:a="http://schemas.openxmlformats.org/drawingml/2006/main">
                  <a:graphicData uri="http://schemas.microsoft.com/office/word/2010/wordprocessingInk">
                    <w14:contentPart bwMode="auto" r:id="rId119">
                      <w14:nvContentPartPr>
                        <w14:cNvContentPartPr/>
                      </w14:nvContentPartPr>
                      <w14:xfrm>
                        <a:off x="0" y="0"/>
                        <a:ext cx="54360" cy="112680"/>
                      </w14:xfrm>
                    </w14:contentPart>
                  </a:graphicData>
                </a:graphic>
              </wp:anchor>
            </w:drawing>
          </mc:Choice>
          <mc:Fallback>
            <w:pict>
              <v:shape w14:anchorId="03F445FD" id="Ink 56" o:spid="_x0000_s1026" type="#_x0000_t75" style="position:absolute;margin-left:221.15pt;margin-top:3.5pt;width:5.3pt;height:9.85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">
                <v:imagedata r:id="rId120"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6" behindDoc="0" locked="0" layoutInCell="1" allowOverlap="1" wp14:anchorId="5ACC342A" wp14:editId="07463BA3">
                <wp:simplePos x="0" y="0"/>
                <wp:positionH relativeFrom="column">
                  <wp:posOffset>2695081</wp:posOffset>
                </wp:positionH>
                <wp:positionV relativeFrom="paragraph">
                  <wp:posOffset>30111</wp:posOffset>
                </wp:positionV>
                <wp:extent cx="78840" cy="98640"/>
                <wp:effectExtent l="38100" t="38100" r="35560" b="34925"/>
                <wp:wrapNone/>
                <wp:docPr id="1311725188" name="Ink 53"/>
                <wp:cNvGraphicFramePr/>
                <a:graphic xmlns:a="http://schemas.openxmlformats.org/drawingml/2006/main">
                  <a:graphicData uri="http://schemas.microsoft.com/office/word/2010/wordprocessingInk">
                    <w14:contentPart bwMode="auto" r:id="rId121">
                      <w14:nvContentPartPr>
                        <w14:cNvContentPartPr/>
                      </w14:nvContentPartPr>
                      <w14:xfrm>
                        <a:off x="0" y="0"/>
                        <a:ext cx="78840" cy="98640"/>
                      </w14:xfrm>
                    </w14:contentPart>
                  </a:graphicData>
                </a:graphic>
              </wp:anchor>
            </w:drawing>
          </mc:Choice>
          <mc:Fallback>
            <w:pict>
              <v:shape w14:anchorId="50B27525" id="Ink 53" o:spid="_x0000_s1026" type="#_x0000_t75" style="position:absolute;margin-left:211.7pt;margin-top:1.85pt;width:7.15pt;height:8.7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">
                <v:imagedata r:id="rId122"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5" behindDoc="0" locked="0" layoutInCell="1" allowOverlap="1" wp14:anchorId="22C7F8C7" wp14:editId="577BFEAD">
                <wp:simplePos x="0" y="0"/>
                <wp:positionH relativeFrom="column">
                  <wp:posOffset>2546041</wp:posOffset>
                </wp:positionH>
                <wp:positionV relativeFrom="paragraph">
                  <wp:posOffset>20391</wp:posOffset>
                </wp:positionV>
                <wp:extent cx="10440" cy="101160"/>
                <wp:effectExtent l="38100" t="38100" r="46990" b="51435"/>
                <wp:wrapNone/>
                <wp:docPr id="1125968586" name="Ink 52"/>
                <wp:cNvGraphicFramePr/>
                <a:graphic xmlns:a="http://schemas.openxmlformats.org/drawingml/2006/main">
                  <a:graphicData uri="http://schemas.microsoft.com/office/word/2010/wordprocessingInk">
                    <w14:contentPart bwMode="auto" r:id="rId123">
                      <w14:nvContentPartPr>
                        <w14:cNvContentPartPr/>
                      </w14:nvContentPartPr>
                      <w14:xfrm>
                        <a:off x="0" y="0"/>
                        <a:ext cx="10440" cy="101160"/>
                      </w14:xfrm>
                    </w14:contentPart>
                  </a:graphicData>
                </a:graphic>
              </wp:anchor>
            </w:drawing>
          </mc:Choice>
          <mc:Fallback>
            <w:pict>
              <v:shape w14:anchorId="701AB53D" id="Ink 52" o:spid="_x0000_s1026" type="#_x0000_t75" style="position:absolute;margin-left:200.05pt;margin-top:1.1pt;width:1.75pt;height:8.95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">
                <v:imagedata r:id="rId124"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4" behindDoc="0" locked="0" layoutInCell="1" allowOverlap="1" wp14:anchorId="0700D4D1" wp14:editId="618F6ECB">
                <wp:simplePos x="0" y="0"/>
                <wp:positionH relativeFrom="column">
                  <wp:posOffset>2438401</wp:posOffset>
                </wp:positionH>
                <wp:positionV relativeFrom="paragraph">
                  <wp:posOffset>19311</wp:posOffset>
                </wp:positionV>
                <wp:extent cx="73800" cy="102960"/>
                <wp:effectExtent l="38100" t="38100" r="40640" b="49530"/>
                <wp:wrapNone/>
                <wp:docPr id="2062157594" name="Ink 51"/>
                <wp:cNvGraphicFramePr/>
                <a:graphic xmlns:a="http://schemas.openxmlformats.org/drawingml/2006/main">
                  <a:graphicData uri="http://schemas.microsoft.com/office/word/2010/wordprocessingInk">
                    <w14:contentPart bwMode="auto" r:id="rId125">
                      <w14:nvContentPartPr>
                        <w14:cNvContentPartPr/>
                      </w14:nvContentPartPr>
                      <w14:xfrm>
                        <a:off x="0" y="0"/>
                        <a:ext cx="73800" cy="102960"/>
                      </w14:xfrm>
                    </w14:contentPart>
                  </a:graphicData>
                </a:graphic>
              </wp:anchor>
            </w:drawing>
          </mc:Choice>
          <mc:Fallback>
            <w:pict>
              <v:shape w14:anchorId="1347C8A4" id="Ink 51" o:spid="_x0000_s1026" type="#_x0000_t75" style="position:absolute;margin-left:191.5pt;margin-top:1pt;width:6.75pt;height:9.05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">
                <v:imagedata r:id="rId1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3" behindDoc="0" locked="0" layoutInCell="1" allowOverlap="1" wp14:anchorId="043D8874" wp14:editId="4D75F193">
                <wp:simplePos x="0" y="0"/>
                <wp:positionH relativeFrom="column">
                  <wp:posOffset>1591310</wp:posOffset>
                </wp:positionH>
                <wp:positionV relativeFrom="paragraph">
                  <wp:posOffset>-3772</wp:posOffset>
                </wp:positionV>
                <wp:extent cx="532130" cy="278281"/>
                <wp:effectExtent l="38100" t="38100" r="1270" b="45720"/>
                <wp:wrapNone/>
                <wp:docPr id="1738310440" name="Ink 88"/>
                <wp:cNvGraphicFramePr/>
                <a:graphic xmlns:a="http://schemas.openxmlformats.org/drawingml/2006/main">
                  <a:graphicData uri="http://schemas.microsoft.com/office/word/2010/wordprocessingInk">
                    <w14:contentPart bwMode="auto" r:id="rId1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1EC2BA7" id="Ink 88" o:spid="_x0000_s1026" type="#_x0000_t75" style="position:absolute;margin-left:124.8pt;margin-top:-.8pt;width:42.85pt;height:22.9pt;z-index:2516583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ACocfrcCAACICAAA&#10;EAAAAAAAAAAAAAAAAADbAwAAZHJzL2luay9pbmsxLnhtbFBLAQItABQABgAIAAAAIQBwXkMC3gAA&#10;AAkBAAAPAAAAAAAAAAAAAAAAAMAGAABkcnMvZG93bnJldi54bWxQSwECLQAUAAYACAAAACEAeRi8&#10;nb8AAAAhAQAAGQAAAAAAAAAAAAAAAADLBwAAZHJzL19yZWxzL2Uyb0RvYy54bWwucmVsc1BLBQYA&#10;AAAABgAGAHgBAADBCAAAAAA=&#10;">
                <v:imagedata r:id="rId26" o:title=""/>
              </v:shape>
            </w:pict>
          </mc:Fallback>
        </mc:AlternateContent>
      </w:r>
      <w:r w:rsidR="006D28FB" w:rsidRPr="006D28FB">
        <w:rPr>
          <w:rFonts w:ascii="IntelOne Text" w:hAnsi="IntelOne Text" w:cs="IntelOne Display AR Light"/>
          <w:sz w:val="18"/>
          <w:szCs w:val="18"/>
        </w:rPr>
        <w:t xml:space="preserve">                                                                                Region</w:t>
      </w:r>
    </w:p>
    <w:p w14:paraId="11344E46" w14:textId="77777777" w:rsidR="00050BF7" w:rsidRDefault="00050BF7" w:rsidP="00B87BEB">
      <w:pPr>
        <w:spacing w:after="0"/>
        <w:rPr>
          <w:rFonts w:ascii="IntelOne Text" w:hAnsi="IntelOne Text" w:cs="IntelOne Display AR Light"/>
          <w:b/>
          <w:bCs/>
          <w:sz w:val="18"/>
          <w:szCs w:val="18"/>
          <w:highlight w:val="yellow"/>
          <w:u w:val="single"/>
        </w:rPr>
      </w:pPr>
    </w:p>
    <w:p w14:paraId="36631872" w14:textId="6BA8C566" w:rsidR="00050BF7" w:rsidRDefault="00E84F39"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noProof/>
          <w:sz w:val="18"/>
          <w:szCs w:val="18"/>
          <w:u w:val="single"/>
        </w:rPr>
        <mc:AlternateContent>
          <mc:Choice Requires="wpi">
            <w:drawing>
              <wp:anchor distT="0" distB="0" distL="114300" distR="114300" simplePos="0" relativeHeight="251658342" behindDoc="0" locked="0" layoutInCell="1" allowOverlap="1" wp14:anchorId="4EE6AF7A" wp14:editId="120353C6">
                <wp:simplePos x="0" y="0"/>
                <wp:positionH relativeFrom="column">
                  <wp:posOffset>2388870</wp:posOffset>
                </wp:positionH>
                <wp:positionV relativeFrom="paragraph">
                  <wp:posOffset>280035</wp:posOffset>
                </wp:positionV>
                <wp:extent cx="211455" cy="149225"/>
                <wp:effectExtent l="38100" t="38100" r="0" b="41275"/>
                <wp:wrapNone/>
                <wp:docPr id="1631650364" name="Ink 67"/>
                <wp:cNvGraphicFramePr/>
                <a:graphic xmlns:a="http://schemas.openxmlformats.org/drawingml/2006/main">
                  <a:graphicData uri="http://schemas.microsoft.com/office/word/2010/wordprocessingInk">
                    <w14:contentPart bwMode="auto" r:id="rId128">
                      <w14:nvContentPartPr>
                        <w14:cNvContentPartPr/>
                      </w14:nvContentPartPr>
                      <w14:xfrm>
                        <a:off x="0" y="0"/>
                        <a:ext cx="211455" cy="149225"/>
                      </w14:xfrm>
                    </w14:contentPart>
                  </a:graphicData>
                </a:graphic>
              </wp:anchor>
            </w:drawing>
          </mc:Choice>
          <mc:Fallback>
            <w:pict>
              <v:shape w14:anchorId="6811BB7E" id="Ink 67" o:spid="_x0000_s1026" type="#_x0000_t75" style="position:absolute;margin-left:187.6pt;margin-top:21.55pt;width:17.6pt;height:12.7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">
                <v:imagedata r:id="rId129" o:title=""/>
              </v:shape>
            </w:pict>
          </mc:Fallback>
        </mc:AlternateContent>
      </w:r>
      <w:r>
        <w:rPr>
          <w:rFonts w:ascii="IntelOne Text" w:hAnsi="IntelOne Text" w:cs="IntelOne Display AR Light"/>
          <w:b/>
          <w:bCs/>
          <w:noProof/>
          <w:sz w:val="18"/>
          <w:szCs w:val="18"/>
          <w:u w:val="single"/>
        </w:rPr>
        <mc:AlternateContent>
          <mc:Choice Requires="wpi">
            <w:drawing>
              <wp:anchor distT="0" distB="0" distL="114300" distR="114300" simplePos="0" relativeHeight="251658341" behindDoc="0" locked="0" layoutInCell="1" allowOverlap="1" wp14:anchorId="08D49A5E" wp14:editId="771F0617">
                <wp:simplePos x="0" y="0"/>
                <wp:positionH relativeFrom="column">
                  <wp:posOffset>2418044</wp:posOffset>
                </wp:positionH>
                <wp:positionV relativeFrom="paragraph">
                  <wp:posOffset>314140</wp:posOffset>
                </wp:positionV>
                <wp:extent cx="360" cy="122040"/>
                <wp:effectExtent l="38100" t="38100" r="38100" b="49530"/>
                <wp:wrapNone/>
                <wp:docPr id="1600347393" name="Ink 60"/>
                <wp:cNvGraphicFramePr/>
                <a:graphic xmlns:a="http://schemas.openxmlformats.org/drawingml/2006/main">
                  <a:graphicData uri="http://schemas.microsoft.com/office/word/2010/wordprocessingInk">
                    <w14:contentPart bwMode="auto" r:id="rId130">
                      <w14:nvContentPartPr>
                        <w14:cNvContentPartPr/>
                      </w14:nvContentPartPr>
                      <w14:xfrm>
                        <a:off x="0" y="0"/>
                        <a:ext cx="360" cy="122040"/>
                      </w14:xfrm>
                    </w14:contentPart>
                  </a:graphicData>
                </a:graphic>
              </wp:anchor>
            </w:drawing>
          </mc:Choice>
          <mc:Fallback>
            <w:pict>
              <v:shape w14:anchorId="02E36AE7" id="Ink 60" o:spid="_x0000_s1026" type="#_x0000_t75" style="position:absolute;margin-left:189.9pt;margin-top:24.25pt;width:1.05pt;height:10.5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">
                <v:imagedata r:id="rId131" o:title=""/>
              </v:shape>
            </w:pict>
          </mc:Fallback>
        </mc:AlternateContent>
      </w:r>
      <w:r>
        <w:rPr>
          <w:rFonts w:ascii="IntelOne Text" w:hAnsi="IntelOne Text" w:cs="IntelOne Display AR Light"/>
          <w:b/>
          <w:bCs/>
          <w:noProof/>
          <w:sz w:val="18"/>
          <w:szCs w:val="18"/>
          <w:u w:val="single"/>
        </w:rPr>
        <w:t xml:space="preserve"> </w: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3" behindDoc="0" locked="0" layoutInCell="1" allowOverlap="1" wp14:anchorId="4DDBE7BB" wp14:editId="44A1096F">
                <wp:simplePos x="0" y="0"/>
                <wp:positionH relativeFrom="column">
                  <wp:posOffset>2697601</wp:posOffset>
                </wp:positionH>
                <wp:positionV relativeFrom="paragraph">
                  <wp:posOffset>-119769</wp:posOffset>
                </wp:positionV>
                <wp:extent cx="40680" cy="394560"/>
                <wp:effectExtent l="38100" t="38100" r="35560" b="43815"/>
                <wp:wrapNone/>
                <wp:docPr id="1814838560" name="Ink 50"/>
                <wp:cNvGraphicFramePr/>
                <a:graphic xmlns:a="http://schemas.openxmlformats.org/drawingml/2006/main">
                  <a:graphicData uri="http://schemas.microsoft.com/office/word/2010/wordprocessingInk">
                    <w14:contentPart bwMode="auto" r:id="rId132">
                      <w14:nvContentPartPr>
                        <w14:cNvContentPartPr/>
                      </w14:nvContentPartPr>
                      <w14:xfrm>
                        <a:off x="0" y="0"/>
                        <a:ext cx="40680" cy="394560"/>
                      </w14:xfrm>
                    </w14:contentPart>
                  </a:graphicData>
                </a:graphic>
              </wp:anchor>
            </w:drawing>
          </mc:Choice>
          <mc:Fallback>
            <w:pict>
              <v:shape w14:anchorId="3A90DF63" id="Ink 50" o:spid="_x0000_s1026" type="#_x0000_t75" style="position:absolute;margin-left:211.9pt;margin-top:-9.95pt;width:4.15pt;height:32.05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">
                <v:imagedata r:id="rId133"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2" behindDoc="0" locked="0" layoutInCell="1" allowOverlap="1" wp14:anchorId="09F57781" wp14:editId="6C9ADCC7">
                <wp:simplePos x="0" y="0"/>
                <wp:positionH relativeFrom="column">
                  <wp:posOffset>2470081</wp:posOffset>
                </wp:positionH>
                <wp:positionV relativeFrom="paragraph">
                  <wp:posOffset>-119769</wp:posOffset>
                </wp:positionV>
                <wp:extent cx="15480" cy="354240"/>
                <wp:effectExtent l="38100" t="38100" r="41910" b="46355"/>
                <wp:wrapNone/>
                <wp:docPr id="908674207" name="Ink 48"/>
                <wp:cNvGraphicFramePr/>
                <a:graphic xmlns:a="http://schemas.openxmlformats.org/drawingml/2006/main">
                  <a:graphicData uri="http://schemas.microsoft.com/office/word/2010/wordprocessingInk">
                    <w14:contentPart bwMode="auto" r:id="rId134">
                      <w14:nvContentPartPr>
                        <w14:cNvContentPartPr/>
                      </w14:nvContentPartPr>
                      <w14:xfrm>
                        <a:off x="0" y="0"/>
                        <a:ext cx="15480" cy="354240"/>
                      </w14:xfrm>
                    </w14:contentPart>
                  </a:graphicData>
                </a:graphic>
              </wp:anchor>
            </w:drawing>
          </mc:Choice>
          <mc:Fallback>
            <w:pict>
              <v:shape w14:anchorId="6BB03DBF" id="Ink 48" o:spid="_x0000_s1026" type="#_x0000_t75" style="position:absolute;margin-left:194.05pt;margin-top:-9.95pt;width:2.15pt;height:28.9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">
                <v:imagedata r:id="rId135"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1" behindDoc="0" locked="0" layoutInCell="1" allowOverlap="1" wp14:anchorId="6F3B0937" wp14:editId="5516C8AB">
                <wp:simplePos x="0" y="0"/>
                <wp:positionH relativeFrom="column">
                  <wp:posOffset>1984441</wp:posOffset>
                </wp:positionH>
                <wp:positionV relativeFrom="paragraph">
                  <wp:posOffset>-79449</wp:posOffset>
                </wp:positionV>
                <wp:extent cx="384840" cy="354600"/>
                <wp:effectExtent l="38100" t="38100" r="34290" b="45720"/>
                <wp:wrapNone/>
                <wp:docPr id="1525654906" name="Ink 46"/>
                <wp:cNvGraphicFramePr/>
                <a:graphic xmlns:a="http://schemas.openxmlformats.org/drawingml/2006/main">
                  <a:graphicData uri="http://schemas.microsoft.com/office/word/2010/wordprocessingInk">
                    <w14:contentPart bwMode="auto" r:id="rId136">
                      <w14:nvContentPartPr>
                        <w14:cNvContentPartPr/>
                      </w14:nvContentPartPr>
                      <w14:xfrm>
                        <a:off x="0" y="0"/>
                        <a:ext cx="384840" cy="354600"/>
                      </w14:xfrm>
                    </w14:contentPart>
                  </a:graphicData>
                </a:graphic>
              </wp:anchor>
            </w:drawing>
          </mc:Choice>
          <mc:Fallback>
            <w:pict>
              <v:shape w14:anchorId="4149F423" id="Ink 46" o:spid="_x0000_s1026" type="#_x0000_t75" style="position:absolute;margin-left:155.75pt;margin-top:-6.75pt;width:31.25pt;height:28.9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">
                <v:imagedata r:id="rId137" o:title=""/>
              </v:shape>
            </w:pict>
          </mc:Fallback>
        </mc:AlternateContent>
      </w:r>
    </w:p>
    <w:p w14:paraId="0116F4BF" w14:textId="6245F3C1" w:rsidR="00050BF7" w:rsidRPr="00DA1E39" w:rsidRDefault="00DA1E39" w:rsidP="00B87BEB">
      <w:pPr>
        <w:spacing w:after="0"/>
        <w:rPr>
          <w:rFonts w:ascii="IntelOne Text" w:hAnsi="IntelOne Text" w:cs="IntelOne Display AR Light"/>
          <w:sz w:val="18"/>
          <w:szCs w:val="18"/>
        </w:rPr>
      </w:pPr>
      <w:r w:rsidRPr="00DA1E39">
        <w:rPr>
          <w:rFonts w:ascii="IntelOne Text" w:hAnsi="IntelOne Text" w:cs="IntelOne Display AR Light"/>
          <w:sz w:val="18"/>
          <w:szCs w:val="18"/>
        </w:rPr>
        <w:t xml:space="preserve">                                                                                                            </w:t>
      </w:r>
    </w:p>
    <w:p w14:paraId="4B59DDA0" w14:textId="59D0108B" w:rsidR="00485426" w:rsidRPr="002B610A" w:rsidRDefault="00BA3ABC" w:rsidP="00B87BEB">
      <w:pPr>
        <w:spacing w:after="0"/>
        <w:rPr>
          <w:rFonts w:ascii="IntelOne Text" w:hAnsi="IntelOne Text" w:cs="IntelOne Display AR Light"/>
          <w:b/>
          <w:bCs/>
          <w:sz w:val="18"/>
          <w:szCs w:val="18"/>
          <w:u w:val="single"/>
        </w:rPr>
      </w:pPr>
      <w:r w:rsidRPr="002B610A">
        <w:rPr>
          <w:rFonts w:ascii="IntelOne Text" w:hAnsi="IntelOne Text" w:cs="IntelOne Display AR Light"/>
          <w:b/>
          <w:bCs/>
          <w:sz w:val="18"/>
          <w:szCs w:val="18"/>
          <w:highlight w:val="yellow"/>
          <w:u w:val="single"/>
        </w:rPr>
        <w:t>Side notes on Branch predi</w:t>
      </w:r>
      <w:r w:rsidR="00D85162" w:rsidRPr="002B610A">
        <w:rPr>
          <w:rFonts w:ascii="IntelOne Text" w:hAnsi="IntelOne Text" w:cs="IntelOne Display AR Light"/>
          <w:b/>
          <w:bCs/>
          <w:sz w:val="18"/>
          <w:szCs w:val="18"/>
          <w:highlight w:val="yellow"/>
          <w:u w:val="single"/>
        </w:rPr>
        <w:t>ctors</w:t>
      </w:r>
    </w:p>
    <w:p w14:paraId="7D2738D4" w14:textId="77777777" w:rsidR="00F1078B" w:rsidRDefault="00F1078B" w:rsidP="00B87BEB">
      <w:pPr>
        <w:spacing w:after="0"/>
        <w:rPr>
          <w:rFonts w:ascii="IntelOne Text" w:hAnsi="IntelOne Text" w:cs="IntelOne Display AR Light"/>
          <w:sz w:val="18"/>
          <w:szCs w:val="18"/>
        </w:rPr>
      </w:pPr>
    </w:p>
    <w:p w14:paraId="51BBF700" w14:textId="09C8F337" w:rsidR="00485426" w:rsidRPr="002B610A" w:rsidRDefault="00BA3ABC"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243586D6" wp14:editId="6D9B56D2">
            <wp:extent cx="5731510" cy="1691005"/>
            <wp:effectExtent l="0" t="0" r="2540" b="4445"/>
            <wp:docPr id="997621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21630" name="Picture 1" descr="A screenshot of a computer program&#10;&#10;Description automatically generated"/>
                    <pic:cNvPicPr/>
                  </pic:nvPicPr>
                  <pic:blipFill>
                    <a:blip r:embed="rId138"/>
                    <a:stretch>
                      <a:fillRect/>
                    </a:stretch>
                  </pic:blipFill>
                  <pic:spPr>
                    <a:xfrm>
                      <a:off x="0" y="0"/>
                      <a:ext cx="5731510" cy="1691005"/>
                    </a:xfrm>
                    <a:prstGeom prst="rect">
                      <a:avLst/>
                    </a:prstGeom>
                  </pic:spPr>
                </pic:pic>
              </a:graphicData>
            </a:graphic>
          </wp:inline>
        </w:drawing>
      </w:r>
    </w:p>
    <w:p w14:paraId="0852E6D7" w14:textId="77777777" w:rsidR="006F0500" w:rsidRPr="002B610A" w:rsidRDefault="006F0500" w:rsidP="00B87BEB">
      <w:pPr>
        <w:spacing w:after="0"/>
        <w:rPr>
          <w:rFonts w:ascii="IntelOne Text" w:hAnsi="IntelOne Text" w:cs="IntelOne Display AR Light"/>
          <w:sz w:val="18"/>
          <w:szCs w:val="18"/>
        </w:rPr>
      </w:pPr>
    </w:p>
    <w:p w14:paraId="23C52D51" w14:textId="3F53AE4F" w:rsidR="00E91575" w:rsidRPr="002B610A" w:rsidRDefault="00D85162"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TAGE </w:t>
      </w:r>
      <w:r w:rsidR="009961D0" w:rsidRPr="002B610A">
        <w:rPr>
          <w:rFonts w:ascii="IntelOne Text" w:hAnsi="IntelOne Text" w:cs="IntelOne Display AR Light"/>
          <w:sz w:val="18"/>
          <w:szCs w:val="18"/>
        </w:rPr>
        <w:t xml:space="preserve">– </w:t>
      </w:r>
      <w:proofErr w:type="spellStart"/>
      <w:r w:rsidR="006B6925" w:rsidRPr="002B610A">
        <w:rPr>
          <w:rFonts w:ascii="IntelOne Text" w:hAnsi="IntelOne Text" w:cs="IntelOne Display AR Light"/>
          <w:sz w:val="18"/>
          <w:szCs w:val="18"/>
        </w:rPr>
        <w:t>TAgged</w:t>
      </w:r>
      <w:proofErr w:type="spellEnd"/>
      <w:r w:rsidR="006B6925" w:rsidRPr="002B610A">
        <w:rPr>
          <w:rFonts w:ascii="IntelOne Text" w:hAnsi="IntelOne Text" w:cs="IntelOne Display AR Light"/>
          <w:sz w:val="18"/>
          <w:szCs w:val="18"/>
        </w:rPr>
        <w:t xml:space="preserve"> </w:t>
      </w:r>
      <w:proofErr w:type="spellStart"/>
      <w:r w:rsidR="006B6925" w:rsidRPr="002B610A">
        <w:rPr>
          <w:rFonts w:ascii="IntelOne Text" w:hAnsi="IntelOne Text" w:cs="IntelOne Display AR Light"/>
          <w:sz w:val="18"/>
          <w:szCs w:val="18"/>
        </w:rPr>
        <w:t>GEometric</w:t>
      </w:r>
      <w:proofErr w:type="spellEnd"/>
      <w:r w:rsidR="006B6925" w:rsidRPr="002B610A">
        <w:rPr>
          <w:rFonts w:ascii="IntelOne Text" w:hAnsi="IntelOne Text" w:cs="IntelOne Display AR Light"/>
          <w:sz w:val="18"/>
          <w:szCs w:val="18"/>
        </w:rPr>
        <w:t xml:space="preserve"> history length predictor</w:t>
      </w:r>
    </w:p>
    <w:p w14:paraId="620D5408" w14:textId="03A0C7BC" w:rsidR="00E91575" w:rsidRPr="002B610A" w:rsidRDefault="00DE3BFA"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lastRenderedPageBreak/>
        <w:drawing>
          <wp:inline distT="0" distB="0" distL="0" distR="0" wp14:anchorId="4A1B265A" wp14:editId="422A18BE">
            <wp:extent cx="2154725" cy="1510169"/>
            <wp:effectExtent l="0" t="0" r="0" b="0"/>
            <wp:docPr id="21216085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855" name="Picture 1" descr="A diagram of a graph&#10;&#10;Description automatically generated"/>
                    <pic:cNvPicPr/>
                  </pic:nvPicPr>
                  <pic:blipFill>
                    <a:blip r:embed="rId139"/>
                    <a:stretch>
                      <a:fillRect/>
                    </a:stretch>
                  </pic:blipFill>
                  <pic:spPr>
                    <a:xfrm>
                      <a:off x="0" y="0"/>
                      <a:ext cx="2168164" cy="1519588"/>
                    </a:xfrm>
                    <a:prstGeom prst="rect">
                      <a:avLst/>
                    </a:prstGeom>
                  </pic:spPr>
                </pic:pic>
              </a:graphicData>
            </a:graphic>
          </wp:inline>
        </w:drawing>
      </w:r>
    </w:p>
    <w:p w14:paraId="0C3795B7" w14:textId="58213252" w:rsidR="00DE3BFA" w:rsidRPr="002B610A" w:rsidRDefault="00EF52EF"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0C945ABE" wp14:editId="4F2905CD">
            <wp:extent cx="4915628" cy="267947"/>
            <wp:effectExtent l="0" t="0" r="0" b="0"/>
            <wp:docPr id="36435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8572" name=""/>
                    <pic:cNvPicPr/>
                  </pic:nvPicPr>
                  <pic:blipFill>
                    <a:blip r:embed="rId140"/>
                    <a:stretch>
                      <a:fillRect/>
                    </a:stretch>
                  </pic:blipFill>
                  <pic:spPr>
                    <a:xfrm>
                      <a:off x="0" y="0"/>
                      <a:ext cx="5045223" cy="275011"/>
                    </a:xfrm>
                    <a:prstGeom prst="rect">
                      <a:avLst/>
                    </a:prstGeom>
                  </pic:spPr>
                </pic:pic>
              </a:graphicData>
            </a:graphic>
          </wp:inline>
        </w:drawing>
      </w:r>
    </w:p>
    <w:p w14:paraId="45D8CCF2" w14:textId="7F09E929" w:rsidR="00EF52EF" w:rsidRPr="002B610A" w:rsidRDefault="00EA30D3" w:rsidP="00B87BEB">
      <w:pPr>
        <w:spacing w:after="0"/>
        <w:rPr>
          <w:rFonts w:ascii="IntelOne Text" w:hAnsi="IntelOne Text"/>
          <w:sz w:val="18"/>
          <w:szCs w:val="18"/>
        </w:rPr>
      </w:pPr>
      <w:r w:rsidRPr="002B610A">
        <w:rPr>
          <w:rFonts w:ascii="IntelOne Text" w:hAnsi="IntelOne Text"/>
          <w:noProof/>
          <w:sz w:val="18"/>
          <w:szCs w:val="18"/>
        </w:rPr>
        <w:drawing>
          <wp:inline distT="0" distB="0" distL="0" distR="0" wp14:anchorId="3A42B3EB" wp14:editId="39E60A06">
            <wp:extent cx="4234196" cy="2063619"/>
            <wp:effectExtent l="0" t="0" r="0" b="0"/>
            <wp:docPr id="106799708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97085" name="Picture 1" descr="A close-up of a document&#10;&#10;Description automatically generated"/>
                    <pic:cNvPicPr/>
                  </pic:nvPicPr>
                  <pic:blipFill>
                    <a:blip r:embed="rId141"/>
                    <a:stretch>
                      <a:fillRect/>
                    </a:stretch>
                  </pic:blipFill>
                  <pic:spPr>
                    <a:xfrm>
                      <a:off x="0" y="0"/>
                      <a:ext cx="4245153" cy="2068959"/>
                    </a:xfrm>
                    <a:prstGeom prst="rect">
                      <a:avLst/>
                    </a:prstGeom>
                  </pic:spPr>
                </pic:pic>
              </a:graphicData>
            </a:graphic>
          </wp:inline>
        </w:drawing>
      </w:r>
    </w:p>
    <w:p w14:paraId="7B737754" w14:textId="77777777" w:rsidR="00EA30D3" w:rsidRPr="002B610A" w:rsidRDefault="00EA30D3" w:rsidP="00B87BEB">
      <w:pPr>
        <w:spacing w:after="0"/>
        <w:rPr>
          <w:rFonts w:ascii="IntelOne Text" w:hAnsi="IntelOne Text"/>
          <w:sz w:val="18"/>
          <w:szCs w:val="18"/>
        </w:rPr>
      </w:pPr>
    </w:p>
    <w:p w14:paraId="1DF95345" w14:textId="77777777" w:rsidR="00F1078B" w:rsidRDefault="00F1078B" w:rsidP="00B87BEB">
      <w:pPr>
        <w:spacing w:after="0"/>
        <w:rPr>
          <w:rFonts w:ascii="IntelOne Text" w:hAnsi="IntelOne Text"/>
          <w:sz w:val="18"/>
          <w:szCs w:val="18"/>
        </w:rPr>
      </w:pPr>
    </w:p>
    <w:p w14:paraId="659B17F3" w14:textId="77777777" w:rsidR="00F1078B" w:rsidRDefault="00F1078B" w:rsidP="00B87BEB">
      <w:pPr>
        <w:spacing w:after="0"/>
        <w:rPr>
          <w:rFonts w:ascii="IntelOne Text" w:hAnsi="IntelOne Text"/>
          <w:sz w:val="18"/>
          <w:szCs w:val="18"/>
        </w:rPr>
      </w:pPr>
    </w:p>
    <w:p w14:paraId="41583F47" w14:textId="77777777" w:rsidR="00F1078B" w:rsidRDefault="00F1078B" w:rsidP="00B87BEB">
      <w:pPr>
        <w:spacing w:after="0"/>
        <w:rPr>
          <w:rFonts w:ascii="IntelOne Text" w:hAnsi="IntelOne Text"/>
          <w:sz w:val="18"/>
          <w:szCs w:val="18"/>
        </w:rPr>
      </w:pPr>
    </w:p>
    <w:p w14:paraId="63FF846B" w14:textId="77777777" w:rsidR="00F1078B" w:rsidRDefault="00F1078B" w:rsidP="00B87BEB">
      <w:pPr>
        <w:spacing w:after="0"/>
        <w:rPr>
          <w:rFonts w:ascii="IntelOne Text" w:hAnsi="IntelOne Text"/>
          <w:sz w:val="18"/>
          <w:szCs w:val="18"/>
        </w:rPr>
      </w:pPr>
    </w:p>
    <w:p w14:paraId="674C9BD9" w14:textId="77777777" w:rsidR="00F1078B" w:rsidRDefault="00F1078B" w:rsidP="00B87BEB">
      <w:pPr>
        <w:spacing w:after="0"/>
        <w:rPr>
          <w:rFonts w:ascii="IntelOne Text" w:hAnsi="IntelOne Text"/>
          <w:sz w:val="18"/>
          <w:szCs w:val="18"/>
        </w:rPr>
      </w:pPr>
    </w:p>
    <w:p w14:paraId="0A20F7FF" w14:textId="77777777" w:rsidR="00F1078B" w:rsidRDefault="00F1078B" w:rsidP="00B87BEB">
      <w:pPr>
        <w:spacing w:after="0"/>
        <w:rPr>
          <w:rFonts w:ascii="IntelOne Text" w:hAnsi="IntelOne Text"/>
          <w:sz w:val="18"/>
          <w:szCs w:val="18"/>
        </w:rPr>
      </w:pPr>
    </w:p>
    <w:p w14:paraId="21748516" w14:textId="77777777" w:rsidR="00F1078B" w:rsidRDefault="00F1078B" w:rsidP="00B87BEB">
      <w:pPr>
        <w:spacing w:after="0"/>
        <w:rPr>
          <w:rFonts w:ascii="IntelOne Text" w:hAnsi="IntelOne Text"/>
          <w:sz w:val="18"/>
          <w:szCs w:val="18"/>
        </w:rPr>
      </w:pPr>
    </w:p>
    <w:p w14:paraId="57FE101A" w14:textId="77777777" w:rsidR="00F1078B" w:rsidRDefault="00F1078B" w:rsidP="00B87BEB">
      <w:pPr>
        <w:spacing w:after="0"/>
        <w:rPr>
          <w:rFonts w:ascii="IntelOne Text" w:hAnsi="IntelOne Text"/>
          <w:sz w:val="18"/>
          <w:szCs w:val="18"/>
        </w:rPr>
      </w:pPr>
    </w:p>
    <w:p w14:paraId="2D668048" w14:textId="77777777" w:rsidR="00C3168E" w:rsidRDefault="00C3168E" w:rsidP="00B87BEB">
      <w:pPr>
        <w:spacing w:after="0"/>
        <w:rPr>
          <w:rFonts w:ascii="IntelOne Text" w:hAnsi="IntelOne Text"/>
          <w:sz w:val="18"/>
          <w:szCs w:val="18"/>
        </w:rPr>
      </w:pPr>
    </w:p>
    <w:p w14:paraId="065733B6" w14:textId="77777777" w:rsidR="00F1078B" w:rsidRDefault="00F1078B" w:rsidP="00B87BEB">
      <w:pPr>
        <w:spacing w:after="0"/>
        <w:rPr>
          <w:rFonts w:ascii="IntelOne Text" w:hAnsi="IntelOne Text"/>
          <w:sz w:val="18"/>
          <w:szCs w:val="18"/>
        </w:rPr>
      </w:pPr>
    </w:p>
    <w:p w14:paraId="4CFFB872" w14:textId="77777777" w:rsidR="00F1078B" w:rsidRDefault="00F1078B" w:rsidP="00B87BEB">
      <w:pPr>
        <w:spacing w:after="0"/>
        <w:rPr>
          <w:rFonts w:ascii="IntelOne Text" w:hAnsi="IntelOne Text"/>
          <w:sz w:val="18"/>
          <w:szCs w:val="18"/>
        </w:rPr>
      </w:pPr>
    </w:p>
    <w:p w14:paraId="6F350D17" w14:textId="77777777" w:rsidR="00F1078B" w:rsidRDefault="00F1078B" w:rsidP="00B87BEB">
      <w:pPr>
        <w:spacing w:after="0"/>
        <w:rPr>
          <w:rFonts w:ascii="IntelOne Text" w:hAnsi="IntelOne Text"/>
          <w:sz w:val="18"/>
          <w:szCs w:val="18"/>
        </w:rPr>
      </w:pPr>
    </w:p>
    <w:p w14:paraId="0F75DCA1" w14:textId="77777777" w:rsidR="00F1078B" w:rsidRDefault="00F1078B" w:rsidP="00B87BEB">
      <w:pPr>
        <w:spacing w:after="0"/>
        <w:rPr>
          <w:rFonts w:ascii="IntelOne Text" w:hAnsi="IntelOne Text"/>
          <w:sz w:val="18"/>
          <w:szCs w:val="18"/>
        </w:rPr>
      </w:pPr>
    </w:p>
    <w:p w14:paraId="2093E8D7" w14:textId="77777777" w:rsidR="00F1078B" w:rsidRDefault="00F1078B" w:rsidP="00B87BEB">
      <w:pPr>
        <w:spacing w:after="0"/>
        <w:rPr>
          <w:rFonts w:ascii="IntelOne Text" w:hAnsi="IntelOne Text"/>
          <w:sz w:val="18"/>
          <w:szCs w:val="18"/>
        </w:rPr>
      </w:pPr>
    </w:p>
    <w:p w14:paraId="6F391C15" w14:textId="2A83E278" w:rsidR="001037CB" w:rsidRPr="002B610A" w:rsidRDefault="006F7F48" w:rsidP="00B87BEB">
      <w:pPr>
        <w:spacing w:after="0"/>
        <w:rPr>
          <w:rFonts w:ascii="IntelOne Text" w:hAnsi="IntelOne Text" w:cs="IntelOne Display AR Medium"/>
          <w:sz w:val="18"/>
          <w:szCs w:val="18"/>
        </w:rPr>
      </w:pPr>
      <w:r w:rsidRPr="002B610A">
        <w:rPr>
          <w:rFonts w:ascii="IntelOne Text" w:hAnsi="IntelOne Text"/>
          <w:sz w:val="18"/>
          <w:szCs w:val="18"/>
        </w:rPr>
        <w:t>Example</w:t>
      </w:r>
      <w:r w:rsidR="001037CB" w:rsidRPr="002B610A">
        <w:rPr>
          <w:rFonts w:ascii="IntelOne Text" w:hAnsi="IntelOne Text"/>
          <w:sz w:val="18"/>
          <w:szCs w:val="18"/>
        </w:rPr>
        <w:t xml:space="preserve"> 2:</w:t>
      </w:r>
    </w:p>
    <w:p w14:paraId="1BD1B21F" w14:textId="77777777" w:rsidR="00EA30D3" w:rsidRPr="002B610A" w:rsidRDefault="00EA30D3" w:rsidP="00B87BEB">
      <w:pPr>
        <w:spacing w:after="0"/>
        <w:rPr>
          <w:rFonts w:ascii="IntelOne Text" w:hAnsi="IntelOne Text" w:cs="IntelOne Display AR Medium"/>
          <w:sz w:val="18"/>
          <w:szCs w:val="18"/>
          <w:u w:val="single"/>
        </w:rPr>
      </w:pPr>
    </w:p>
    <w:p w14:paraId="7CF74E62" w14:textId="10E427A5" w:rsidR="001037CB" w:rsidRPr="002B610A" w:rsidRDefault="001037CB" w:rsidP="00B87BEB">
      <w:pPr>
        <w:spacing w:after="0"/>
        <w:rPr>
          <w:rFonts w:ascii="IntelOne Text" w:hAnsi="IntelOne Text" w:cs="IntelOne Display AR Medium"/>
          <w:sz w:val="18"/>
          <w:szCs w:val="18"/>
          <w:u w:val="single"/>
        </w:rPr>
      </w:pPr>
      <w:proofErr w:type="gramStart"/>
      <w:r w:rsidRPr="002B610A">
        <w:rPr>
          <w:rFonts w:ascii="IntelOne Text" w:hAnsi="IntelOne Text" w:cs="IntelOne Display AR Medium"/>
          <w:sz w:val="18"/>
          <w:szCs w:val="18"/>
          <w:u w:val="single"/>
        </w:rPr>
        <w:t>Source:-</w:t>
      </w:r>
      <w:proofErr w:type="gramEnd"/>
    </w:p>
    <w:p w14:paraId="3686F013"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u w:val="single"/>
        </w:rPr>
        <w:t xml:space="preserve"> </w:t>
      </w:r>
      <w:r w:rsidRPr="002B610A">
        <w:rPr>
          <w:rFonts w:ascii="IntelOne Text" w:hAnsi="IntelOne Text" w:cs="IntelOne Display AR Medium"/>
          <w:sz w:val="18"/>
          <w:szCs w:val="18"/>
        </w:rPr>
        <w:t xml:space="preserve">      res = src1;</w:t>
      </w:r>
    </w:p>
    <w:p w14:paraId="71B4E716"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&amp;&amp; c2 == 2) {</w:t>
      </w:r>
    </w:p>
    <w:p w14:paraId="44121D3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05F6D7B7"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69BE451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5001C2E3" w14:textId="77777777" w:rsidR="00E91575" w:rsidRPr="002B610A" w:rsidRDefault="00E91575" w:rsidP="00B87BEB">
      <w:pPr>
        <w:spacing w:after="0"/>
        <w:rPr>
          <w:rFonts w:ascii="IntelOne Text" w:hAnsi="IntelOne Text" w:cs="IntelOne Display AR Medium"/>
          <w:sz w:val="18"/>
          <w:szCs w:val="18"/>
        </w:rPr>
      </w:pPr>
    </w:p>
    <w:p w14:paraId="3AA48F7A" w14:textId="2B5406BA"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C2 </w:t>
      </w:r>
      <w:proofErr w:type="spellStart"/>
      <w:r w:rsidRPr="002B610A">
        <w:rPr>
          <w:rFonts w:ascii="IntelOne Text" w:hAnsi="IntelOne Text"/>
          <w:b/>
          <w:bCs/>
          <w:sz w:val="18"/>
          <w:szCs w:val="18"/>
          <w:u w:val="single"/>
        </w:rPr>
        <w:t>SoN</w:t>
      </w:r>
      <w:proofErr w:type="spellEnd"/>
      <w:r w:rsidRPr="002B610A">
        <w:rPr>
          <w:rFonts w:ascii="IntelOne Text" w:hAnsi="IntelOne Text"/>
          <w:b/>
          <w:bCs/>
          <w:sz w:val="18"/>
          <w:szCs w:val="18"/>
          <w:u w:val="single"/>
        </w:rPr>
        <w:t xml:space="preserve"> </w:t>
      </w:r>
      <w:proofErr w:type="gramStart"/>
      <w:r w:rsidRPr="002B610A">
        <w:rPr>
          <w:rFonts w:ascii="IntelOne Text" w:hAnsi="IntelOne Text"/>
          <w:b/>
          <w:bCs/>
          <w:sz w:val="18"/>
          <w:szCs w:val="18"/>
          <w:u w:val="single"/>
        </w:rPr>
        <w:t>IR:-</w:t>
      </w:r>
      <w:proofErr w:type="gramEnd"/>
    </w:p>
    <w:p w14:paraId="03EB461E" w14:textId="06341831" w:rsidR="001037CB" w:rsidRPr="002B610A" w:rsidRDefault="00B87BEB" w:rsidP="001037CB">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1790C4A1" wp14:editId="63DF49A7">
            <wp:extent cx="2842211" cy="3743047"/>
            <wp:effectExtent l="0" t="0" r="0" b="0"/>
            <wp:docPr id="134682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5863" name=""/>
                    <pic:cNvPicPr/>
                  </pic:nvPicPr>
                  <pic:blipFill>
                    <a:blip r:embed="rId142"/>
                    <a:stretch>
                      <a:fillRect/>
                    </a:stretch>
                  </pic:blipFill>
                  <pic:spPr>
                    <a:xfrm>
                      <a:off x="0" y="0"/>
                      <a:ext cx="2867875" cy="3776846"/>
                    </a:xfrm>
                    <a:prstGeom prst="rect">
                      <a:avLst/>
                    </a:prstGeom>
                  </pic:spPr>
                </pic:pic>
              </a:graphicData>
            </a:graphic>
          </wp:inline>
        </w:drawing>
      </w:r>
    </w:p>
    <w:p w14:paraId="0610084A" w14:textId="3AA78BFA" w:rsidR="00522E43" w:rsidRPr="002B610A" w:rsidRDefault="00B87BEB" w:rsidP="00B87BEB">
      <w:pPr>
        <w:spacing w:after="0"/>
        <w:rPr>
          <w:rFonts w:ascii="IntelOne Text" w:hAnsi="IntelOne Text"/>
          <w:sz w:val="18"/>
          <w:szCs w:val="18"/>
        </w:rPr>
      </w:pPr>
      <w:r w:rsidRPr="002B610A">
        <w:rPr>
          <w:rFonts w:ascii="IntelOne Text" w:hAnsi="IntelOne Text"/>
          <w:sz w:val="18"/>
          <w:szCs w:val="18"/>
        </w:rPr>
        <w:t>Short-</w:t>
      </w:r>
      <w:proofErr w:type="gramStart"/>
      <w:r w:rsidRPr="002B610A">
        <w:rPr>
          <w:rFonts w:ascii="IntelOne Text" w:hAnsi="IntelOne Text"/>
          <w:sz w:val="18"/>
          <w:szCs w:val="18"/>
        </w:rPr>
        <w:t>circuiting</w:t>
      </w:r>
      <w:r w:rsidR="001037CB" w:rsidRPr="002B610A">
        <w:rPr>
          <w:rFonts w:ascii="IntelOne Text" w:hAnsi="IntelOne Text"/>
          <w:sz w:val="18"/>
          <w:szCs w:val="18"/>
        </w:rPr>
        <w:t>:-</w:t>
      </w:r>
      <w:proofErr w:type="gramEnd"/>
    </w:p>
    <w:p w14:paraId="00591B97"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o COND1 &amp;&amp; COND2</w:t>
      </w:r>
    </w:p>
    <w:p w14:paraId="6AC7B47B"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Pre-</w:t>
      </w:r>
      <w:proofErr w:type="gramStart"/>
      <w:r w:rsidRPr="002B610A">
        <w:rPr>
          <w:rFonts w:ascii="IntelOne Text" w:hAnsi="IntelOne Text"/>
          <w:sz w:val="18"/>
          <w:szCs w:val="18"/>
        </w:rPr>
        <w:t>conditions:-</w:t>
      </w:r>
      <w:proofErr w:type="gramEnd"/>
    </w:p>
    <w:p w14:paraId="0A63B392"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w:t>
      </w:r>
      <w:proofErr w:type="gramStart"/>
      <w:r w:rsidRPr="002B610A">
        <w:rPr>
          <w:rFonts w:ascii="IntelOne Text" w:hAnsi="IntelOne Text"/>
          <w:sz w:val="18"/>
          <w:szCs w:val="18"/>
        </w:rPr>
        <w:t>COND1.FP.TARGET</w:t>
      </w:r>
      <w:proofErr w:type="gramEnd"/>
      <w:r w:rsidRPr="002B610A">
        <w:rPr>
          <w:rFonts w:ascii="IntelOne Text" w:hAnsi="IntelOne Text"/>
          <w:sz w:val="18"/>
          <w:szCs w:val="18"/>
        </w:rPr>
        <w:t xml:space="preserve"> == </w:t>
      </w:r>
      <w:proofErr w:type="gramStart"/>
      <w:r w:rsidRPr="002B610A">
        <w:rPr>
          <w:rFonts w:ascii="IntelOne Text" w:hAnsi="IntelOne Text"/>
          <w:sz w:val="18"/>
          <w:szCs w:val="18"/>
        </w:rPr>
        <w:t>COND2.FP.TARGET</w:t>
      </w:r>
      <w:proofErr w:type="gramEnd"/>
    </w:p>
    <w:p w14:paraId="2DEC9645"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COND1.TP == COND2</w:t>
      </w:r>
    </w:p>
    <w:p w14:paraId="07A6272C"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Settings for </w:t>
      </w:r>
      <w:proofErr w:type="gramStart"/>
      <w:r w:rsidRPr="002B610A">
        <w:rPr>
          <w:rFonts w:ascii="IntelOne Text" w:hAnsi="IntelOne Text"/>
          <w:sz w:val="18"/>
          <w:szCs w:val="18"/>
        </w:rPr>
        <w:t>CCMP:-</w:t>
      </w:r>
      <w:proofErr w:type="gramEnd"/>
    </w:p>
    <w:p w14:paraId="0C3976FD" w14:textId="6A2BDA83"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CCMP.EXEX.DFV = COND</w:t>
      </w:r>
      <w:r w:rsidR="007804C9">
        <w:rPr>
          <w:rFonts w:ascii="IntelOne Text" w:hAnsi="IntelOne Text"/>
          <w:sz w:val="18"/>
          <w:szCs w:val="18"/>
        </w:rPr>
        <w:t>2.PRED</w:t>
      </w:r>
    </w:p>
    <w:p w14:paraId="13967DA3"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w:t>
      </w:r>
      <w:proofErr w:type="gramStart"/>
      <w:r w:rsidRPr="002B610A">
        <w:rPr>
          <w:rFonts w:ascii="IntelOne Text" w:hAnsi="IntelOne Text"/>
          <w:sz w:val="18"/>
          <w:szCs w:val="18"/>
        </w:rPr>
        <w:t>CCMP.EVEX.SFLAGS</w:t>
      </w:r>
      <w:proofErr w:type="gramEnd"/>
      <w:r w:rsidRPr="002B610A">
        <w:rPr>
          <w:rFonts w:ascii="IntelOne Text" w:hAnsi="IntelOne Text"/>
          <w:sz w:val="18"/>
          <w:szCs w:val="18"/>
        </w:rPr>
        <w:t xml:space="preserve"> = COND1.PREDICATE</w:t>
      </w:r>
    </w:p>
    <w:p w14:paraId="0F5E92C3" w14:textId="77777777" w:rsidR="001037CB" w:rsidRPr="002B610A" w:rsidRDefault="001037CB" w:rsidP="00B87BEB">
      <w:pPr>
        <w:spacing w:after="0"/>
        <w:rPr>
          <w:rFonts w:ascii="IntelOne Text" w:hAnsi="IntelOne Text"/>
          <w:sz w:val="18"/>
          <w:szCs w:val="18"/>
        </w:rPr>
      </w:pPr>
    </w:p>
    <w:p w14:paraId="52ECEFB5" w14:textId="77777777" w:rsidR="006F7F48"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Constraints limiting the scope of </w:t>
      </w:r>
      <w:proofErr w:type="gramStart"/>
      <w:r w:rsidRPr="002B610A">
        <w:rPr>
          <w:rFonts w:ascii="IntelOne Text" w:hAnsi="IntelOne Text"/>
          <w:sz w:val="18"/>
          <w:szCs w:val="18"/>
        </w:rPr>
        <w:t>optimization:-</w:t>
      </w:r>
      <w:proofErr w:type="gramEnd"/>
    </w:p>
    <w:p w14:paraId="6EED8399"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Un-common traps injected based on branch profiles can distort the</w:t>
      </w:r>
      <w:r w:rsidR="00316E3F" w:rsidRPr="002B610A">
        <w:rPr>
          <w:rFonts w:ascii="IntelOne Text" w:hAnsi="IntelOne Text"/>
          <w:sz w:val="18"/>
          <w:szCs w:val="18"/>
        </w:rPr>
        <w:t xml:space="preserve"> </w:t>
      </w:r>
      <w:r w:rsidRPr="002B610A">
        <w:rPr>
          <w:rFonts w:ascii="IntelOne Text" w:hAnsi="IntelOne Text"/>
          <w:sz w:val="18"/>
          <w:szCs w:val="18"/>
        </w:rPr>
        <w:t xml:space="preserve">graph structures, </w:t>
      </w:r>
      <w:r w:rsidR="00B87BEB" w:rsidRPr="002B610A">
        <w:rPr>
          <w:rFonts w:ascii="IntelOne Text" w:hAnsi="IntelOne Text"/>
          <w:sz w:val="18"/>
          <w:szCs w:val="18"/>
        </w:rPr>
        <w:t>thereby</w:t>
      </w:r>
      <w:r w:rsidRPr="002B610A">
        <w:rPr>
          <w:rFonts w:ascii="IntelOne Text" w:hAnsi="IntelOne Text"/>
          <w:sz w:val="18"/>
          <w:szCs w:val="18"/>
        </w:rPr>
        <w:t xml:space="preserve"> limiting CCMP inferencing.</w:t>
      </w:r>
    </w:p>
    <w:p w14:paraId="27CEE7A8"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UCT injection is performed while parsing if* bytecode[s]</w:t>
      </w:r>
    </w:p>
    <w:p w14:paraId="5ADA5257"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Parsing sequentially walks over bytecode blocks and generates the IR graph one bytecode at a time</w:t>
      </w:r>
      <w:r w:rsidR="00316E3F" w:rsidRPr="002B610A">
        <w:rPr>
          <w:rFonts w:ascii="IntelOne Text" w:hAnsi="IntelOne Text"/>
          <w:sz w:val="18"/>
          <w:szCs w:val="18"/>
        </w:rPr>
        <w:t>.</w:t>
      </w:r>
    </w:p>
    <w:p w14:paraId="39D5B7D2"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 xml:space="preserve">Thus, at the time of UCT injection we do not have </w:t>
      </w:r>
      <w:r w:rsidR="00B87BEB" w:rsidRPr="002B610A">
        <w:rPr>
          <w:rFonts w:ascii="IntelOne Text" w:hAnsi="IntelOne Text"/>
          <w:sz w:val="18"/>
          <w:szCs w:val="18"/>
        </w:rPr>
        <w:t xml:space="preserve">a </w:t>
      </w:r>
      <w:r w:rsidRPr="002B610A">
        <w:rPr>
          <w:rFonts w:ascii="IntelOne Text" w:hAnsi="IntelOne Text"/>
          <w:sz w:val="18"/>
          <w:szCs w:val="18"/>
        </w:rPr>
        <w:t>view of upcoming converging control flows.</w:t>
      </w:r>
    </w:p>
    <w:p w14:paraId="15B0546A" w14:textId="25142560" w:rsidR="00863312"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Existing Conditional move detection is also impacted by similar problems.</w:t>
      </w:r>
    </w:p>
    <w:p w14:paraId="10E712E7" w14:textId="77777777" w:rsidR="00AB2B75" w:rsidRPr="002B610A" w:rsidRDefault="00AB2B75" w:rsidP="00AB2B75">
      <w:pPr>
        <w:spacing w:after="0"/>
        <w:rPr>
          <w:rFonts w:ascii="IntelOne Text" w:hAnsi="IntelOne Text"/>
          <w:sz w:val="18"/>
          <w:szCs w:val="18"/>
        </w:rPr>
      </w:pPr>
    </w:p>
    <w:p w14:paraId="10518B23" w14:textId="6E0DEBA9" w:rsidR="00AB2B75" w:rsidRPr="002B610A" w:rsidRDefault="00AB2B75" w:rsidP="00AB2B75">
      <w:pPr>
        <w:spacing w:after="0"/>
        <w:rPr>
          <w:rFonts w:ascii="IntelOne Text" w:hAnsi="IntelOne Text"/>
          <w:sz w:val="18"/>
          <w:szCs w:val="18"/>
        </w:rPr>
      </w:pPr>
      <w:r w:rsidRPr="002B610A">
        <w:rPr>
          <w:rFonts w:ascii="IntelOne Text" w:hAnsi="IntelOne Text"/>
          <w:noProof/>
          <w:sz w:val="18"/>
          <w:szCs w:val="18"/>
        </w:rPr>
        <w:drawing>
          <wp:inline distT="0" distB="0" distL="0" distR="0" wp14:anchorId="2716ADF4" wp14:editId="57B2C1B4">
            <wp:extent cx="5731510" cy="1388745"/>
            <wp:effectExtent l="0" t="0" r="2540" b="1905"/>
            <wp:docPr id="187626989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9894" name="Picture 1" descr="A computer screen shot of text&#10;&#10;Description automatically generated"/>
                    <pic:cNvPicPr/>
                  </pic:nvPicPr>
                  <pic:blipFill>
                    <a:blip r:embed="rId143"/>
                    <a:stretch>
                      <a:fillRect/>
                    </a:stretch>
                  </pic:blipFill>
                  <pic:spPr>
                    <a:xfrm>
                      <a:off x="0" y="0"/>
                      <a:ext cx="5731510" cy="1388745"/>
                    </a:xfrm>
                    <a:prstGeom prst="rect">
                      <a:avLst/>
                    </a:prstGeom>
                  </pic:spPr>
                </pic:pic>
              </a:graphicData>
            </a:graphic>
          </wp:inline>
        </w:drawing>
      </w:r>
    </w:p>
    <w:p w14:paraId="1D038285" w14:textId="77777777" w:rsidR="00AB2B75" w:rsidRPr="002B610A" w:rsidRDefault="00AB2B75" w:rsidP="00AB2B75">
      <w:pPr>
        <w:spacing w:after="0"/>
        <w:rPr>
          <w:rFonts w:ascii="IntelOne Text" w:hAnsi="IntelOne Text"/>
          <w:sz w:val="18"/>
          <w:szCs w:val="18"/>
        </w:rPr>
      </w:pPr>
    </w:p>
    <w:p w14:paraId="2CC3341B" w14:textId="5B59AECB" w:rsidR="00AB2B75" w:rsidRPr="002B610A" w:rsidRDefault="00F62AD0" w:rsidP="00AB2B75">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1]</w:t>
      </w:r>
      <w:r w:rsidRPr="002B610A">
        <w:rPr>
          <w:rFonts w:ascii="IntelOne Text" w:hAnsi="IntelOne Text"/>
          <w:sz w:val="18"/>
          <w:szCs w:val="18"/>
        </w:rPr>
        <w:t xml:space="preserve"> </w:t>
      </w:r>
    </w:p>
    <w:p w14:paraId="774F4CCD" w14:textId="208E3D68" w:rsidR="00FE4B71" w:rsidRPr="002B610A" w:rsidRDefault="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1" behindDoc="0" locked="0" layoutInCell="1" allowOverlap="1" wp14:anchorId="0B050881" wp14:editId="2F2C8D1C">
                <wp:simplePos x="0" y="0"/>
                <wp:positionH relativeFrom="column">
                  <wp:posOffset>1658086</wp:posOffset>
                </wp:positionH>
                <wp:positionV relativeFrom="paragraph">
                  <wp:posOffset>-13970</wp:posOffset>
                </wp:positionV>
                <wp:extent cx="411480" cy="266760"/>
                <wp:effectExtent l="38100" t="38100" r="45720" b="38100"/>
                <wp:wrapNone/>
                <wp:docPr id="1151819514" name="Ink 8"/>
                <wp:cNvGraphicFramePr/>
                <a:graphic xmlns:a="http://schemas.openxmlformats.org/drawingml/2006/main">
                  <a:graphicData uri="http://schemas.microsoft.com/office/word/2010/wordprocessingInk">
                    <w14:contentPart bwMode="auto" r:id="rId144">
                      <w14:nvContentPartPr>
                        <w14:cNvContentPartPr/>
                      </w14:nvContentPartPr>
                      <w14:xfrm>
                        <a:off x="0" y="0"/>
                        <a:ext cx="411480" cy="266760"/>
                      </w14:xfrm>
                    </w14:contentPart>
                  </a:graphicData>
                </a:graphic>
              </wp:anchor>
            </w:drawing>
          </mc:Choice>
          <mc:Fallback>
            <w:pict>
              <v:shape w14:anchorId="1132A25D" id="Ink 8" o:spid="_x0000_s1026" type="#_x0000_t75" style="position:absolute;margin-left:130.05pt;margin-top:-1.6pt;width:33.35pt;height:21.9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">
                <v:imagedata r:id="rId14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40" behindDoc="0" locked="0" layoutInCell="1" allowOverlap="1" wp14:anchorId="07585DE5" wp14:editId="107894D6">
                <wp:simplePos x="0" y="0"/>
                <wp:positionH relativeFrom="column">
                  <wp:posOffset>1067906</wp:posOffset>
                </wp:positionH>
                <wp:positionV relativeFrom="paragraph">
                  <wp:posOffset>-13970</wp:posOffset>
                </wp:positionV>
                <wp:extent cx="407268" cy="312810"/>
                <wp:effectExtent l="38100" t="38100" r="50165" b="49530"/>
                <wp:wrapNone/>
                <wp:docPr id="1194623541" name="Ink 6"/>
                <wp:cNvGraphicFramePr/>
                <a:graphic xmlns:a="http://schemas.openxmlformats.org/drawingml/2006/main">
                  <a:graphicData uri="http://schemas.microsoft.com/office/word/2010/wordprocessingInk">
                    <w14:contentPart bwMode="auto" r:id="rId146">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036B6EE9" id="Ink 6" o:spid="_x0000_s1026" type="#_x0000_t75" style="position:absolute;margin-left:83.6pt;margin-top:-1.6pt;width:33.05pt;height:2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">
                <v:imagedata r:id="rId147" o:title=""/>
              </v:shape>
            </w:pict>
          </mc:Fallback>
        </mc:AlternateContent>
      </w:r>
      <w:r w:rsidRPr="002B610A">
        <w:rPr>
          <w:rFonts w:ascii="IntelOne Text" w:hAnsi="IntelOne Text"/>
          <w:sz w:val="18"/>
          <w:szCs w:val="18"/>
        </w:rPr>
        <w:t xml:space="preserve">                                                      </w:t>
      </w:r>
    </w:p>
    <w:p w14:paraId="1CD6A694" w14:textId="676066F5"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w:t>
      </w:r>
      <w:proofErr w:type="spellStart"/>
      <w:r w:rsidRPr="002B610A">
        <w:rPr>
          <w:rFonts w:ascii="IntelOne Text" w:hAnsi="IntelOne Text"/>
          <w:sz w:val="18"/>
          <w:szCs w:val="18"/>
        </w:rPr>
        <w:t>IFTrue</w:t>
      </w:r>
      <w:proofErr w:type="spellEnd"/>
      <w:r w:rsidRPr="002B610A">
        <w:rPr>
          <w:rFonts w:ascii="IntelOne Text" w:hAnsi="IntelOne Text"/>
          <w:sz w:val="18"/>
          <w:szCs w:val="18"/>
        </w:rPr>
        <w:t xml:space="preserve">                       </w:t>
      </w:r>
      <w:r w:rsidR="00C429AB" w:rsidRPr="002B610A">
        <w:rPr>
          <w:rFonts w:ascii="IntelOne Text" w:hAnsi="IntelOne Text"/>
          <w:sz w:val="18"/>
          <w:szCs w:val="18"/>
        </w:rPr>
        <w:t xml:space="preserve">   </w:t>
      </w:r>
      <w:r w:rsidRPr="002B610A">
        <w:rPr>
          <w:rFonts w:ascii="IntelOne Text" w:hAnsi="IntelOne Text"/>
          <w:sz w:val="18"/>
          <w:szCs w:val="18"/>
        </w:rPr>
        <w:t xml:space="preserve"> </w:t>
      </w:r>
      <w:proofErr w:type="spellStart"/>
      <w:r w:rsidRPr="002B610A">
        <w:rPr>
          <w:rFonts w:ascii="IntelOne Text" w:hAnsi="IntelOne Text"/>
          <w:sz w:val="18"/>
          <w:szCs w:val="18"/>
        </w:rPr>
        <w:t>IFFalse</w:t>
      </w:r>
      <w:proofErr w:type="spellEnd"/>
    </w:p>
    <w:p w14:paraId="3D11AC6A" w14:textId="1B447BC3" w:rsidR="00F62AD0" w:rsidRPr="002B610A" w:rsidRDefault="00F62AD0" w:rsidP="00F62AD0">
      <w:pPr>
        <w:spacing w:after="0"/>
        <w:rPr>
          <w:rFonts w:ascii="IntelOne Text" w:hAnsi="IntelOne Text"/>
          <w:sz w:val="18"/>
          <w:szCs w:val="18"/>
        </w:rPr>
      </w:pPr>
      <w:r w:rsidRPr="002B610A">
        <w:rPr>
          <w:rFonts w:ascii="IntelOne Text" w:hAnsi="IntelOne Text"/>
          <w:noProof/>
          <w:sz w:val="18"/>
          <w:szCs w:val="18"/>
        </w:rPr>
        <w:lastRenderedPageBreak/>
        <mc:AlternateContent>
          <mc:Choice Requires="wpi">
            <w:drawing>
              <wp:anchor distT="0" distB="0" distL="114300" distR="114300" simplePos="0" relativeHeight="251658244" behindDoc="0" locked="0" layoutInCell="1" allowOverlap="1" wp14:anchorId="1559F10E" wp14:editId="7D32510B">
                <wp:simplePos x="0" y="0"/>
                <wp:positionH relativeFrom="column">
                  <wp:posOffset>1049592</wp:posOffset>
                </wp:positionH>
                <wp:positionV relativeFrom="paragraph">
                  <wp:posOffset>-38027</wp:posOffset>
                </wp:positionV>
                <wp:extent cx="5040" cy="248760"/>
                <wp:effectExtent l="38100" t="38100" r="52705" b="37465"/>
                <wp:wrapNone/>
                <wp:docPr id="2072746421" name="Ink 10"/>
                <wp:cNvGraphicFramePr/>
                <a:graphic xmlns:a="http://schemas.openxmlformats.org/drawingml/2006/main">
                  <a:graphicData uri="http://schemas.microsoft.com/office/word/2010/wordprocessingInk">
                    <w14:contentPart bwMode="auto" r:id="rId148">
                      <w14:nvContentPartPr>
                        <w14:cNvContentPartPr/>
                      </w14:nvContentPartPr>
                      <w14:xfrm>
                        <a:off x="0" y="0"/>
                        <a:ext cx="5040" cy="248760"/>
                      </w14:xfrm>
                    </w14:contentPart>
                  </a:graphicData>
                </a:graphic>
              </wp:anchor>
            </w:drawing>
          </mc:Choice>
          <mc:Fallback>
            <w:pict>
              <v:shape w14:anchorId="2000282E" id="Ink 10" o:spid="_x0000_s1026" type="#_x0000_t75" style="position:absolute;margin-left:82.15pt;margin-top:-3.5pt;width:1.4pt;height:20.6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">
                <v:imagedata r:id="rId149" o:title=""/>
              </v:shape>
            </w:pict>
          </mc:Fallback>
        </mc:AlternateContent>
      </w:r>
    </w:p>
    <w:p w14:paraId="7E18CCA5" w14:textId="101C7CB3" w:rsidR="00F62AD0" w:rsidRPr="002B610A" w:rsidRDefault="00F62AD0" w:rsidP="00F62AD0">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2]</w:t>
      </w:r>
      <w:r w:rsidRPr="002B610A">
        <w:rPr>
          <w:rFonts w:ascii="IntelOne Text" w:hAnsi="IntelOne Text"/>
          <w:sz w:val="18"/>
          <w:szCs w:val="18"/>
        </w:rPr>
        <w:t xml:space="preserve"> </w:t>
      </w:r>
    </w:p>
    <w:p w14:paraId="186FC729" w14:textId="33502F5A" w:rsidR="00F62AD0" w:rsidRPr="002B610A" w:rsidRDefault="00165C6C" w:rsidP="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6" behindDoc="0" locked="0" layoutInCell="1" allowOverlap="1" wp14:anchorId="4238DF43" wp14:editId="3922B167">
                <wp:simplePos x="0" y="0"/>
                <wp:positionH relativeFrom="column">
                  <wp:posOffset>2237592</wp:posOffset>
                </wp:positionH>
                <wp:positionV relativeFrom="paragraph">
                  <wp:posOffset>-376748</wp:posOffset>
                </wp:positionV>
                <wp:extent cx="23040" cy="998640"/>
                <wp:effectExtent l="38100" t="38100" r="34290" b="49530"/>
                <wp:wrapNone/>
                <wp:docPr id="1376545181" name="Ink 14"/>
                <wp:cNvGraphicFramePr/>
                <a:graphic xmlns:a="http://schemas.openxmlformats.org/drawingml/2006/main">
                  <a:graphicData uri="http://schemas.microsoft.com/office/word/2010/wordprocessingInk">
                    <w14:contentPart bwMode="auto" r:id="rId150">
                      <w14:nvContentPartPr>
                        <w14:cNvContentPartPr/>
                      </w14:nvContentPartPr>
                      <w14:xfrm>
                        <a:off x="0" y="0"/>
                        <a:ext cx="23040" cy="998640"/>
                      </w14:xfrm>
                    </w14:contentPart>
                  </a:graphicData>
                </a:graphic>
              </wp:anchor>
            </w:drawing>
          </mc:Choice>
          <mc:Fallback>
            <w:pict>
              <v:shape w14:anchorId="2FBB93F8" id="Ink 14" o:spid="_x0000_s1026" type="#_x0000_t75" style="position:absolute;margin-left:175.7pt;margin-top:-30.15pt;width:2.8pt;height:79.6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">
                <v:imagedata r:id="rId151"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3" behindDoc="0" locked="0" layoutInCell="1" allowOverlap="1" wp14:anchorId="378F1462" wp14:editId="2CB51679">
                <wp:simplePos x="0" y="0"/>
                <wp:positionH relativeFrom="column">
                  <wp:posOffset>1137411</wp:posOffset>
                </wp:positionH>
                <wp:positionV relativeFrom="paragraph">
                  <wp:posOffset>35825</wp:posOffset>
                </wp:positionV>
                <wp:extent cx="411480" cy="266760"/>
                <wp:effectExtent l="38100" t="38100" r="45720" b="38100"/>
                <wp:wrapNone/>
                <wp:docPr id="2120504588" name="Ink 8"/>
                <wp:cNvGraphicFramePr/>
                <a:graphic xmlns:a="http://schemas.openxmlformats.org/drawingml/2006/main">
                  <a:graphicData uri="http://schemas.microsoft.com/office/word/2010/wordprocessingInk">
                    <w14:contentPart bwMode="auto" r:id="rId152">
                      <w14:nvContentPartPr>
                        <w14:cNvContentPartPr/>
                      </w14:nvContentPartPr>
                      <w14:xfrm>
                        <a:off x="0" y="0"/>
                        <a:ext cx="411480" cy="266760"/>
                      </w14:xfrm>
                    </w14:contentPart>
                  </a:graphicData>
                </a:graphic>
              </wp:anchor>
            </w:drawing>
          </mc:Choice>
          <mc:Fallback>
            <w:pict>
              <v:shape w14:anchorId="073C112C" id="Ink 8" o:spid="_x0000_s1026" type="#_x0000_t75" style="position:absolute;margin-left:89.05pt;margin-top:2.3pt;width:33.35pt;height:21.9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">
                <v:imagedata r:id="rId145"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2" behindDoc="0" locked="0" layoutInCell="1" allowOverlap="1" wp14:anchorId="386C8FC4" wp14:editId="17BA38CE">
                <wp:simplePos x="0" y="0"/>
                <wp:positionH relativeFrom="column">
                  <wp:posOffset>533280</wp:posOffset>
                </wp:positionH>
                <wp:positionV relativeFrom="paragraph">
                  <wp:posOffset>17717</wp:posOffset>
                </wp:positionV>
                <wp:extent cx="407268" cy="312810"/>
                <wp:effectExtent l="38100" t="38100" r="50165" b="49530"/>
                <wp:wrapNone/>
                <wp:docPr id="1086946494" name="Ink 6"/>
                <wp:cNvGraphicFramePr/>
                <a:graphic xmlns:a="http://schemas.openxmlformats.org/drawingml/2006/main">
                  <a:graphicData uri="http://schemas.microsoft.com/office/word/2010/wordprocessingInk">
                    <w14:contentPart bwMode="auto" r:id="rId153">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60A2E6A5" id="Ink 6" o:spid="_x0000_s1026" type="#_x0000_t75" style="position:absolute;margin-left:41.5pt;margin-top:.9pt;width:33.05pt;height:25.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">
                <v:imagedata r:id="rId147" o:title=""/>
              </v:shape>
            </w:pict>
          </mc:Fallback>
        </mc:AlternateContent>
      </w:r>
      <w:r w:rsidR="00F62AD0" w:rsidRPr="002B610A">
        <w:rPr>
          <w:rFonts w:ascii="IntelOne Text" w:hAnsi="IntelOne Text"/>
          <w:sz w:val="18"/>
          <w:szCs w:val="18"/>
        </w:rPr>
        <w:t xml:space="preserve">                                                  </w:t>
      </w:r>
    </w:p>
    <w:p w14:paraId="1338350E" w14:textId="655586D7"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w:t>
      </w:r>
      <w:proofErr w:type="spellStart"/>
      <w:r w:rsidRPr="002B610A">
        <w:rPr>
          <w:rFonts w:ascii="IntelOne Text" w:hAnsi="IntelOne Text"/>
          <w:sz w:val="18"/>
          <w:szCs w:val="18"/>
        </w:rPr>
        <w:t>IFTrue</w:t>
      </w:r>
      <w:proofErr w:type="spellEnd"/>
      <w:r w:rsidRPr="002B610A">
        <w:rPr>
          <w:rFonts w:ascii="IntelOne Text" w:hAnsi="IntelOne Text"/>
          <w:sz w:val="18"/>
          <w:szCs w:val="18"/>
        </w:rPr>
        <w:t xml:space="preserve">                     </w:t>
      </w:r>
      <w:proofErr w:type="spellStart"/>
      <w:r w:rsidRPr="002B610A">
        <w:rPr>
          <w:rFonts w:ascii="IntelOne Text" w:hAnsi="IntelOne Text"/>
          <w:sz w:val="18"/>
          <w:szCs w:val="18"/>
        </w:rPr>
        <w:t>IFFalse</w:t>
      </w:r>
      <w:proofErr w:type="spellEnd"/>
    </w:p>
    <w:p w14:paraId="6E5826A9" w14:textId="71013D3F" w:rsidR="00F62AD0" w:rsidRPr="002B610A" w:rsidRDefault="00653804"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54" behindDoc="0" locked="0" layoutInCell="1" allowOverlap="1" wp14:anchorId="2F8CA86D" wp14:editId="76F3A361">
                <wp:simplePos x="0" y="0"/>
                <wp:positionH relativeFrom="column">
                  <wp:posOffset>1808480</wp:posOffset>
                </wp:positionH>
                <wp:positionV relativeFrom="paragraph">
                  <wp:posOffset>45720</wp:posOffset>
                </wp:positionV>
                <wp:extent cx="190225" cy="94680"/>
                <wp:effectExtent l="38100" t="38100" r="38735" b="38735"/>
                <wp:wrapNone/>
                <wp:docPr id="732790705" name="Ink 37"/>
                <wp:cNvGraphicFramePr/>
                <a:graphic xmlns:a="http://schemas.openxmlformats.org/drawingml/2006/main">
                  <a:graphicData uri="http://schemas.microsoft.com/office/word/2010/wordprocessingInk">
                    <w14:contentPart bwMode="auto" r:id="rId154">
                      <w14:nvContentPartPr>
                        <w14:cNvContentPartPr/>
                      </w14:nvContentPartPr>
                      <w14:xfrm>
                        <a:off x="0" y="0"/>
                        <a:ext cx="190225" cy="94680"/>
                      </w14:xfrm>
                    </w14:contentPart>
                  </a:graphicData>
                </a:graphic>
              </wp:anchor>
            </w:drawing>
          </mc:Choice>
          <mc:Fallback>
            <w:pict>
              <v:shape w14:anchorId="4CCD8E4B" id="Ink 37" o:spid="_x0000_s1026" type="#_x0000_t75" style="position:absolute;margin-left:141.9pt;margin-top:3.1pt;width:16pt;height:8.4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">
                <v:imagedata r:id="rId15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51" behindDoc="0" locked="0" layoutInCell="1" allowOverlap="1" wp14:anchorId="4C60FCAC" wp14:editId="5121A5D6">
                <wp:simplePos x="0" y="0"/>
                <wp:positionH relativeFrom="column">
                  <wp:posOffset>1420032</wp:posOffset>
                </wp:positionH>
                <wp:positionV relativeFrom="paragraph">
                  <wp:posOffset>-30872</wp:posOffset>
                </wp:positionV>
                <wp:extent cx="108720" cy="154080"/>
                <wp:effectExtent l="38100" t="38100" r="43815" b="36830"/>
                <wp:wrapNone/>
                <wp:docPr id="585335722" name="Ink 24"/>
                <wp:cNvGraphicFramePr/>
                <a:graphic xmlns:a="http://schemas.openxmlformats.org/drawingml/2006/main">
                  <a:graphicData uri="http://schemas.microsoft.com/office/word/2010/wordprocessingInk">
                    <w14:contentPart bwMode="auto" r:id="rId156">
                      <w14:nvContentPartPr>
                        <w14:cNvContentPartPr/>
                      </w14:nvContentPartPr>
                      <w14:xfrm>
                        <a:off x="0" y="0"/>
                        <a:ext cx="108720" cy="154080"/>
                      </w14:xfrm>
                    </w14:contentPart>
                  </a:graphicData>
                </a:graphic>
              </wp:anchor>
            </w:drawing>
          </mc:Choice>
          <mc:Fallback>
            <w:pict>
              <v:shape w14:anchorId="09EA52ED" id="Ink 24" o:spid="_x0000_s1026" type="#_x0000_t75" style="position:absolute;margin-left:111.3pt;margin-top:-2.95pt;width:9.5pt;height:13.1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">
                <v:imagedata r:id="rId157" o:title=""/>
              </v:shape>
            </w:pict>
          </mc:Fallback>
        </mc:AlternateContent>
      </w:r>
    </w:p>
    <w:p w14:paraId="32E9EE40" w14:textId="475F0514" w:rsidR="00F62AD0" w:rsidRPr="002B610A" w:rsidRDefault="004A7F9E"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4" behindDoc="0" locked="0" layoutInCell="1" allowOverlap="1" wp14:anchorId="2352A5C3" wp14:editId="11B14058">
                <wp:simplePos x="0" y="0"/>
                <wp:positionH relativeFrom="column">
                  <wp:posOffset>2436672</wp:posOffset>
                </wp:positionH>
                <wp:positionV relativeFrom="paragraph">
                  <wp:posOffset>18286</wp:posOffset>
                </wp:positionV>
                <wp:extent cx="51840" cy="90720"/>
                <wp:effectExtent l="38100" t="38100" r="43815" b="43180"/>
                <wp:wrapNone/>
                <wp:docPr id="791123406" name="Ink 82"/>
                <wp:cNvGraphicFramePr/>
                <a:graphic xmlns:a="http://schemas.openxmlformats.org/drawingml/2006/main">
                  <a:graphicData uri="http://schemas.microsoft.com/office/word/2010/wordprocessingInk">
                    <w14:contentPart bwMode="auto" r:id="rId158">
                      <w14:nvContentPartPr>
                        <w14:cNvContentPartPr/>
                      </w14:nvContentPartPr>
                      <w14:xfrm>
                        <a:off x="0" y="0"/>
                        <a:ext cx="51840" cy="90720"/>
                      </w14:xfrm>
                    </w14:contentPart>
                  </a:graphicData>
                </a:graphic>
              </wp:anchor>
            </w:drawing>
          </mc:Choice>
          <mc:Fallback>
            <w:pict>
              <v:shape w14:anchorId="49914DE9" id="Ink 82" o:spid="_x0000_s1026" type="#_x0000_t75" style="position:absolute;margin-left:191.35pt;margin-top:.95pt;width:5.1pt;height:8.1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">
                <v:imagedata r:id="rId159"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3" behindDoc="0" locked="0" layoutInCell="1" allowOverlap="1" wp14:anchorId="1A175126" wp14:editId="30435A61">
                <wp:simplePos x="0" y="0"/>
                <wp:positionH relativeFrom="column">
                  <wp:posOffset>2100580</wp:posOffset>
                </wp:positionH>
                <wp:positionV relativeFrom="paragraph">
                  <wp:posOffset>19685</wp:posOffset>
                </wp:positionV>
                <wp:extent cx="310345" cy="114300"/>
                <wp:effectExtent l="38100" t="38100" r="52070" b="38100"/>
                <wp:wrapNone/>
                <wp:docPr id="324802497" name="Ink 81"/>
                <wp:cNvGraphicFramePr/>
                <a:graphic xmlns:a="http://schemas.openxmlformats.org/drawingml/2006/main">
                  <a:graphicData uri="http://schemas.microsoft.com/office/word/2010/wordprocessingInk">
                    <w14:contentPart bwMode="auto" r:id="rId160">
                      <w14:nvContentPartPr>
                        <w14:cNvContentPartPr/>
                      </w14:nvContentPartPr>
                      <w14:xfrm>
                        <a:off x="0" y="0"/>
                        <a:ext cx="310345" cy="114300"/>
                      </w14:xfrm>
                    </w14:contentPart>
                  </a:graphicData>
                </a:graphic>
              </wp:anchor>
            </w:drawing>
          </mc:Choice>
          <mc:Fallback>
            <w:pict>
              <v:shape w14:anchorId="6D32CDE7" id="Ink 81" o:spid="_x0000_s1026" type="#_x0000_t75" style="position:absolute;margin-left:164.9pt;margin-top:1.05pt;width:25.45pt;height:9.9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">
                <v:imagedata r:id="rId161"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2" behindDoc="0" locked="0" layoutInCell="1" allowOverlap="1" wp14:anchorId="48B19BF1" wp14:editId="026A8E23">
                <wp:simplePos x="0" y="0"/>
                <wp:positionH relativeFrom="column">
                  <wp:posOffset>2031672</wp:posOffset>
                </wp:positionH>
                <wp:positionV relativeFrom="paragraph">
                  <wp:posOffset>15766</wp:posOffset>
                </wp:positionV>
                <wp:extent cx="62640" cy="90360"/>
                <wp:effectExtent l="38100" t="38100" r="52070" b="43180"/>
                <wp:wrapNone/>
                <wp:docPr id="1112060404" name="Ink 72"/>
                <wp:cNvGraphicFramePr/>
                <a:graphic xmlns:a="http://schemas.openxmlformats.org/drawingml/2006/main">
                  <a:graphicData uri="http://schemas.microsoft.com/office/word/2010/wordprocessingInk">
                    <w14:contentPart bwMode="auto" r:id="rId162">
                      <w14:nvContentPartPr>
                        <w14:cNvContentPartPr/>
                      </w14:nvContentPartPr>
                      <w14:xfrm>
                        <a:off x="0" y="0"/>
                        <a:ext cx="62640" cy="90360"/>
                      </w14:xfrm>
                    </w14:contentPart>
                  </a:graphicData>
                </a:graphic>
              </wp:anchor>
            </w:drawing>
          </mc:Choice>
          <mc:Fallback>
            <w:pict>
              <v:shape w14:anchorId="557657DA" id="Ink 72" o:spid="_x0000_s1026" type="#_x0000_t75" style="position:absolute;margin-left:159.45pt;margin-top:.75pt;width:5.95pt;height:8.1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">
                <v:imagedata r:id="rId163"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1" behindDoc="0" locked="0" layoutInCell="1" allowOverlap="1" wp14:anchorId="66D049F0" wp14:editId="125E21D5">
                <wp:simplePos x="0" y="0"/>
                <wp:positionH relativeFrom="column">
                  <wp:posOffset>2030232</wp:posOffset>
                </wp:positionH>
                <wp:positionV relativeFrom="paragraph">
                  <wp:posOffset>25486</wp:posOffset>
                </wp:positionV>
                <wp:extent cx="360" cy="90000"/>
                <wp:effectExtent l="38100" t="38100" r="38100" b="43815"/>
                <wp:wrapNone/>
                <wp:docPr id="1764677844" name="Ink 71"/>
                <wp:cNvGraphicFramePr/>
                <a:graphic xmlns:a="http://schemas.openxmlformats.org/drawingml/2006/main">
                  <a:graphicData uri="http://schemas.microsoft.com/office/word/2010/wordprocessingInk">
                    <w14:contentPart bwMode="auto" r:id="rId164">
                      <w14:nvContentPartPr>
                        <w14:cNvContentPartPr/>
                      </w14:nvContentPartPr>
                      <w14:xfrm>
                        <a:off x="0" y="0"/>
                        <a:ext cx="360" cy="90000"/>
                      </w14:xfrm>
                    </w14:contentPart>
                  </a:graphicData>
                </a:graphic>
              </wp:anchor>
            </w:drawing>
          </mc:Choice>
          <mc:Fallback>
            <w:pict>
              <v:shape w14:anchorId="3EFB7630" id="Ink 71" o:spid="_x0000_s1026" type="#_x0000_t75" style="position:absolute;margin-left:159.35pt;margin-top:1.5pt;width:1.05pt;height:8.1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">
                <v:imagedata r:id="rId16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3" behindDoc="0" locked="0" layoutInCell="1" allowOverlap="1" wp14:anchorId="779824F3" wp14:editId="3A104C9B">
                <wp:simplePos x="0" y="0"/>
                <wp:positionH relativeFrom="column">
                  <wp:posOffset>2956152</wp:posOffset>
                </wp:positionH>
                <wp:positionV relativeFrom="paragraph">
                  <wp:posOffset>6723</wp:posOffset>
                </wp:positionV>
                <wp:extent cx="68400" cy="126360"/>
                <wp:effectExtent l="38100" t="38100" r="46355" b="45720"/>
                <wp:wrapNone/>
                <wp:docPr id="1390928419" name="Ink 58"/>
                <wp:cNvGraphicFramePr/>
                <a:graphic xmlns:a="http://schemas.openxmlformats.org/drawingml/2006/main">
                  <a:graphicData uri="http://schemas.microsoft.com/office/word/2010/wordprocessingInk">
                    <w14:contentPart bwMode="auto" r:id="rId166">
                      <w14:nvContentPartPr>
                        <w14:cNvContentPartPr/>
                      </w14:nvContentPartPr>
                      <w14:xfrm>
                        <a:off x="0" y="0"/>
                        <a:ext cx="68400" cy="126360"/>
                      </w14:xfrm>
                    </w14:contentPart>
                  </a:graphicData>
                </a:graphic>
              </wp:anchor>
            </w:drawing>
          </mc:Choice>
          <mc:Fallback>
            <w:pict>
              <v:shape w14:anchorId="32BBD272" id="Ink 58" o:spid="_x0000_s1026" type="#_x0000_t75" style="position:absolute;margin-left:232.25pt;margin-top:.05pt;width:6.4pt;height:10.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">
                <v:imagedata r:id="rId16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2" behindDoc="0" locked="0" layoutInCell="1" allowOverlap="1" wp14:anchorId="117667A3" wp14:editId="6B88BE2B">
                <wp:simplePos x="0" y="0"/>
                <wp:positionH relativeFrom="column">
                  <wp:posOffset>2868312</wp:posOffset>
                </wp:positionH>
                <wp:positionV relativeFrom="paragraph">
                  <wp:posOffset>11043</wp:posOffset>
                </wp:positionV>
                <wp:extent cx="52200" cy="119160"/>
                <wp:effectExtent l="38100" t="38100" r="43180" b="52705"/>
                <wp:wrapNone/>
                <wp:docPr id="620298443" name="Ink 57"/>
                <wp:cNvGraphicFramePr/>
                <a:graphic xmlns:a="http://schemas.openxmlformats.org/drawingml/2006/main">
                  <a:graphicData uri="http://schemas.microsoft.com/office/word/2010/wordprocessingInk">
                    <w14:contentPart bwMode="auto" r:id="rId168">
                      <w14:nvContentPartPr>
                        <w14:cNvContentPartPr/>
                      </w14:nvContentPartPr>
                      <w14:xfrm>
                        <a:off x="0" y="0"/>
                        <a:ext cx="52200" cy="119160"/>
                      </w14:xfrm>
                    </w14:contentPart>
                  </a:graphicData>
                </a:graphic>
              </wp:anchor>
            </w:drawing>
          </mc:Choice>
          <mc:Fallback>
            <w:pict>
              <v:shape w14:anchorId="44C3B698" id="Ink 57" o:spid="_x0000_s1026" type="#_x0000_t75" style="position:absolute;margin-left:225.35pt;margin-top:.35pt;width:5.05pt;height:10.4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">
                <v:imagedata r:id="rId16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1" behindDoc="0" locked="0" layoutInCell="1" allowOverlap="1" wp14:anchorId="77EEA4A8" wp14:editId="4340B384">
                <wp:simplePos x="0" y="0"/>
                <wp:positionH relativeFrom="column">
                  <wp:posOffset>2640965</wp:posOffset>
                </wp:positionH>
                <wp:positionV relativeFrom="paragraph">
                  <wp:posOffset>20320</wp:posOffset>
                </wp:positionV>
                <wp:extent cx="107675" cy="123190"/>
                <wp:effectExtent l="38100" t="38100" r="45085" b="48260"/>
                <wp:wrapNone/>
                <wp:docPr id="657333506" name="Ink 56"/>
                <wp:cNvGraphicFramePr/>
                <a:graphic xmlns:a="http://schemas.openxmlformats.org/drawingml/2006/main">
                  <a:graphicData uri="http://schemas.microsoft.com/office/word/2010/wordprocessingInk">
                    <w14:contentPart bwMode="auto" r:id="rId170">
                      <w14:nvContentPartPr>
                        <w14:cNvContentPartPr/>
                      </w14:nvContentPartPr>
                      <w14:xfrm>
                        <a:off x="0" y="0"/>
                        <a:ext cx="107675" cy="123190"/>
                      </w14:xfrm>
                    </w14:contentPart>
                  </a:graphicData>
                </a:graphic>
              </wp:anchor>
            </w:drawing>
          </mc:Choice>
          <mc:Fallback>
            <w:pict>
              <v:shape w14:anchorId="11ACFEE1" id="Ink 56" o:spid="_x0000_s1026" type="#_x0000_t75" style="position:absolute;margin-left:207.45pt;margin-top:1.1pt;width:9.5pt;height:10.6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">
                <v:imagedata r:id="rId17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3" behindDoc="0" locked="0" layoutInCell="1" allowOverlap="1" wp14:anchorId="6C9D7512" wp14:editId="71483382">
                <wp:simplePos x="0" y="0"/>
                <wp:positionH relativeFrom="column">
                  <wp:posOffset>1808472</wp:posOffset>
                </wp:positionH>
                <wp:positionV relativeFrom="paragraph">
                  <wp:posOffset>-146997</wp:posOffset>
                </wp:positionV>
                <wp:extent cx="5040" cy="650880"/>
                <wp:effectExtent l="38100" t="38100" r="52705" b="34925"/>
                <wp:wrapNone/>
                <wp:docPr id="369572246" name="Ink 32"/>
                <wp:cNvGraphicFramePr/>
                <a:graphic xmlns:a="http://schemas.openxmlformats.org/drawingml/2006/main">
                  <a:graphicData uri="http://schemas.microsoft.com/office/word/2010/wordprocessingInk">
                    <w14:contentPart bwMode="auto" r:id="rId172">
                      <w14:nvContentPartPr>
                        <w14:cNvContentPartPr/>
                      </w14:nvContentPartPr>
                      <w14:xfrm>
                        <a:off x="0" y="0"/>
                        <a:ext cx="5040" cy="650880"/>
                      </w14:xfrm>
                    </w14:contentPart>
                  </a:graphicData>
                </a:graphic>
              </wp:anchor>
            </w:drawing>
          </mc:Choice>
          <mc:Fallback>
            <w:pict>
              <v:shape w14:anchorId="4A8AE399" id="Ink 32" o:spid="_x0000_s1026" type="#_x0000_t75" style="position:absolute;margin-left:141.9pt;margin-top:-12.05pt;width:1.4pt;height:52.2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">
                <v:imagedata r:id="rId17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2" behindDoc="0" locked="0" layoutInCell="1" allowOverlap="1" wp14:anchorId="4B95D75E" wp14:editId="4CAAC1D3">
                <wp:simplePos x="0" y="0"/>
                <wp:positionH relativeFrom="column">
                  <wp:posOffset>524712</wp:posOffset>
                </wp:positionH>
                <wp:positionV relativeFrom="paragraph">
                  <wp:posOffset>-213957</wp:posOffset>
                </wp:positionV>
                <wp:extent cx="9360" cy="706680"/>
                <wp:effectExtent l="38100" t="38100" r="48260" b="36830"/>
                <wp:wrapNone/>
                <wp:docPr id="162673908" name="Ink 26"/>
                <wp:cNvGraphicFramePr/>
                <a:graphic xmlns:a="http://schemas.openxmlformats.org/drawingml/2006/main">
                  <a:graphicData uri="http://schemas.microsoft.com/office/word/2010/wordprocessingInk">
                    <w14:contentPart bwMode="auto" r:id="rId174">
                      <w14:nvContentPartPr>
                        <w14:cNvContentPartPr/>
                      </w14:nvContentPartPr>
                      <w14:xfrm>
                        <a:off x="0" y="0"/>
                        <a:ext cx="9360" cy="706680"/>
                      </w14:xfrm>
                    </w14:contentPart>
                  </a:graphicData>
                </a:graphic>
              </wp:anchor>
            </w:drawing>
          </mc:Choice>
          <mc:Fallback>
            <w:pict>
              <v:shape w14:anchorId="7C4865D2" id="Ink 26" o:spid="_x0000_s1026" type="#_x0000_t75" style="position:absolute;margin-left:40.8pt;margin-top:-17.35pt;width:1.8pt;height:56.6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">
                <v:imagedata r:id="rId17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0" behindDoc="0" locked="0" layoutInCell="1" allowOverlap="1" wp14:anchorId="5BA7534B" wp14:editId="725CCCF5">
                <wp:simplePos x="0" y="0"/>
                <wp:positionH relativeFrom="column">
                  <wp:posOffset>1451712</wp:posOffset>
                </wp:positionH>
                <wp:positionV relativeFrom="paragraph">
                  <wp:posOffset>15723</wp:posOffset>
                </wp:positionV>
                <wp:extent cx="111600" cy="14400"/>
                <wp:effectExtent l="38100" t="38100" r="41275" b="43180"/>
                <wp:wrapNone/>
                <wp:docPr id="1893473325" name="Ink 21"/>
                <wp:cNvGraphicFramePr/>
                <a:graphic xmlns:a="http://schemas.openxmlformats.org/drawingml/2006/main">
                  <a:graphicData uri="http://schemas.microsoft.com/office/word/2010/wordprocessingInk">
                    <w14:contentPart bwMode="auto" r:id="rId176">
                      <w14:nvContentPartPr>
                        <w14:cNvContentPartPr/>
                      </w14:nvContentPartPr>
                      <w14:xfrm>
                        <a:off x="0" y="0"/>
                        <a:ext cx="111600" cy="14400"/>
                      </w14:xfrm>
                    </w14:contentPart>
                  </a:graphicData>
                </a:graphic>
              </wp:anchor>
            </w:drawing>
          </mc:Choice>
          <mc:Fallback>
            <w:pict>
              <v:shape w14:anchorId="3A2F735B" id="Ink 21" o:spid="_x0000_s1026" type="#_x0000_t75" style="position:absolute;margin-left:113.8pt;margin-top:.75pt;width:9.8pt;height:2.1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">
                <v:imagedata r:id="rId17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9" behindDoc="0" locked="0" layoutInCell="1" allowOverlap="1" wp14:anchorId="174B5D4D" wp14:editId="2B786CE4">
                <wp:simplePos x="0" y="0"/>
                <wp:positionH relativeFrom="column">
                  <wp:posOffset>1369060</wp:posOffset>
                </wp:positionH>
                <wp:positionV relativeFrom="paragraph">
                  <wp:posOffset>6350</wp:posOffset>
                </wp:positionV>
                <wp:extent cx="147685" cy="103680"/>
                <wp:effectExtent l="38100" t="38100" r="43180" b="48895"/>
                <wp:wrapNone/>
                <wp:docPr id="81745472" name="Ink 20"/>
                <wp:cNvGraphicFramePr/>
                <a:graphic xmlns:a="http://schemas.openxmlformats.org/drawingml/2006/main">
                  <a:graphicData uri="http://schemas.microsoft.com/office/word/2010/wordprocessingInk">
                    <w14:contentPart bwMode="auto" r:id="rId178">
                      <w14:nvContentPartPr>
                        <w14:cNvContentPartPr/>
                      </w14:nvContentPartPr>
                      <w14:xfrm>
                        <a:off x="0" y="0"/>
                        <a:ext cx="147685" cy="103680"/>
                      </w14:xfrm>
                    </w14:contentPart>
                  </a:graphicData>
                </a:graphic>
              </wp:anchor>
            </w:drawing>
          </mc:Choice>
          <mc:Fallback>
            <w:pict>
              <v:shape w14:anchorId="22AE7831" id="Ink 20" o:spid="_x0000_s1026" type="#_x0000_t75" style="position:absolute;margin-left:107.3pt;margin-top:0;width:12.65pt;height:9.1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">
                <v:imagedata r:id="rId17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8" behindDoc="0" locked="0" layoutInCell="1" allowOverlap="1" wp14:anchorId="124603A1" wp14:editId="07CD73D0">
                <wp:simplePos x="0" y="0"/>
                <wp:positionH relativeFrom="column">
                  <wp:posOffset>1225272</wp:posOffset>
                </wp:positionH>
                <wp:positionV relativeFrom="paragraph">
                  <wp:posOffset>7083</wp:posOffset>
                </wp:positionV>
                <wp:extent cx="86760" cy="127440"/>
                <wp:effectExtent l="38100" t="38100" r="46990" b="44450"/>
                <wp:wrapNone/>
                <wp:docPr id="1990823417" name="Ink 17"/>
                <wp:cNvGraphicFramePr/>
                <a:graphic xmlns:a="http://schemas.openxmlformats.org/drawingml/2006/main">
                  <a:graphicData uri="http://schemas.microsoft.com/office/word/2010/wordprocessingInk">
                    <w14:contentPart bwMode="auto" r:id="rId180">
                      <w14:nvContentPartPr>
                        <w14:cNvContentPartPr/>
                      </w14:nvContentPartPr>
                      <w14:xfrm>
                        <a:off x="0" y="0"/>
                        <a:ext cx="86760" cy="127440"/>
                      </w14:xfrm>
                    </w14:contentPart>
                  </a:graphicData>
                </a:graphic>
              </wp:anchor>
            </w:drawing>
          </mc:Choice>
          <mc:Fallback>
            <w:pict>
              <v:shape w14:anchorId="5D79743C" id="Ink 17" o:spid="_x0000_s1026" type="#_x0000_t75" style="position:absolute;margin-left:96pt;margin-top:.05pt;width:7.85pt;height:11.0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">
                <v:imagedata r:id="rId18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7" behindDoc="0" locked="0" layoutInCell="1" allowOverlap="1" wp14:anchorId="1A8C3675" wp14:editId="0ADA2A6D">
                <wp:simplePos x="0" y="0"/>
                <wp:positionH relativeFrom="column">
                  <wp:posOffset>1078752</wp:posOffset>
                </wp:positionH>
                <wp:positionV relativeFrom="paragraph">
                  <wp:posOffset>-20997</wp:posOffset>
                </wp:positionV>
                <wp:extent cx="576360" cy="184680"/>
                <wp:effectExtent l="38100" t="38100" r="52705" b="44450"/>
                <wp:wrapNone/>
                <wp:docPr id="54911918" name="Ink 16"/>
                <wp:cNvGraphicFramePr/>
                <a:graphic xmlns:a="http://schemas.openxmlformats.org/drawingml/2006/main">
                  <a:graphicData uri="http://schemas.microsoft.com/office/word/2010/wordprocessingInk">
                    <w14:contentPart bwMode="auto" r:id="rId182">
                      <w14:nvContentPartPr>
                        <w14:cNvContentPartPr/>
                      </w14:nvContentPartPr>
                      <w14:xfrm>
                        <a:off x="0" y="0"/>
                        <a:ext cx="576360" cy="184680"/>
                      </w14:xfrm>
                    </w14:contentPart>
                  </a:graphicData>
                </a:graphic>
              </wp:anchor>
            </w:drawing>
          </mc:Choice>
          <mc:Fallback>
            <w:pict>
              <v:shape w14:anchorId="435477F1" id="Ink 16" o:spid="_x0000_s1026" type="#_x0000_t75" style="position:absolute;margin-left:84.45pt;margin-top:-2.15pt;width:46.4pt;height:15.5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">
                <v:imagedata r:id="rId183" o:title=""/>
              </v:shape>
            </w:pict>
          </mc:Fallback>
        </mc:AlternateContent>
      </w:r>
      <w:r w:rsidR="00165C6C" w:rsidRPr="002B610A">
        <w:rPr>
          <w:rFonts w:ascii="IntelOne Text" w:hAnsi="IntelOne Text"/>
          <w:noProof/>
          <w:sz w:val="18"/>
          <w:szCs w:val="18"/>
        </w:rPr>
        <mc:AlternateContent>
          <mc:Choice Requires="wpi">
            <w:drawing>
              <wp:anchor distT="0" distB="0" distL="114300" distR="114300" simplePos="0" relativeHeight="251658245" behindDoc="0" locked="0" layoutInCell="1" allowOverlap="1" wp14:anchorId="5E8F58F7" wp14:editId="417881F7">
                <wp:simplePos x="0" y="0"/>
                <wp:positionH relativeFrom="column">
                  <wp:posOffset>1921872</wp:posOffset>
                </wp:positionH>
                <wp:positionV relativeFrom="paragraph">
                  <wp:posOffset>-31487</wp:posOffset>
                </wp:positionV>
                <wp:extent cx="623520" cy="195840"/>
                <wp:effectExtent l="38100" t="38100" r="43815" b="52070"/>
                <wp:wrapNone/>
                <wp:docPr id="1357025333" name="Ink 12"/>
                <wp:cNvGraphicFramePr/>
                <a:graphic xmlns:a="http://schemas.openxmlformats.org/drawingml/2006/main">
                  <a:graphicData uri="http://schemas.microsoft.com/office/word/2010/wordprocessingInk">
                    <w14:contentPart bwMode="auto" r:id="rId184">
                      <w14:nvContentPartPr>
                        <w14:cNvContentPartPr/>
                      </w14:nvContentPartPr>
                      <w14:xfrm>
                        <a:off x="0" y="0"/>
                        <a:ext cx="623520" cy="195840"/>
                      </w14:xfrm>
                    </w14:contentPart>
                  </a:graphicData>
                </a:graphic>
              </wp:anchor>
            </w:drawing>
          </mc:Choice>
          <mc:Fallback>
            <w:pict>
              <v:shape w14:anchorId="71D6DF1E" id="Ink 12" o:spid="_x0000_s1026" type="#_x0000_t75" style="position:absolute;margin-left:150.85pt;margin-top:-3pt;width:50.1pt;height:16.4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">
                <v:imagedata r:id="rId185" o:title=""/>
              </v:shape>
            </w:pict>
          </mc:Fallback>
        </mc:AlternateContent>
      </w:r>
      <w:r w:rsidR="00F62AD0" w:rsidRPr="002B610A">
        <w:rPr>
          <w:rFonts w:ascii="IntelOne Text" w:hAnsi="IntelOne Text"/>
          <w:sz w:val="18"/>
          <w:szCs w:val="18"/>
        </w:rPr>
        <w:t xml:space="preserve">     </w:t>
      </w:r>
    </w:p>
    <w:p w14:paraId="003BCC7A" w14:textId="034C9712" w:rsidR="00165C6C" w:rsidRPr="002B610A" w:rsidRDefault="002A5E1B"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65" behindDoc="0" locked="0" layoutInCell="1" allowOverlap="1" wp14:anchorId="2F1D74E6" wp14:editId="781413C2">
                <wp:simplePos x="0" y="0"/>
                <wp:positionH relativeFrom="column">
                  <wp:posOffset>2237592</wp:posOffset>
                </wp:positionH>
                <wp:positionV relativeFrom="paragraph">
                  <wp:posOffset>-18169</wp:posOffset>
                </wp:positionV>
                <wp:extent cx="294120" cy="339120"/>
                <wp:effectExtent l="38100" t="38100" r="48895" b="41910"/>
                <wp:wrapNone/>
                <wp:docPr id="816623979" name="Ink 61"/>
                <wp:cNvGraphicFramePr/>
                <a:graphic xmlns:a="http://schemas.openxmlformats.org/drawingml/2006/main">
                  <a:graphicData uri="http://schemas.microsoft.com/office/word/2010/wordprocessingInk">
                    <w14:contentPart bwMode="auto" r:id="rId186">
                      <w14:nvContentPartPr>
                        <w14:cNvContentPartPr/>
                      </w14:nvContentPartPr>
                      <w14:xfrm>
                        <a:off x="0" y="0"/>
                        <a:ext cx="294120" cy="339120"/>
                      </w14:xfrm>
                    </w14:contentPart>
                  </a:graphicData>
                </a:graphic>
              </wp:anchor>
            </w:drawing>
          </mc:Choice>
          <mc:Fallback>
            <w:pict>
              <v:shape w14:anchorId="6E3CCF01" id="Ink 61" o:spid="_x0000_s1026" type="#_x0000_t75" style="position:absolute;margin-left:175.7pt;margin-top:-1.95pt;width:24.1pt;height:27.6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">
                <v:imagedata r:id="rId18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0" behindDoc="0" locked="0" layoutInCell="1" allowOverlap="1" wp14:anchorId="0A581A31" wp14:editId="39887582">
                <wp:simplePos x="0" y="0"/>
                <wp:positionH relativeFrom="column">
                  <wp:posOffset>2919792</wp:posOffset>
                </wp:positionH>
                <wp:positionV relativeFrom="paragraph">
                  <wp:posOffset>-32722</wp:posOffset>
                </wp:positionV>
                <wp:extent cx="360" cy="330120"/>
                <wp:effectExtent l="38100" t="38100" r="38100" b="51435"/>
                <wp:wrapNone/>
                <wp:docPr id="743235544" name="Ink 52"/>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30120"/>
                      </w14:xfrm>
                    </w14:contentPart>
                  </a:graphicData>
                </a:graphic>
              </wp:anchor>
            </w:drawing>
          </mc:Choice>
          <mc:Fallback>
            <w:pict>
              <v:shape w14:anchorId="678D8934" id="Ink 52" o:spid="_x0000_s1026" type="#_x0000_t75" style="position:absolute;margin-left:229.4pt;margin-top:-3.1pt;width:1.05pt;height:27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">
                <v:imagedata r:id="rId18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9" behindDoc="0" locked="0" layoutInCell="1" allowOverlap="1" wp14:anchorId="4C4478F0" wp14:editId="0EFB9646">
                <wp:simplePos x="0" y="0"/>
                <wp:positionH relativeFrom="column">
                  <wp:posOffset>2685072</wp:posOffset>
                </wp:positionH>
                <wp:positionV relativeFrom="paragraph">
                  <wp:posOffset>-32722</wp:posOffset>
                </wp:positionV>
                <wp:extent cx="360" cy="348480"/>
                <wp:effectExtent l="38100" t="38100" r="38100" b="52070"/>
                <wp:wrapNone/>
                <wp:docPr id="1030394228" name="Ink 50"/>
                <wp:cNvGraphicFramePr/>
                <a:graphic xmlns:a="http://schemas.openxmlformats.org/drawingml/2006/main">
                  <a:graphicData uri="http://schemas.microsoft.com/office/word/2010/wordprocessingInk">
                    <w14:contentPart bwMode="auto" r:id="rId190">
                      <w14:nvContentPartPr>
                        <w14:cNvContentPartPr/>
                      </w14:nvContentPartPr>
                      <w14:xfrm>
                        <a:off x="0" y="0"/>
                        <a:ext cx="360" cy="348480"/>
                      </w14:xfrm>
                    </w14:contentPart>
                  </a:graphicData>
                </a:graphic>
              </wp:anchor>
            </w:drawing>
          </mc:Choice>
          <mc:Fallback>
            <w:pict>
              <v:shape w14:anchorId="547B3E02" id="Ink 50" o:spid="_x0000_s1026" type="#_x0000_t75" style="position:absolute;margin-left:210.9pt;margin-top:-3.1pt;width:1.05pt;height:28.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">
                <v:imagedata r:id="rId191" o:title=""/>
              </v:shape>
            </w:pict>
          </mc:Fallback>
        </mc:AlternateContent>
      </w:r>
    </w:p>
    <w:p w14:paraId="118C1634" w14:textId="51F3C966" w:rsidR="00767CFE" w:rsidRPr="002B610A" w:rsidRDefault="004F560A"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5" behindDoc="0" locked="0" layoutInCell="1" allowOverlap="1" wp14:anchorId="0DAC3D96" wp14:editId="570B3FBF">
                <wp:simplePos x="0" y="0"/>
                <wp:positionH relativeFrom="column">
                  <wp:posOffset>516432</wp:posOffset>
                </wp:positionH>
                <wp:positionV relativeFrom="paragraph">
                  <wp:posOffset>104939</wp:posOffset>
                </wp:positionV>
                <wp:extent cx="1283400" cy="5040"/>
                <wp:effectExtent l="38100" t="38100" r="50165" b="52705"/>
                <wp:wrapNone/>
                <wp:docPr id="484281244" name="Ink 84"/>
                <wp:cNvGraphicFramePr/>
                <a:graphic xmlns:a="http://schemas.openxmlformats.org/drawingml/2006/main">
                  <a:graphicData uri="http://schemas.microsoft.com/office/word/2010/wordprocessingInk">
                    <w14:contentPart bwMode="auto" r:id="rId192">
                      <w14:nvContentPartPr>
                        <w14:cNvContentPartPr/>
                      </w14:nvContentPartPr>
                      <w14:xfrm>
                        <a:off x="0" y="0"/>
                        <a:ext cx="1283400" cy="5040"/>
                      </w14:xfrm>
                    </w14:contentPart>
                  </a:graphicData>
                </a:graphic>
              </wp:anchor>
            </w:drawing>
          </mc:Choice>
          <mc:Fallback>
            <w:pict>
              <v:shape w14:anchorId="659F5374" id="Ink 84" o:spid="_x0000_s1026" type="#_x0000_t75" style="position:absolute;margin-left:40.15pt;margin-top:7.75pt;width:102pt;height:1.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">
                <v:imagedata r:id="rId193"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70" behindDoc="0" locked="0" layoutInCell="1" allowOverlap="1" wp14:anchorId="6477F73B" wp14:editId="596D6720">
                <wp:simplePos x="0" y="0"/>
                <wp:positionH relativeFrom="column">
                  <wp:posOffset>2861112</wp:posOffset>
                </wp:positionH>
                <wp:positionV relativeFrom="paragraph">
                  <wp:posOffset>181786</wp:posOffset>
                </wp:positionV>
                <wp:extent cx="360" cy="101880"/>
                <wp:effectExtent l="38100" t="38100" r="38100" b="50800"/>
                <wp:wrapNone/>
                <wp:docPr id="318911019" name="Ink 70"/>
                <wp:cNvGraphicFramePr/>
                <a:graphic xmlns:a="http://schemas.openxmlformats.org/drawingml/2006/main">
                  <a:graphicData uri="http://schemas.microsoft.com/office/word/2010/wordprocessingInk">
                    <w14:contentPart bwMode="auto" r:id="rId194">
                      <w14:nvContentPartPr>
                        <w14:cNvContentPartPr/>
                      </w14:nvContentPartPr>
                      <w14:xfrm>
                        <a:off x="0" y="0"/>
                        <a:ext cx="360" cy="101880"/>
                      </w14:xfrm>
                    </w14:contentPart>
                  </a:graphicData>
                </a:graphic>
              </wp:anchor>
            </w:drawing>
          </mc:Choice>
          <mc:Fallback>
            <w:pict>
              <v:shape w14:anchorId="4AB90ED8" id="Ink 70" o:spid="_x0000_s1026" type="#_x0000_t75" style="position:absolute;margin-left:224.8pt;margin-top:13.8pt;width:1.05pt;height:9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">
                <v:imagedata r:id="rId195"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9" behindDoc="0" locked="0" layoutInCell="1" allowOverlap="1" wp14:anchorId="3E88C1A5" wp14:editId="63DC4489">
                <wp:simplePos x="0" y="0"/>
                <wp:positionH relativeFrom="column">
                  <wp:posOffset>2760312</wp:posOffset>
                </wp:positionH>
                <wp:positionV relativeFrom="paragraph">
                  <wp:posOffset>227146</wp:posOffset>
                </wp:positionV>
                <wp:extent cx="56160" cy="9360"/>
                <wp:effectExtent l="38100" t="38100" r="39370" b="48260"/>
                <wp:wrapNone/>
                <wp:docPr id="1842700861" name="Ink 69"/>
                <wp:cNvGraphicFramePr/>
                <a:graphic xmlns:a="http://schemas.openxmlformats.org/drawingml/2006/main">
                  <a:graphicData uri="http://schemas.microsoft.com/office/word/2010/wordprocessingInk">
                    <w14:contentPart bwMode="auto" r:id="rId196">
                      <w14:nvContentPartPr>
                        <w14:cNvContentPartPr/>
                      </w14:nvContentPartPr>
                      <w14:xfrm>
                        <a:off x="0" y="0"/>
                        <a:ext cx="56160" cy="9360"/>
                      </w14:xfrm>
                    </w14:contentPart>
                  </a:graphicData>
                </a:graphic>
              </wp:anchor>
            </w:drawing>
          </mc:Choice>
          <mc:Fallback>
            <w:pict>
              <v:shape w14:anchorId="7D2C82E8" id="Ink 69" o:spid="_x0000_s1026" type="#_x0000_t75" style="position:absolute;margin-left:216.85pt;margin-top:17.4pt;width:5.4pt;height:1.7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">
                <v:imagedata r:id="rId197"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8" behindDoc="0" locked="0" layoutInCell="1" allowOverlap="1" wp14:anchorId="34D2D9BC" wp14:editId="7FFC4049">
                <wp:simplePos x="0" y="0"/>
                <wp:positionH relativeFrom="column">
                  <wp:posOffset>2757170</wp:posOffset>
                </wp:positionH>
                <wp:positionV relativeFrom="paragraph">
                  <wp:posOffset>186055</wp:posOffset>
                </wp:positionV>
                <wp:extent cx="69010" cy="82550"/>
                <wp:effectExtent l="38100" t="38100" r="45720" b="50800"/>
                <wp:wrapNone/>
                <wp:docPr id="1556742123" name="Ink 66"/>
                <wp:cNvGraphicFramePr/>
                <a:graphic xmlns:a="http://schemas.openxmlformats.org/drawingml/2006/main">
                  <a:graphicData uri="http://schemas.microsoft.com/office/word/2010/wordprocessingInk">
                    <w14:contentPart bwMode="auto" r:id="rId198">
                      <w14:nvContentPartPr>
                        <w14:cNvContentPartPr/>
                      </w14:nvContentPartPr>
                      <w14:xfrm>
                        <a:off x="0" y="0"/>
                        <a:ext cx="69010" cy="82550"/>
                      </w14:xfrm>
                    </w14:contentPart>
                  </a:graphicData>
                </a:graphic>
              </wp:anchor>
            </w:drawing>
          </mc:Choice>
          <mc:Fallback>
            <w:pict>
              <v:shape w14:anchorId="69075588" id="Ink 66" o:spid="_x0000_s1026" type="#_x0000_t75" style="position:absolute;margin-left:216.6pt;margin-top:14.15pt;width:6.45pt;height:7.4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">
                <v:imagedata r:id="rId199"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7" behindDoc="0" locked="0" layoutInCell="1" allowOverlap="1" wp14:anchorId="34717FE2" wp14:editId="20FB4662">
                <wp:simplePos x="0" y="0"/>
                <wp:positionH relativeFrom="column">
                  <wp:posOffset>2671392</wp:posOffset>
                </wp:positionH>
                <wp:positionV relativeFrom="paragraph">
                  <wp:posOffset>168466</wp:posOffset>
                </wp:positionV>
                <wp:extent cx="56160" cy="64080"/>
                <wp:effectExtent l="38100" t="38100" r="39370" b="50800"/>
                <wp:wrapNone/>
                <wp:docPr id="813938736" name="Ink 63"/>
                <wp:cNvGraphicFramePr/>
                <a:graphic xmlns:a="http://schemas.openxmlformats.org/drawingml/2006/main">
                  <a:graphicData uri="http://schemas.microsoft.com/office/word/2010/wordprocessingInk">
                    <w14:contentPart bwMode="auto" r:id="rId200">
                      <w14:nvContentPartPr>
                        <w14:cNvContentPartPr/>
                      </w14:nvContentPartPr>
                      <w14:xfrm>
                        <a:off x="0" y="0"/>
                        <a:ext cx="56160" cy="64080"/>
                      </w14:xfrm>
                    </w14:contentPart>
                  </a:graphicData>
                </a:graphic>
              </wp:anchor>
            </w:drawing>
          </mc:Choice>
          <mc:Fallback>
            <w:pict>
              <v:shape w14:anchorId="7830A418" id="Ink 63" o:spid="_x0000_s1026" type="#_x0000_t75" style="position:absolute;margin-left:209.85pt;margin-top:12.75pt;width:5.4pt;height:6.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">
                <v:imagedata r:id="rId201"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6" behindDoc="0" locked="0" layoutInCell="1" allowOverlap="1" wp14:anchorId="52DC19BA" wp14:editId="32EC0AD7">
                <wp:simplePos x="0" y="0"/>
                <wp:positionH relativeFrom="column">
                  <wp:posOffset>2685072</wp:posOffset>
                </wp:positionH>
                <wp:positionV relativeFrom="paragraph">
                  <wp:posOffset>195466</wp:posOffset>
                </wp:positionV>
                <wp:extent cx="360" cy="76320"/>
                <wp:effectExtent l="38100" t="38100" r="38100" b="38100"/>
                <wp:wrapNone/>
                <wp:docPr id="1424309590" name="Ink 62"/>
                <wp:cNvGraphicFramePr/>
                <a:graphic xmlns:a="http://schemas.openxmlformats.org/drawingml/2006/main">
                  <a:graphicData uri="http://schemas.microsoft.com/office/word/2010/wordprocessingInk">
                    <w14:contentPart bwMode="auto" r:id="rId202">
                      <w14:nvContentPartPr>
                        <w14:cNvContentPartPr/>
                      </w14:nvContentPartPr>
                      <w14:xfrm>
                        <a:off x="0" y="0"/>
                        <a:ext cx="360" cy="76320"/>
                      </w14:xfrm>
                    </w14:contentPart>
                  </a:graphicData>
                </a:graphic>
              </wp:anchor>
            </w:drawing>
          </mc:Choice>
          <mc:Fallback>
            <w:pict>
              <v:shape w14:anchorId="44BF3F33" id="Ink 62" o:spid="_x0000_s1026" type="#_x0000_t75" style="position:absolute;margin-left:210.9pt;margin-top:14.9pt;width:1.05pt;height:6.9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">
                <v:imagedata r:id="rId20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4" behindDoc="0" locked="0" layoutInCell="1" allowOverlap="1" wp14:anchorId="3422A677" wp14:editId="75BEA972">
                <wp:simplePos x="0" y="0"/>
                <wp:positionH relativeFrom="column">
                  <wp:posOffset>2783712</wp:posOffset>
                </wp:positionH>
                <wp:positionV relativeFrom="paragraph">
                  <wp:posOffset>344506</wp:posOffset>
                </wp:positionV>
                <wp:extent cx="10080" cy="266400"/>
                <wp:effectExtent l="38100" t="38100" r="47625" b="38735"/>
                <wp:wrapNone/>
                <wp:docPr id="1126378605" name="Ink 59"/>
                <wp:cNvGraphicFramePr/>
                <a:graphic xmlns:a="http://schemas.openxmlformats.org/drawingml/2006/main">
                  <a:graphicData uri="http://schemas.microsoft.com/office/word/2010/wordprocessingInk">
                    <w14:contentPart bwMode="auto" r:id="rId204">
                      <w14:nvContentPartPr>
                        <w14:cNvContentPartPr/>
                      </w14:nvContentPartPr>
                      <w14:xfrm>
                        <a:off x="0" y="0"/>
                        <a:ext cx="10080" cy="266400"/>
                      </w14:xfrm>
                    </w14:contentPart>
                  </a:graphicData>
                </a:graphic>
              </wp:anchor>
            </w:drawing>
          </mc:Choice>
          <mc:Fallback>
            <w:pict>
              <v:shape w14:anchorId="306918F3" id="Ink 59" o:spid="_x0000_s1026" type="#_x0000_t75" style="position:absolute;margin-left:218.7pt;margin-top:26.65pt;width:1.8pt;height:22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">
                <v:imagedata r:id="rId20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8" behindDoc="0" locked="0" layoutInCell="1" allowOverlap="1" wp14:anchorId="6B15717D" wp14:editId="06B6CF06">
                <wp:simplePos x="0" y="0"/>
                <wp:positionH relativeFrom="column">
                  <wp:posOffset>3096192</wp:posOffset>
                </wp:positionH>
                <wp:positionV relativeFrom="paragraph">
                  <wp:posOffset>158233</wp:posOffset>
                </wp:positionV>
                <wp:extent cx="9360" cy="176760"/>
                <wp:effectExtent l="38100" t="38100" r="48260" b="52070"/>
                <wp:wrapNone/>
                <wp:docPr id="2112000794" name="Ink 47"/>
                <wp:cNvGraphicFramePr/>
                <a:graphic xmlns:a="http://schemas.openxmlformats.org/drawingml/2006/main">
                  <a:graphicData uri="http://schemas.microsoft.com/office/word/2010/wordprocessingInk">
                    <w14:contentPart bwMode="auto" r:id="rId206">
                      <w14:nvContentPartPr>
                        <w14:cNvContentPartPr/>
                      </w14:nvContentPartPr>
                      <w14:xfrm>
                        <a:off x="0" y="0"/>
                        <a:ext cx="9360" cy="176760"/>
                      </w14:xfrm>
                    </w14:contentPart>
                  </a:graphicData>
                </a:graphic>
              </wp:anchor>
            </w:drawing>
          </mc:Choice>
          <mc:Fallback>
            <w:pict>
              <v:shape w14:anchorId="63327F07" id="Ink 47" o:spid="_x0000_s1026" type="#_x0000_t75" style="position:absolute;margin-left:243.3pt;margin-top:11.95pt;width:1.75pt;height:14.9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">
                <v:imagedata r:id="rId20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7" behindDoc="0" locked="0" layoutInCell="1" allowOverlap="1" wp14:anchorId="53B51E35" wp14:editId="161B7B26">
                <wp:simplePos x="0" y="0"/>
                <wp:positionH relativeFrom="column">
                  <wp:posOffset>2449992</wp:posOffset>
                </wp:positionH>
                <wp:positionV relativeFrom="paragraph">
                  <wp:posOffset>329953</wp:posOffset>
                </wp:positionV>
                <wp:extent cx="655200" cy="5400"/>
                <wp:effectExtent l="38100" t="38100" r="50165" b="52070"/>
                <wp:wrapNone/>
                <wp:docPr id="1582263726" name="Ink 45"/>
                <wp:cNvGraphicFramePr/>
                <a:graphic xmlns:a="http://schemas.openxmlformats.org/drawingml/2006/main">
                  <a:graphicData uri="http://schemas.microsoft.com/office/word/2010/wordprocessingInk">
                    <w14:contentPart bwMode="auto" r:id="rId208">
                      <w14:nvContentPartPr>
                        <w14:cNvContentPartPr/>
                      </w14:nvContentPartPr>
                      <w14:xfrm>
                        <a:off x="0" y="0"/>
                        <a:ext cx="655200" cy="5400"/>
                      </w14:xfrm>
                    </w14:contentPart>
                  </a:graphicData>
                </a:graphic>
              </wp:anchor>
            </w:drawing>
          </mc:Choice>
          <mc:Fallback>
            <w:pict>
              <v:shape w14:anchorId="1C709BD5" id="Ink 45" o:spid="_x0000_s1026" type="#_x0000_t75" style="position:absolute;margin-left:192.4pt;margin-top:25.5pt;width:52.6pt;height:1.4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">
                <v:imagedata r:id="rId20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6" behindDoc="0" locked="0" layoutInCell="1" allowOverlap="1" wp14:anchorId="44E67139" wp14:editId="05C50911">
                <wp:simplePos x="0" y="0"/>
                <wp:positionH relativeFrom="column">
                  <wp:posOffset>2457552</wp:posOffset>
                </wp:positionH>
                <wp:positionV relativeFrom="paragraph">
                  <wp:posOffset>160393</wp:posOffset>
                </wp:positionV>
                <wp:extent cx="360" cy="176760"/>
                <wp:effectExtent l="38100" t="38100" r="38100" b="52070"/>
                <wp:wrapNone/>
                <wp:docPr id="1632618316" name="Ink 43"/>
                <wp:cNvGraphicFramePr/>
                <a:graphic xmlns:a="http://schemas.openxmlformats.org/drawingml/2006/main">
                  <a:graphicData uri="http://schemas.microsoft.com/office/word/2010/wordprocessingInk">
                    <w14:contentPart bwMode="auto" r:id="rId210">
                      <w14:nvContentPartPr>
                        <w14:cNvContentPartPr/>
                      </w14:nvContentPartPr>
                      <w14:xfrm>
                        <a:off x="0" y="0"/>
                        <a:ext cx="360" cy="176760"/>
                      </w14:xfrm>
                    </w14:contentPart>
                  </a:graphicData>
                </a:graphic>
              </wp:anchor>
            </w:drawing>
          </mc:Choice>
          <mc:Fallback>
            <w:pict>
              <v:shape w14:anchorId="12269C2D" id="Ink 43" o:spid="_x0000_s1026" type="#_x0000_t75" style="position:absolute;margin-left:193pt;margin-top:12.15pt;width:1.05pt;height:14.9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">
                <v:imagedata r:id="rId21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5" behindDoc="0" locked="0" layoutInCell="1" allowOverlap="1" wp14:anchorId="4A394588" wp14:editId="6D41CA9E">
                <wp:simplePos x="0" y="0"/>
                <wp:positionH relativeFrom="column">
                  <wp:posOffset>2448560</wp:posOffset>
                </wp:positionH>
                <wp:positionV relativeFrom="paragraph">
                  <wp:posOffset>146685</wp:posOffset>
                </wp:positionV>
                <wp:extent cx="647065" cy="635"/>
                <wp:effectExtent l="38100" t="38100" r="38735" b="37465"/>
                <wp:wrapNone/>
                <wp:docPr id="1821744886" name="Ink 41"/>
                <wp:cNvGraphicFramePr/>
                <a:graphic xmlns:a="http://schemas.openxmlformats.org/drawingml/2006/main">
                  <a:graphicData uri="http://schemas.microsoft.com/office/word/2010/wordprocessingInk">
                    <w14:contentPart bwMode="auto" r:id="rId212">
                      <w14:nvContentPartPr>
                        <w14:cNvContentPartPr/>
                      </w14:nvContentPartPr>
                      <w14:xfrm>
                        <a:off x="0" y="0"/>
                        <a:ext cx="647065" cy="635"/>
                      </w14:xfrm>
                    </w14:contentPart>
                  </a:graphicData>
                </a:graphic>
                <wp14:sizeRelH relativeFrom="margin">
                  <wp14:pctWidth>0</wp14:pctWidth>
                </wp14:sizeRelH>
                <wp14:sizeRelV relativeFrom="margin">
                  <wp14:pctHeight>0</wp14:pctHeight>
                </wp14:sizeRelV>
              </wp:anchor>
            </w:drawing>
          </mc:Choice>
          <mc:Fallback>
            <w:pict>
              <v:shape w14:anchorId="2B3224A7" id="Ink 41" o:spid="_x0000_s1026" type="#_x0000_t75" style="position:absolute;margin-left:192.3pt;margin-top:10.7pt;width:51.9pt;height:1.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">
                <v:imagedata r:id="rId213" o:title=""/>
              </v:shape>
            </w:pict>
          </mc:Fallback>
        </mc:AlternateContent>
      </w:r>
      <w:r w:rsidR="00522E43" w:rsidRPr="002B610A">
        <w:rPr>
          <w:rFonts w:ascii="IntelOne Text" w:hAnsi="IntelOne Text"/>
          <w:sz w:val="18"/>
          <w:szCs w:val="18"/>
        </w:rPr>
        <w:t xml:space="preserve">                                                                                                                  </w:t>
      </w:r>
    </w:p>
    <w:p w14:paraId="4A02F893" w14:textId="77777777" w:rsidR="00522E43" w:rsidRPr="002B610A" w:rsidRDefault="00522E43" w:rsidP="00F62AD0">
      <w:pPr>
        <w:spacing w:after="0"/>
        <w:contextualSpacing/>
        <w:rPr>
          <w:rFonts w:ascii="IntelOne Text" w:hAnsi="IntelOne Text"/>
          <w:sz w:val="18"/>
          <w:szCs w:val="18"/>
        </w:rPr>
      </w:pPr>
    </w:p>
    <w:p w14:paraId="7C8B6F0D" w14:textId="77777777" w:rsidR="00522E43" w:rsidRPr="002B610A" w:rsidRDefault="00522E43" w:rsidP="00F62AD0">
      <w:pPr>
        <w:spacing w:after="0"/>
        <w:contextualSpacing/>
        <w:rPr>
          <w:rFonts w:ascii="IntelOne Text" w:hAnsi="IntelOne Text"/>
          <w:sz w:val="18"/>
          <w:szCs w:val="18"/>
        </w:rPr>
      </w:pPr>
    </w:p>
    <w:p w14:paraId="0A524501" w14:textId="3B7EC400" w:rsidR="00522E43" w:rsidRDefault="00F87DC3" w:rsidP="00F62AD0">
      <w:pPr>
        <w:spacing w:after="0"/>
        <w:contextualSpacing/>
        <w:rPr>
          <w:rFonts w:ascii="IntelOne Text" w:hAnsi="IntelOne Text"/>
          <w:sz w:val="18"/>
          <w:szCs w:val="18"/>
        </w:rPr>
      </w:pPr>
      <w:proofErr w:type="gramStart"/>
      <w:r w:rsidRPr="002B610A">
        <w:rPr>
          <w:rFonts w:ascii="IntelOne Text" w:hAnsi="IntelOne Text"/>
          <w:sz w:val="18"/>
          <w:szCs w:val="18"/>
        </w:rPr>
        <w:t>COND1.FP.TARGET !=</w:t>
      </w:r>
      <w:proofErr w:type="gramEnd"/>
      <w:r w:rsidRPr="002B610A">
        <w:rPr>
          <w:rFonts w:ascii="IntelOne Text" w:hAnsi="IntelOne Text"/>
          <w:sz w:val="18"/>
          <w:szCs w:val="18"/>
        </w:rPr>
        <w:t xml:space="preserve"> </w:t>
      </w:r>
      <w:proofErr w:type="gramStart"/>
      <w:r w:rsidRPr="002B610A">
        <w:rPr>
          <w:rFonts w:ascii="IntelOne Text" w:hAnsi="IntelOne Text"/>
          <w:sz w:val="18"/>
          <w:szCs w:val="18"/>
        </w:rPr>
        <w:t>COND2.FP.TARGET</w:t>
      </w:r>
      <w:proofErr w:type="gramEnd"/>
      <w:r w:rsidRPr="002B610A">
        <w:rPr>
          <w:rFonts w:ascii="IntelOne Text" w:hAnsi="IntelOne Text"/>
          <w:sz w:val="18"/>
          <w:szCs w:val="18"/>
        </w:rPr>
        <w:t xml:space="preserve"> hence we cannot </w:t>
      </w:r>
      <w:r w:rsidR="002A66A3" w:rsidRPr="002B610A">
        <w:rPr>
          <w:rFonts w:ascii="IntelOne Text" w:hAnsi="IntelOne Text"/>
          <w:sz w:val="18"/>
          <w:szCs w:val="18"/>
        </w:rPr>
        <w:t>infer CCMP in this case.</w:t>
      </w:r>
    </w:p>
    <w:p w14:paraId="085D17A7" w14:textId="77777777" w:rsidR="00F1078B" w:rsidRDefault="00F1078B" w:rsidP="00F62AD0">
      <w:pPr>
        <w:spacing w:after="0"/>
        <w:contextualSpacing/>
        <w:rPr>
          <w:rFonts w:ascii="IntelOne Text" w:hAnsi="IntelOne Text"/>
          <w:sz w:val="18"/>
          <w:szCs w:val="18"/>
        </w:rPr>
      </w:pPr>
    </w:p>
    <w:p w14:paraId="048668DA" w14:textId="77777777" w:rsidR="00F1078B" w:rsidRDefault="00F1078B" w:rsidP="00F62AD0">
      <w:pPr>
        <w:spacing w:after="0"/>
        <w:contextualSpacing/>
        <w:rPr>
          <w:rFonts w:ascii="IntelOne Text" w:hAnsi="IntelOne Text"/>
          <w:sz w:val="18"/>
          <w:szCs w:val="18"/>
        </w:rPr>
      </w:pPr>
    </w:p>
    <w:p w14:paraId="165B6C5E" w14:textId="77777777" w:rsidR="00F1078B" w:rsidRDefault="00F1078B" w:rsidP="00F62AD0">
      <w:pPr>
        <w:spacing w:after="0"/>
        <w:contextualSpacing/>
        <w:rPr>
          <w:rFonts w:ascii="IntelOne Text" w:hAnsi="IntelOne Text"/>
          <w:sz w:val="18"/>
          <w:szCs w:val="18"/>
        </w:rPr>
      </w:pPr>
    </w:p>
    <w:p w14:paraId="0F0E533B" w14:textId="77777777" w:rsidR="00F1078B" w:rsidRDefault="00F1078B" w:rsidP="00F62AD0">
      <w:pPr>
        <w:spacing w:after="0"/>
        <w:contextualSpacing/>
        <w:rPr>
          <w:rFonts w:ascii="IntelOne Text" w:hAnsi="IntelOne Text"/>
          <w:sz w:val="18"/>
          <w:szCs w:val="18"/>
        </w:rPr>
      </w:pPr>
    </w:p>
    <w:p w14:paraId="773E86BA" w14:textId="77777777" w:rsidR="00F1078B" w:rsidRDefault="00F1078B" w:rsidP="00F62AD0">
      <w:pPr>
        <w:spacing w:after="0"/>
        <w:contextualSpacing/>
        <w:rPr>
          <w:rFonts w:ascii="IntelOne Text" w:hAnsi="IntelOne Text"/>
          <w:sz w:val="18"/>
          <w:szCs w:val="18"/>
        </w:rPr>
      </w:pPr>
    </w:p>
    <w:p w14:paraId="4C370148" w14:textId="77777777" w:rsidR="00F1078B" w:rsidRDefault="00F1078B" w:rsidP="00F62AD0">
      <w:pPr>
        <w:spacing w:after="0"/>
        <w:contextualSpacing/>
        <w:rPr>
          <w:rFonts w:ascii="IntelOne Text" w:hAnsi="IntelOne Text"/>
          <w:sz w:val="18"/>
          <w:szCs w:val="18"/>
        </w:rPr>
      </w:pPr>
    </w:p>
    <w:p w14:paraId="26C869BC" w14:textId="77777777" w:rsidR="00F1078B" w:rsidRDefault="00F1078B" w:rsidP="00F62AD0">
      <w:pPr>
        <w:spacing w:after="0"/>
        <w:contextualSpacing/>
        <w:rPr>
          <w:rFonts w:ascii="IntelOne Text" w:hAnsi="IntelOne Text"/>
          <w:sz w:val="18"/>
          <w:szCs w:val="18"/>
        </w:rPr>
      </w:pPr>
    </w:p>
    <w:p w14:paraId="4AF9E638" w14:textId="77777777" w:rsidR="00F1078B" w:rsidRDefault="00F1078B" w:rsidP="00F62AD0">
      <w:pPr>
        <w:spacing w:after="0"/>
        <w:contextualSpacing/>
        <w:rPr>
          <w:rFonts w:ascii="IntelOne Text" w:hAnsi="IntelOne Text"/>
          <w:sz w:val="18"/>
          <w:szCs w:val="18"/>
        </w:rPr>
      </w:pPr>
    </w:p>
    <w:p w14:paraId="131C550E" w14:textId="77777777" w:rsidR="00F1078B" w:rsidRDefault="00F1078B" w:rsidP="00F62AD0">
      <w:pPr>
        <w:spacing w:after="0"/>
        <w:contextualSpacing/>
        <w:rPr>
          <w:rFonts w:ascii="IntelOne Text" w:hAnsi="IntelOne Text"/>
          <w:sz w:val="18"/>
          <w:szCs w:val="18"/>
        </w:rPr>
      </w:pPr>
    </w:p>
    <w:p w14:paraId="7AC42838" w14:textId="77777777" w:rsidR="00F1078B" w:rsidRDefault="00F1078B" w:rsidP="00F62AD0">
      <w:pPr>
        <w:spacing w:after="0"/>
        <w:contextualSpacing/>
        <w:rPr>
          <w:rFonts w:ascii="IntelOne Text" w:hAnsi="IntelOne Text"/>
          <w:sz w:val="18"/>
          <w:szCs w:val="18"/>
        </w:rPr>
      </w:pPr>
    </w:p>
    <w:p w14:paraId="2CC3432D" w14:textId="77777777" w:rsidR="00F1078B" w:rsidRDefault="00F1078B" w:rsidP="00F62AD0">
      <w:pPr>
        <w:spacing w:after="0"/>
        <w:contextualSpacing/>
        <w:rPr>
          <w:rFonts w:ascii="IntelOne Text" w:hAnsi="IntelOne Text"/>
          <w:sz w:val="18"/>
          <w:szCs w:val="18"/>
        </w:rPr>
      </w:pPr>
    </w:p>
    <w:p w14:paraId="639E32DF" w14:textId="77777777" w:rsidR="00F1078B" w:rsidRDefault="00F1078B" w:rsidP="00F62AD0">
      <w:pPr>
        <w:spacing w:after="0"/>
        <w:contextualSpacing/>
        <w:rPr>
          <w:rFonts w:ascii="IntelOne Text" w:hAnsi="IntelOne Text"/>
          <w:sz w:val="18"/>
          <w:szCs w:val="18"/>
        </w:rPr>
      </w:pPr>
    </w:p>
    <w:p w14:paraId="2C892C75" w14:textId="77777777" w:rsidR="00F1078B" w:rsidRDefault="00F1078B" w:rsidP="00F62AD0">
      <w:pPr>
        <w:spacing w:after="0"/>
        <w:contextualSpacing/>
        <w:rPr>
          <w:rFonts w:ascii="IntelOne Text" w:hAnsi="IntelOne Text"/>
          <w:sz w:val="18"/>
          <w:szCs w:val="18"/>
        </w:rPr>
      </w:pPr>
    </w:p>
    <w:p w14:paraId="095AC215" w14:textId="77777777" w:rsidR="00F1078B" w:rsidRDefault="00F1078B" w:rsidP="00F62AD0">
      <w:pPr>
        <w:spacing w:after="0"/>
        <w:contextualSpacing/>
        <w:rPr>
          <w:rFonts w:ascii="IntelOne Text" w:hAnsi="IntelOne Text"/>
          <w:sz w:val="18"/>
          <w:szCs w:val="18"/>
        </w:rPr>
      </w:pPr>
    </w:p>
    <w:p w14:paraId="63A44C09" w14:textId="77777777" w:rsidR="00F1078B" w:rsidRDefault="00F1078B" w:rsidP="00F62AD0">
      <w:pPr>
        <w:spacing w:after="0"/>
        <w:contextualSpacing/>
        <w:rPr>
          <w:rFonts w:ascii="IntelOne Text" w:hAnsi="IntelOne Text"/>
          <w:sz w:val="18"/>
          <w:szCs w:val="18"/>
        </w:rPr>
      </w:pPr>
    </w:p>
    <w:p w14:paraId="4ADB0952" w14:textId="77777777" w:rsidR="00F1078B" w:rsidRDefault="00F1078B" w:rsidP="00F62AD0">
      <w:pPr>
        <w:spacing w:after="0"/>
        <w:contextualSpacing/>
        <w:rPr>
          <w:rFonts w:ascii="IntelOne Text" w:hAnsi="IntelOne Text"/>
          <w:sz w:val="18"/>
          <w:szCs w:val="18"/>
        </w:rPr>
      </w:pPr>
    </w:p>
    <w:p w14:paraId="621A6E85" w14:textId="77777777" w:rsidR="00F1078B" w:rsidRDefault="00F1078B" w:rsidP="00F62AD0">
      <w:pPr>
        <w:spacing w:after="0"/>
        <w:contextualSpacing/>
        <w:rPr>
          <w:rFonts w:ascii="IntelOne Text" w:hAnsi="IntelOne Text"/>
          <w:sz w:val="18"/>
          <w:szCs w:val="18"/>
        </w:rPr>
      </w:pPr>
    </w:p>
    <w:p w14:paraId="717940FE" w14:textId="77777777" w:rsidR="00F1078B" w:rsidRDefault="00F1078B" w:rsidP="00F62AD0">
      <w:pPr>
        <w:spacing w:after="0"/>
        <w:contextualSpacing/>
        <w:rPr>
          <w:rFonts w:ascii="IntelOne Text" w:hAnsi="IntelOne Text"/>
          <w:sz w:val="18"/>
          <w:szCs w:val="18"/>
        </w:rPr>
      </w:pPr>
    </w:p>
    <w:p w14:paraId="69E193B5" w14:textId="77777777" w:rsidR="00F1078B" w:rsidRDefault="00F1078B" w:rsidP="00F62AD0">
      <w:pPr>
        <w:spacing w:after="0"/>
        <w:contextualSpacing/>
        <w:rPr>
          <w:rFonts w:ascii="IntelOne Text" w:hAnsi="IntelOne Text"/>
          <w:sz w:val="18"/>
          <w:szCs w:val="18"/>
        </w:rPr>
      </w:pPr>
    </w:p>
    <w:p w14:paraId="44A0A695" w14:textId="77777777" w:rsidR="00F1078B" w:rsidRDefault="00F1078B" w:rsidP="00F62AD0">
      <w:pPr>
        <w:spacing w:after="0"/>
        <w:contextualSpacing/>
        <w:rPr>
          <w:rFonts w:ascii="IntelOne Text" w:hAnsi="IntelOne Text"/>
          <w:sz w:val="18"/>
          <w:szCs w:val="18"/>
        </w:rPr>
      </w:pPr>
    </w:p>
    <w:p w14:paraId="077FBD73" w14:textId="77777777" w:rsidR="00F1078B" w:rsidRPr="002B610A" w:rsidRDefault="00F1078B" w:rsidP="00F62AD0">
      <w:pPr>
        <w:spacing w:after="0"/>
        <w:contextualSpacing/>
        <w:rPr>
          <w:rFonts w:ascii="IntelOne Text" w:hAnsi="IntelOne Text"/>
          <w:sz w:val="18"/>
          <w:szCs w:val="18"/>
        </w:rPr>
      </w:pPr>
    </w:p>
    <w:p w14:paraId="652CF1C8" w14:textId="7D5B5A17" w:rsidR="00FE4B71" w:rsidRPr="002B610A" w:rsidRDefault="00DE7554">
      <w:pPr>
        <w:rPr>
          <w:rFonts w:ascii="IntelOne Text" w:hAnsi="IntelOne Text"/>
          <w:sz w:val="18"/>
          <w:szCs w:val="18"/>
        </w:rPr>
      </w:pPr>
      <w:r w:rsidRPr="002B610A">
        <w:rPr>
          <w:rFonts w:ascii="IntelOne Text" w:hAnsi="IntelOne Text"/>
          <w:noProof/>
          <w:sz w:val="18"/>
          <w:szCs w:val="18"/>
        </w:rPr>
        <w:drawing>
          <wp:inline distT="0" distB="0" distL="0" distR="0" wp14:anchorId="349C31F9" wp14:editId="6C5DDBB9">
            <wp:extent cx="5642370" cy="1415281"/>
            <wp:effectExtent l="0" t="0" r="0" b="0"/>
            <wp:docPr id="196707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71196" name=""/>
                    <pic:cNvPicPr/>
                  </pic:nvPicPr>
                  <pic:blipFill>
                    <a:blip r:embed="rId214"/>
                    <a:stretch>
                      <a:fillRect/>
                    </a:stretch>
                  </pic:blipFill>
                  <pic:spPr>
                    <a:xfrm>
                      <a:off x="0" y="0"/>
                      <a:ext cx="5697646" cy="1429146"/>
                    </a:xfrm>
                    <a:prstGeom prst="rect">
                      <a:avLst/>
                    </a:prstGeom>
                  </pic:spPr>
                </pic:pic>
              </a:graphicData>
            </a:graphic>
          </wp:inline>
        </w:drawing>
      </w:r>
    </w:p>
    <w:p w14:paraId="576730C5" w14:textId="77777777" w:rsidR="00685927" w:rsidRPr="002B610A" w:rsidRDefault="00685927">
      <w:pPr>
        <w:rPr>
          <w:rFonts w:ascii="IntelOne Text" w:hAnsi="IntelOne Text"/>
          <w:sz w:val="18"/>
          <w:szCs w:val="18"/>
        </w:rPr>
      </w:pPr>
    </w:p>
    <w:p w14:paraId="433E2F3B" w14:textId="444F469F" w:rsidR="00FE4B71" w:rsidRDefault="00A476AF">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21B7DBF0" wp14:editId="4A6AE256">
            <wp:extent cx="4770023" cy="2941497"/>
            <wp:effectExtent l="0" t="0" r="0" b="0"/>
            <wp:docPr id="189310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00466" name=""/>
                    <pic:cNvPicPr/>
                  </pic:nvPicPr>
                  <pic:blipFill>
                    <a:blip r:embed="rId215"/>
                    <a:stretch>
                      <a:fillRect/>
                    </a:stretch>
                  </pic:blipFill>
                  <pic:spPr>
                    <a:xfrm>
                      <a:off x="0" y="0"/>
                      <a:ext cx="4786906" cy="2951908"/>
                    </a:xfrm>
                    <a:prstGeom prst="rect">
                      <a:avLst/>
                    </a:prstGeom>
                  </pic:spPr>
                </pic:pic>
              </a:graphicData>
            </a:graphic>
          </wp:inline>
        </w:drawing>
      </w:r>
    </w:p>
    <w:p w14:paraId="5B0052C4" w14:textId="77777777" w:rsidR="002533B1" w:rsidRPr="002533B1" w:rsidRDefault="002533B1" w:rsidP="00A50A03">
      <w:pPr>
        <w:spacing w:after="0"/>
        <w:rPr>
          <w:rFonts w:ascii="IntelOne Text" w:hAnsi="IntelOne Text"/>
          <w:sz w:val="18"/>
          <w:szCs w:val="18"/>
        </w:rPr>
      </w:pPr>
    </w:p>
    <w:p w14:paraId="367421E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vcmov8F_</w:t>
      </w:r>
      <w:proofErr w:type="gramStart"/>
      <w:r w:rsidRPr="002533B1">
        <w:rPr>
          <w:rFonts w:ascii="IntelOne Text" w:hAnsi="IntelOne Text"/>
          <w:sz w:val="18"/>
          <w:szCs w:val="18"/>
        </w:rPr>
        <w:t>reg(</w:t>
      </w:r>
      <w:proofErr w:type="spellStart"/>
      <w:proofErr w:type="gramEnd"/>
      <w:r w:rsidRPr="002533B1">
        <w:rPr>
          <w:rFonts w:ascii="IntelOne Text" w:hAnsi="IntelOne Text"/>
          <w:sz w:val="18"/>
          <w:szCs w:val="18"/>
        </w:rPr>
        <w:t>legVec</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src1,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src2, immI8 cop, </w:t>
      </w:r>
      <w:proofErr w:type="spellStart"/>
      <w:r w:rsidRPr="002533B1">
        <w:rPr>
          <w:rFonts w:ascii="IntelOne Text" w:hAnsi="IntelOne Text"/>
          <w:sz w:val="18"/>
          <w:szCs w:val="18"/>
        </w:rPr>
        <w:t>cmpOp_vcmppd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2045D963"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predicate(Matcher::</w:t>
      </w:r>
      <w:proofErr w:type="spellStart"/>
      <w:proofErr w:type="gramEnd"/>
      <w:r w:rsidRPr="002533B1">
        <w:rPr>
          <w:rFonts w:ascii="IntelOne Text" w:hAnsi="IntelOne Text"/>
          <w:sz w:val="18"/>
          <w:szCs w:val="18"/>
        </w:rPr>
        <w:t>vector_length</w:t>
      </w:r>
      <w:proofErr w:type="spellEnd"/>
      <w:r w:rsidRPr="002533B1">
        <w:rPr>
          <w:rFonts w:ascii="IntelOne Text" w:hAnsi="IntelOne Text"/>
          <w:sz w:val="18"/>
          <w:szCs w:val="18"/>
        </w:rPr>
        <w:t>(n) == 8);</w:t>
      </w:r>
    </w:p>
    <w:p w14:paraId="32B17A7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match(</w:t>
      </w:r>
      <w:proofErr w:type="gramEnd"/>
      <w:r w:rsidRPr="002533B1">
        <w:rPr>
          <w:rFonts w:ascii="IntelOne Text" w:hAnsi="IntelOne Text"/>
          <w:sz w:val="18"/>
          <w:szCs w:val="18"/>
        </w:rPr>
        <w:t xml:space="preserve">Set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CMoveVF</w:t>
      </w:r>
      <w:proofErr w:type="spellEnd"/>
      <w:r w:rsidRPr="002533B1">
        <w:rPr>
          <w:rFonts w:ascii="IntelOne Text" w:hAnsi="IntelOne Text"/>
          <w:sz w:val="18"/>
          <w:szCs w:val="18"/>
        </w:rPr>
        <w:t xml:space="preserve"> (Binary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cop) (Binary src1 src2)));</w:t>
      </w:r>
    </w:p>
    <w:p w14:paraId="5DB3F6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effect(</w:t>
      </w:r>
      <w:proofErr w:type="gramEnd"/>
      <w:r w:rsidRPr="002533B1">
        <w:rPr>
          <w:rFonts w:ascii="IntelOne Text" w:hAnsi="IntelOne Text"/>
          <w:sz w:val="18"/>
          <w:szCs w:val="18"/>
        </w:rPr>
        <w:t xml:space="preserve">TEMP </w:t>
      </w:r>
      <w:proofErr w:type="spellStart"/>
      <w:r w:rsidRPr="002533B1">
        <w:rPr>
          <w:rFonts w:ascii="IntelOne Text" w:hAnsi="IntelOne Text"/>
          <w:sz w:val="18"/>
          <w:szCs w:val="18"/>
        </w:rPr>
        <w:t>dst</w:t>
      </w:r>
      <w:proofErr w:type="spellEnd"/>
      <w:r w:rsidRPr="002533B1">
        <w:rPr>
          <w:rFonts w:ascii="IntelOne Text" w:hAnsi="IntelOne Text"/>
          <w:sz w:val="18"/>
          <w:szCs w:val="18"/>
        </w:rPr>
        <w:t>, USE src1, USE src2);</w:t>
      </w:r>
    </w:p>
    <w:p w14:paraId="5BFED3B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w:t>
      </w:r>
      <w:proofErr w:type="gramStart"/>
      <w:r w:rsidRPr="002533B1">
        <w:rPr>
          <w:rFonts w:ascii="IntelOne Text" w:hAnsi="IntelOne Text"/>
          <w:sz w:val="18"/>
          <w:szCs w:val="18"/>
        </w:rPr>
        <w:t>%{ "</w:t>
      </w:r>
      <w:proofErr w:type="spellStart"/>
      <w:r w:rsidRPr="002533B1">
        <w:rPr>
          <w:rFonts w:ascii="IntelOne Text" w:hAnsi="IntelOne Text"/>
          <w:sz w:val="18"/>
          <w:szCs w:val="18"/>
        </w:rPr>
        <w:t>cmpps</w:t>
      </w:r>
      <w:proofErr w:type="spell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spellStart"/>
      <w:proofErr w:type="gramEnd"/>
      <w:r w:rsidRPr="002533B1">
        <w:rPr>
          <w:rFonts w:ascii="IntelOne Text" w:hAnsi="IntelOne Text"/>
          <w:sz w:val="18"/>
          <w:szCs w:val="18"/>
        </w:rPr>
        <w:t>dst</w:t>
      </w:r>
      <w:proofErr w:type="spellEnd"/>
      <w:r w:rsidRPr="002533B1">
        <w:rPr>
          <w:rFonts w:ascii="IntelOne Text" w:hAnsi="IntelOne Text"/>
          <w:sz w:val="18"/>
          <w:szCs w:val="18"/>
        </w:rPr>
        <w:t>, $src1, $src</w:t>
      </w:r>
      <w:proofErr w:type="gramStart"/>
      <w:r w:rsidRPr="002533B1">
        <w:rPr>
          <w:rFonts w:ascii="IntelOne Text" w:hAnsi="IntelOne Text"/>
          <w:sz w:val="18"/>
          <w:szCs w:val="18"/>
        </w:rPr>
        <w:t>2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vcmovevf</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=$cop\n\t"</w:t>
      </w:r>
    </w:p>
    <w:p w14:paraId="5A0C87A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blendvps</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dst,$</w:t>
      </w:r>
      <w:proofErr w:type="gramEnd"/>
      <w:r w:rsidRPr="002533B1">
        <w:rPr>
          <w:rFonts w:ascii="IntelOne Text" w:hAnsi="IntelOne Text"/>
          <w:sz w:val="18"/>
          <w:szCs w:val="18"/>
        </w:rPr>
        <w:t>src</w:t>
      </w:r>
      <w:proofErr w:type="gramStart"/>
      <w:r w:rsidRPr="002533B1">
        <w:rPr>
          <w:rFonts w:ascii="IntelOne Text" w:hAnsi="IntelOne Text"/>
          <w:sz w:val="18"/>
          <w:szCs w:val="18"/>
        </w:rPr>
        <w:t>1,$</w:t>
      </w:r>
      <w:proofErr w:type="gramEnd"/>
      <w:r w:rsidRPr="002533B1">
        <w:rPr>
          <w:rFonts w:ascii="IntelOne Text" w:hAnsi="IntelOne Text"/>
          <w:sz w:val="18"/>
          <w:szCs w:val="18"/>
        </w:rPr>
        <w:t>src</w:t>
      </w:r>
      <w:proofErr w:type="gramStart"/>
      <w:r w:rsidRPr="002533B1">
        <w:rPr>
          <w:rFonts w:ascii="IntelOne Text" w:hAnsi="IntelOne Text"/>
          <w:sz w:val="18"/>
          <w:szCs w:val="18"/>
        </w:rPr>
        <w:t>2,$dst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vcmovevf</w:t>
      </w:r>
      <w:proofErr w:type="spellEnd"/>
      <w:r w:rsidRPr="002533B1">
        <w:rPr>
          <w:rFonts w:ascii="IntelOne Text" w:hAnsi="IntelOne Text"/>
          <w:sz w:val="18"/>
          <w:szCs w:val="18"/>
        </w:rPr>
        <w:t>\n\t"</w:t>
      </w:r>
    </w:p>
    <w:p w14:paraId="2DBC83F5"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341F1EA1"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ins_encode</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28E6CB0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assert(</w:t>
      </w:r>
      <w:proofErr w:type="spellStart"/>
      <w:proofErr w:type="gramEnd"/>
      <w:r w:rsidRPr="002533B1">
        <w:rPr>
          <w:rFonts w:ascii="IntelOne Text" w:hAnsi="IntelOne Text"/>
          <w:sz w:val="18"/>
          <w:szCs w:val="18"/>
        </w:rPr>
        <w:t>UseAVX</w:t>
      </w:r>
      <w:proofErr w:type="spellEnd"/>
      <w:r w:rsidRPr="002533B1">
        <w:rPr>
          <w:rFonts w:ascii="IntelOne Text" w:hAnsi="IntelOne Text"/>
          <w:sz w:val="18"/>
          <w:szCs w:val="18"/>
        </w:rPr>
        <w:t xml:space="preserve"> &gt; 0, "required");</w:t>
      </w:r>
    </w:p>
    <w:p w14:paraId="39086CEB" w14:textId="77777777" w:rsidR="002533B1" w:rsidRPr="002533B1" w:rsidRDefault="002533B1" w:rsidP="00A50A03">
      <w:pPr>
        <w:spacing w:after="0"/>
        <w:rPr>
          <w:rFonts w:ascii="IntelOne Text" w:hAnsi="IntelOne Text"/>
          <w:sz w:val="18"/>
          <w:szCs w:val="18"/>
        </w:rPr>
      </w:pPr>
    </w:p>
    <w:p w14:paraId="134739E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vlen_enc</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w:t>
      </w:r>
      <w:proofErr w:type="gramEnd"/>
      <w:r w:rsidRPr="002533B1">
        <w:rPr>
          <w:rFonts w:ascii="IntelOne Text" w:hAnsi="IntelOne Text"/>
          <w:sz w:val="18"/>
          <w:szCs w:val="18"/>
        </w:rPr>
        <w:t>AVX_256bit;</w:t>
      </w:r>
    </w:p>
    <w:p w14:paraId="2E8443A8"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Assembler::Condition)(</w:t>
      </w:r>
      <w:proofErr w:type="gram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w:t>
      </w:r>
      <w:proofErr w:type="spellStart"/>
      <w:r w:rsidRPr="002533B1">
        <w:rPr>
          <w:rFonts w:ascii="IntelOne Text" w:hAnsi="IntelOne Text"/>
          <w:sz w:val="18"/>
          <w:szCs w:val="18"/>
        </w:rPr>
        <w:t>cmpcode</w:t>
      </w:r>
      <w:proofErr w:type="spellEnd"/>
      <w:r w:rsidRPr="002533B1">
        <w:rPr>
          <w:rFonts w:ascii="IntelOne Text" w:hAnsi="IntelOne Text"/>
          <w:sz w:val="18"/>
          <w:szCs w:val="18"/>
        </w:rPr>
        <w:t>);</w:t>
      </w:r>
    </w:p>
    <w:p w14:paraId="2324527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vcmpps</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437D195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vblendvps</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314204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4CB6AA2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ins_</w:t>
      </w:r>
      <w:proofErr w:type="gramStart"/>
      <w:r w:rsidRPr="002533B1">
        <w:rPr>
          <w:rFonts w:ascii="IntelOne Text" w:hAnsi="IntelOne Text"/>
          <w:sz w:val="18"/>
          <w:szCs w:val="18"/>
        </w:rPr>
        <w:t>pipe</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pipe</w:t>
      </w:r>
      <w:proofErr w:type="gramEnd"/>
      <w:r w:rsidRPr="002533B1">
        <w:rPr>
          <w:rFonts w:ascii="IntelOne Text" w:hAnsi="IntelOne Text"/>
          <w:sz w:val="18"/>
          <w:szCs w:val="18"/>
        </w:rPr>
        <w:t>_</w:t>
      </w:r>
      <w:proofErr w:type="gramStart"/>
      <w:r w:rsidRPr="002533B1">
        <w:rPr>
          <w:rFonts w:ascii="IntelOne Text" w:hAnsi="IntelOne Text"/>
          <w:sz w:val="18"/>
          <w:szCs w:val="18"/>
        </w:rPr>
        <w:t>slow</w:t>
      </w:r>
      <w:proofErr w:type="spellEnd"/>
      <w:r w:rsidRPr="002533B1">
        <w:rPr>
          <w:rFonts w:ascii="IntelOne Text" w:hAnsi="IntelOne Text"/>
          <w:sz w:val="18"/>
          <w:szCs w:val="18"/>
        </w:rPr>
        <w:t xml:space="preserve"> )</w:t>
      </w:r>
      <w:proofErr w:type="gramEnd"/>
      <w:r w:rsidRPr="002533B1">
        <w:rPr>
          <w:rFonts w:ascii="IntelOne Text" w:hAnsi="IntelOne Text"/>
          <w:sz w:val="18"/>
          <w:szCs w:val="18"/>
        </w:rPr>
        <w:t>;</w:t>
      </w:r>
    </w:p>
    <w:p w14:paraId="16A9CAA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0AD0E6AE" w14:textId="77777777" w:rsidR="002533B1" w:rsidRPr="002533B1" w:rsidRDefault="002533B1" w:rsidP="00A50A03">
      <w:pPr>
        <w:spacing w:after="0"/>
        <w:rPr>
          <w:rFonts w:ascii="IntelOne Text" w:hAnsi="IntelOne Text"/>
          <w:sz w:val="18"/>
          <w:szCs w:val="18"/>
        </w:rPr>
      </w:pPr>
    </w:p>
    <w:p w14:paraId="0B2E4B8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vcmov4D_</w:t>
      </w:r>
      <w:proofErr w:type="gramStart"/>
      <w:r w:rsidRPr="002533B1">
        <w:rPr>
          <w:rFonts w:ascii="IntelOne Text" w:hAnsi="IntelOne Text"/>
          <w:sz w:val="18"/>
          <w:szCs w:val="18"/>
        </w:rPr>
        <w:t>reg(</w:t>
      </w:r>
      <w:proofErr w:type="spellStart"/>
      <w:proofErr w:type="gramEnd"/>
      <w:r w:rsidRPr="002533B1">
        <w:rPr>
          <w:rFonts w:ascii="IntelOne Text" w:hAnsi="IntelOne Text"/>
          <w:sz w:val="18"/>
          <w:szCs w:val="18"/>
        </w:rPr>
        <w:t>legVec</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src1,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src2, immI8 cop, </w:t>
      </w:r>
      <w:proofErr w:type="spellStart"/>
      <w:r w:rsidRPr="002533B1">
        <w:rPr>
          <w:rFonts w:ascii="IntelOne Text" w:hAnsi="IntelOne Text"/>
          <w:sz w:val="18"/>
          <w:szCs w:val="18"/>
        </w:rPr>
        <w:t>cmpOp_vcmppd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0A15056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predicate(Matcher::</w:t>
      </w:r>
      <w:proofErr w:type="spellStart"/>
      <w:proofErr w:type="gramEnd"/>
      <w:r w:rsidRPr="002533B1">
        <w:rPr>
          <w:rFonts w:ascii="IntelOne Text" w:hAnsi="IntelOne Text"/>
          <w:sz w:val="18"/>
          <w:szCs w:val="18"/>
        </w:rPr>
        <w:t>vector_length</w:t>
      </w:r>
      <w:proofErr w:type="spellEnd"/>
      <w:r w:rsidRPr="002533B1">
        <w:rPr>
          <w:rFonts w:ascii="IntelOne Text" w:hAnsi="IntelOne Text"/>
          <w:sz w:val="18"/>
          <w:szCs w:val="18"/>
        </w:rPr>
        <w:t>(n) == 4);</w:t>
      </w:r>
    </w:p>
    <w:p w14:paraId="637C846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match(</w:t>
      </w:r>
      <w:proofErr w:type="gramEnd"/>
      <w:r w:rsidRPr="002533B1">
        <w:rPr>
          <w:rFonts w:ascii="IntelOne Text" w:hAnsi="IntelOne Text"/>
          <w:sz w:val="18"/>
          <w:szCs w:val="18"/>
        </w:rPr>
        <w:t xml:space="preserve">Set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CMoveVD</w:t>
      </w:r>
      <w:proofErr w:type="spellEnd"/>
      <w:r w:rsidRPr="002533B1">
        <w:rPr>
          <w:rFonts w:ascii="IntelOne Text" w:hAnsi="IntelOne Text"/>
          <w:sz w:val="18"/>
          <w:szCs w:val="18"/>
        </w:rPr>
        <w:t xml:space="preserve"> (Binary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cop) (Binary src1 src2)));</w:t>
      </w:r>
    </w:p>
    <w:p w14:paraId="3AF02A4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effect(</w:t>
      </w:r>
      <w:proofErr w:type="gramEnd"/>
      <w:r w:rsidRPr="002533B1">
        <w:rPr>
          <w:rFonts w:ascii="IntelOne Text" w:hAnsi="IntelOne Text"/>
          <w:sz w:val="18"/>
          <w:szCs w:val="18"/>
        </w:rPr>
        <w:t xml:space="preserve">TEMP </w:t>
      </w:r>
      <w:proofErr w:type="spellStart"/>
      <w:r w:rsidRPr="002533B1">
        <w:rPr>
          <w:rFonts w:ascii="IntelOne Text" w:hAnsi="IntelOne Text"/>
          <w:sz w:val="18"/>
          <w:szCs w:val="18"/>
        </w:rPr>
        <w:t>dst</w:t>
      </w:r>
      <w:proofErr w:type="spellEnd"/>
      <w:r w:rsidRPr="002533B1">
        <w:rPr>
          <w:rFonts w:ascii="IntelOne Text" w:hAnsi="IntelOne Text"/>
          <w:sz w:val="18"/>
          <w:szCs w:val="18"/>
        </w:rPr>
        <w:t>, USE src1, USE src2);</w:t>
      </w:r>
    </w:p>
    <w:p w14:paraId="2A939F5F"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w:t>
      </w:r>
      <w:proofErr w:type="gramStart"/>
      <w:r w:rsidRPr="002533B1">
        <w:rPr>
          <w:rFonts w:ascii="IntelOne Text" w:hAnsi="IntelOne Text"/>
          <w:sz w:val="18"/>
          <w:szCs w:val="18"/>
        </w:rPr>
        <w:t>%{ "</w:t>
      </w:r>
      <w:proofErr w:type="spellStart"/>
      <w:r w:rsidRPr="002533B1">
        <w:rPr>
          <w:rFonts w:ascii="IntelOne Text" w:hAnsi="IntelOne Text"/>
          <w:sz w:val="18"/>
          <w:szCs w:val="18"/>
        </w:rPr>
        <w:t>cmppd</w:t>
      </w:r>
      <w:proofErr w:type="spell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spellStart"/>
      <w:proofErr w:type="gramEnd"/>
      <w:r w:rsidRPr="002533B1">
        <w:rPr>
          <w:rFonts w:ascii="IntelOne Text" w:hAnsi="IntelOne Text"/>
          <w:sz w:val="18"/>
          <w:szCs w:val="18"/>
        </w:rPr>
        <w:t>dst</w:t>
      </w:r>
      <w:proofErr w:type="spellEnd"/>
      <w:r w:rsidRPr="002533B1">
        <w:rPr>
          <w:rFonts w:ascii="IntelOne Text" w:hAnsi="IntelOne Text"/>
          <w:sz w:val="18"/>
          <w:szCs w:val="18"/>
        </w:rPr>
        <w:t>, $src1, $src</w:t>
      </w:r>
      <w:proofErr w:type="gramStart"/>
      <w:r w:rsidRPr="002533B1">
        <w:rPr>
          <w:rFonts w:ascii="IntelOne Text" w:hAnsi="IntelOne Text"/>
          <w:sz w:val="18"/>
          <w:szCs w:val="18"/>
        </w:rPr>
        <w:t>2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=$cop\n\t"</w:t>
      </w:r>
    </w:p>
    <w:p w14:paraId="7C55B9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vblendvpd</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dst,$</w:t>
      </w:r>
      <w:proofErr w:type="gramEnd"/>
      <w:r w:rsidRPr="002533B1">
        <w:rPr>
          <w:rFonts w:ascii="IntelOne Text" w:hAnsi="IntelOne Text"/>
          <w:sz w:val="18"/>
          <w:szCs w:val="18"/>
        </w:rPr>
        <w:t>src</w:t>
      </w:r>
      <w:proofErr w:type="gramStart"/>
      <w:r w:rsidRPr="002533B1">
        <w:rPr>
          <w:rFonts w:ascii="IntelOne Text" w:hAnsi="IntelOne Text"/>
          <w:sz w:val="18"/>
          <w:szCs w:val="18"/>
        </w:rPr>
        <w:t>1,$</w:t>
      </w:r>
      <w:proofErr w:type="gramEnd"/>
      <w:r w:rsidRPr="002533B1">
        <w:rPr>
          <w:rFonts w:ascii="IntelOne Text" w:hAnsi="IntelOne Text"/>
          <w:sz w:val="18"/>
          <w:szCs w:val="18"/>
        </w:rPr>
        <w:t>src</w:t>
      </w:r>
      <w:proofErr w:type="gramStart"/>
      <w:r w:rsidRPr="002533B1">
        <w:rPr>
          <w:rFonts w:ascii="IntelOne Text" w:hAnsi="IntelOne Text"/>
          <w:sz w:val="18"/>
          <w:szCs w:val="18"/>
        </w:rPr>
        <w:t>2,$dst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vcmovevd</w:t>
      </w:r>
      <w:proofErr w:type="spellEnd"/>
      <w:r w:rsidRPr="002533B1">
        <w:rPr>
          <w:rFonts w:ascii="IntelOne Text" w:hAnsi="IntelOne Text"/>
          <w:sz w:val="18"/>
          <w:szCs w:val="18"/>
        </w:rPr>
        <w:t>\n\t"</w:t>
      </w:r>
    </w:p>
    <w:p w14:paraId="7FB4BA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5367074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ins_encode</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328FE3B9"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assert(</w:t>
      </w:r>
      <w:proofErr w:type="spellStart"/>
      <w:proofErr w:type="gramEnd"/>
      <w:r w:rsidRPr="002533B1">
        <w:rPr>
          <w:rFonts w:ascii="IntelOne Text" w:hAnsi="IntelOne Text"/>
          <w:sz w:val="18"/>
          <w:szCs w:val="18"/>
        </w:rPr>
        <w:t>UseAVX</w:t>
      </w:r>
      <w:proofErr w:type="spellEnd"/>
      <w:r w:rsidRPr="002533B1">
        <w:rPr>
          <w:rFonts w:ascii="IntelOne Text" w:hAnsi="IntelOne Text"/>
          <w:sz w:val="18"/>
          <w:szCs w:val="18"/>
        </w:rPr>
        <w:t xml:space="preserve"> &gt; 0, "required");</w:t>
      </w:r>
    </w:p>
    <w:p w14:paraId="55200660" w14:textId="77777777" w:rsidR="002533B1" w:rsidRPr="002533B1" w:rsidRDefault="002533B1" w:rsidP="00A50A03">
      <w:pPr>
        <w:spacing w:after="0"/>
        <w:rPr>
          <w:rFonts w:ascii="IntelOne Text" w:hAnsi="IntelOne Text"/>
          <w:sz w:val="18"/>
          <w:szCs w:val="18"/>
        </w:rPr>
      </w:pPr>
    </w:p>
    <w:p w14:paraId="48A1665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vlen_enc</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w:t>
      </w:r>
      <w:proofErr w:type="gramEnd"/>
      <w:r w:rsidRPr="002533B1">
        <w:rPr>
          <w:rFonts w:ascii="IntelOne Text" w:hAnsi="IntelOne Text"/>
          <w:sz w:val="18"/>
          <w:szCs w:val="18"/>
        </w:rPr>
        <w:t>AVX_256bit;</w:t>
      </w:r>
    </w:p>
    <w:p w14:paraId="72E107A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Assembler::Condition)(</w:t>
      </w:r>
      <w:proofErr w:type="gram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w:t>
      </w:r>
      <w:proofErr w:type="spellStart"/>
      <w:r w:rsidRPr="002533B1">
        <w:rPr>
          <w:rFonts w:ascii="IntelOne Text" w:hAnsi="IntelOne Text"/>
          <w:sz w:val="18"/>
          <w:szCs w:val="18"/>
        </w:rPr>
        <w:t>cmpcode</w:t>
      </w:r>
      <w:proofErr w:type="spellEnd"/>
      <w:r w:rsidRPr="002533B1">
        <w:rPr>
          <w:rFonts w:ascii="IntelOne Text" w:hAnsi="IntelOne Text"/>
          <w:sz w:val="18"/>
          <w:szCs w:val="18"/>
        </w:rPr>
        <w:t>);</w:t>
      </w:r>
    </w:p>
    <w:p w14:paraId="3DEF73E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vcmppd</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263E1D7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vblendvpd</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37FE239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BA765B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ins_</w:t>
      </w:r>
      <w:proofErr w:type="gramStart"/>
      <w:r w:rsidRPr="002533B1">
        <w:rPr>
          <w:rFonts w:ascii="IntelOne Text" w:hAnsi="IntelOne Text"/>
          <w:sz w:val="18"/>
          <w:szCs w:val="18"/>
        </w:rPr>
        <w:t>pipe</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pipe</w:t>
      </w:r>
      <w:proofErr w:type="gramEnd"/>
      <w:r w:rsidRPr="002533B1">
        <w:rPr>
          <w:rFonts w:ascii="IntelOne Text" w:hAnsi="IntelOne Text"/>
          <w:sz w:val="18"/>
          <w:szCs w:val="18"/>
        </w:rPr>
        <w:t>_</w:t>
      </w:r>
      <w:proofErr w:type="gramStart"/>
      <w:r w:rsidRPr="002533B1">
        <w:rPr>
          <w:rFonts w:ascii="IntelOne Text" w:hAnsi="IntelOne Text"/>
          <w:sz w:val="18"/>
          <w:szCs w:val="18"/>
        </w:rPr>
        <w:t>slow</w:t>
      </w:r>
      <w:proofErr w:type="spellEnd"/>
      <w:r w:rsidRPr="002533B1">
        <w:rPr>
          <w:rFonts w:ascii="IntelOne Text" w:hAnsi="IntelOne Text"/>
          <w:sz w:val="18"/>
          <w:szCs w:val="18"/>
        </w:rPr>
        <w:t xml:space="preserve"> )</w:t>
      </w:r>
      <w:proofErr w:type="gramEnd"/>
      <w:r w:rsidRPr="002533B1">
        <w:rPr>
          <w:rFonts w:ascii="IntelOne Text" w:hAnsi="IntelOne Text"/>
          <w:sz w:val="18"/>
          <w:szCs w:val="18"/>
        </w:rPr>
        <w:t>;</w:t>
      </w:r>
    </w:p>
    <w:p w14:paraId="0D3F8DFC" w14:textId="4FF6EB5C" w:rsid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0E6B39A" w14:textId="77777777" w:rsidR="00F865D3" w:rsidRDefault="00F865D3">
      <w:pPr>
        <w:rPr>
          <w:rFonts w:ascii="IntelOne Text" w:hAnsi="IntelOne Text"/>
          <w:sz w:val="18"/>
          <w:szCs w:val="18"/>
        </w:rPr>
      </w:pPr>
    </w:p>
    <w:p w14:paraId="751D80AB" w14:textId="33D4F1A6" w:rsidR="00E14EE9" w:rsidRPr="00F67ED5" w:rsidRDefault="0003039B" w:rsidP="00E14EE9">
      <w:pPr>
        <w:rPr>
          <w:rFonts w:ascii="IntelOne Text" w:hAnsi="IntelOne Text"/>
          <w:b/>
          <w:bCs/>
          <w:sz w:val="18"/>
          <w:szCs w:val="18"/>
          <w:u w:val="single"/>
        </w:rPr>
      </w:pPr>
      <w:r w:rsidRPr="00F67ED5">
        <w:rPr>
          <w:rFonts w:ascii="IntelOne Text" w:hAnsi="IntelOne Text"/>
          <w:b/>
          <w:bCs/>
          <w:sz w:val="18"/>
          <w:szCs w:val="18"/>
          <w:u w:val="single"/>
        </w:rPr>
        <w:t xml:space="preserve">FIXUPS for floating </w:t>
      </w:r>
      <w:r w:rsidR="00F67ED5" w:rsidRPr="00F67ED5">
        <w:rPr>
          <w:rFonts w:ascii="IntelOne Text" w:hAnsi="IntelOne Text"/>
          <w:b/>
          <w:bCs/>
          <w:sz w:val="18"/>
          <w:szCs w:val="18"/>
          <w:u w:val="single"/>
        </w:rPr>
        <w:t xml:space="preserve">point flags </w:t>
      </w:r>
      <w:r w:rsidRPr="00F67ED5">
        <w:rPr>
          <w:rFonts w:ascii="IntelOne Text" w:hAnsi="IntelOne Text"/>
          <w:b/>
          <w:bCs/>
          <w:sz w:val="18"/>
          <w:szCs w:val="18"/>
          <w:u w:val="single"/>
        </w:rPr>
        <w:t>consum</w:t>
      </w:r>
      <w:r w:rsidR="00F67ED5" w:rsidRPr="00F67ED5">
        <w:rPr>
          <w:rFonts w:ascii="IntelOne Text" w:hAnsi="IntelOne Text"/>
          <w:b/>
          <w:bCs/>
          <w:sz w:val="18"/>
          <w:szCs w:val="18"/>
          <w:u w:val="single"/>
        </w:rPr>
        <w:t xml:space="preserve">ing </w:t>
      </w:r>
      <w:proofErr w:type="spellStart"/>
      <w:r w:rsidR="00F67ED5" w:rsidRPr="00F67ED5">
        <w:rPr>
          <w:rFonts w:ascii="IntelOne Text" w:hAnsi="IntelOne Text"/>
          <w:b/>
          <w:bCs/>
          <w:sz w:val="18"/>
          <w:szCs w:val="18"/>
          <w:u w:val="single"/>
        </w:rPr>
        <w:t>CMoves</w:t>
      </w:r>
      <w:proofErr w:type="spellEnd"/>
      <w:r w:rsidR="00F67ED5" w:rsidRPr="00F67ED5">
        <w:rPr>
          <w:rFonts w:ascii="IntelOne Text" w:hAnsi="IntelOne Text"/>
          <w:b/>
          <w:bCs/>
          <w:sz w:val="18"/>
          <w:szCs w:val="18"/>
          <w:u w:val="single"/>
        </w:rPr>
        <w:t>.</w:t>
      </w:r>
    </w:p>
    <w:p w14:paraId="07DE20C7" w14:textId="268C422E" w:rsidR="00E14EE9" w:rsidRPr="00E14EE9" w:rsidRDefault="003A14C7" w:rsidP="00F67ED5">
      <w:pPr>
        <w:spacing w:after="0"/>
        <w:rPr>
          <w:rFonts w:ascii="IntelOne Text" w:hAnsi="IntelOne Text"/>
          <w:sz w:val="18"/>
          <w:szCs w:val="18"/>
        </w:rPr>
      </w:pPr>
      <w:r>
        <w:rPr>
          <w:rFonts w:ascii="IntelOne Text" w:hAnsi="IntelOne Text"/>
          <w:sz w:val="18"/>
          <w:szCs w:val="18"/>
        </w:rPr>
        <w:tab/>
      </w:r>
    </w:p>
    <w:p w14:paraId="6F9C21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public class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 xml:space="preserve">  {</w:t>
      </w:r>
      <w:proofErr w:type="gramEnd"/>
    </w:p>
    <w:p w14:paraId="53AF904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public static long </w:t>
      </w:r>
      <w:proofErr w:type="gramStart"/>
      <w:r w:rsidRPr="00E14EE9">
        <w:rPr>
          <w:rFonts w:ascii="IntelOne Text" w:hAnsi="IntelOne Text"/>
          <w:sz w:val="18"/>
          <w:szCs w:val="18"/>
        </w:rPr>
        <w:t>micro(</w:t>
      </w:r>
      <w:proofErr w:type="gramEnd"/>
      <w:r w:rsidRPr="00E14EE9">
        <w:rPr>
          <w:rFonts w:ascii="IntelOne Text" w:hAnsi="IntelOne Text"/>
          <w:sz w:val="18"/>
          <w:szCs w:val="18"/>
        </w:rPr>
        <w:t>long a, long b, float c, float d) {</w:t>
      </w:r>
    </w:p>
    <w:p w14:paraId="113E0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UCF, unordered compare flag, applicable to only NE and EQ predicates,</w:t>
      </w:r>
    </w:p>
    <w:p w14:paraId="129F73E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since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false, and </w:t>
      </w:r>
      <w:proofErr w:type="spellStart"/>
      <w:proofErr w:type="gramStart"/>
      <w:r w:rsidRPr="00E14EE9">
        <w:rPr>
          <w:rFonts w:ascii="IntelOne Text" w:hAnsi="IntelOne Text"/>
          <w:sz w:val="18"/>
          <w:szCs w:val="18"/>
        </w:rPr>
        <w: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true.</w:t>
      </w:r>
    </w:p>
    <w:p w14:paraId="0A2D3E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For other </w:t>
      </w:r>
      <w:proofErr w:type="spellStart"/>
      <w:r w:rsidRPr="00E14EE9">
        <w:rPr>
          <w:rFonts w:ascii="IntelOne Text" w:hAnsi="IntelOne Text"/>
          <w:sz w:val="18"/>
          <w:szCs w:val="18"/>
        </w:rPr>
        <w:t>perdicates</w:t>
      </w:r>
      <w:proofErr w:type="spellEnd"/>
      <w:r w:rsidRPr="00E14EE9">
        <w:rPr>
          <w:rFonts w:ascii="IntelOne Text" w:hAnsi="IntelOne Text"/>
          <w:sz w:val="18"/>
          <w:szCs w:val="18"/>
        </w:rPr>
        <w:t xml:space="preserve"> </w:t>
      </w:r>
      <w:proofErr w:type="gramStart"/>
      <w:r w:rsidRPr="00E14EE9">
        <w:rPr>
          <w:rFonts w:ascii="IntelOne Text" w:hAnsi="IntelOne Text"/>
          <w:sz w:val="18"/>
          <w:szCs w:val="18"/>
        </w:rPr>
        <w:t>like,  &lt;</w:t>
      </w:r>
      <w:proofErr w:type="gramEnd"/>
      <w:r w:rsidRPr="00E14EE9">
        <w:rPr>
          <w:rFonts w:ascii="IntelOne Text" w:hAnsi="IntelOne Text"/>
          <w:sz w:val="18"/>
          <w:szCs w:val="18"/>
        </w:rPr>
        <w:t xml:space="preserve">  &gt; unordered / ordered comparison</w:t>
      </w:r>
    </w:p>
    <w:p w14:paraId="04C9643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does not </w:t>
      </w:r>
      <w:proofErr w:type="spellStart"/>
      <w:proofErr w:type="gramStart"/>
      <w:r w:rsidRPr="00E14EE9">
        <w:rPr>
          <w:rFonts w:ascii="IntelOne Text" w:hAnsi="IntelOne Text"/>
          <w:sz w:val="18"/>
          <w:szCs w:val="18"/>
        </w:rPr>
        <w:t>effect</w:t>
      </w:r>
      <w:proofErr w:type="spellEnd"/>
      <w:proofErr w:type="gramEnd"/>
      <w:r w:rsidRPr="00E14EE9">
        <w:rPr>
          <w:rFonts w:ascii="IntelOne Text" w:hAnsi="IntelOne Text"/>
          <w:sz w:val="18"/>
          <w:szCs w:val="18"/>
        </w:rPr>
        <w:t xml:space="preserve"> the flag consumer, </w:t>
      </w:r>
      <w:proofErr w:type="spellStart"/>
      <w:r w:rsidRPr="00E14EE9">
        <w:rPr>
          <w:rFonts w:ascii="IntelOne Text" w:hAnsi="IntelOne Text"/>
          <w:sz w:val="18"/>
          <w:szCs w:val="18"/>
        </w:rPr>
        <w:t>ie</w:t>
      </w:r>
      <w:proofErr w:type="spellEnd"/>
      <w:r w:rsidRPr="00E14EE9">
        <w:rPr>
          <w:rFonts w:ascii="IntelOne Text" w:hAnsi="IntelOne Text"/>
          <w:sz w:val="18"/>
          <w:szCs w:val="18"/>
        </w:rPr>
        <w:t>. 2.0f &gt; 2.0f will set</w:t>
      </w:r>
    </w:p>
    <w:p w14:paraId="3D153EE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same flags as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&gt; </w:t>
      </w:r>
      <w:proofErr w:type="spellStart"/>
      <w:r w:rsidRPr="00E14EE9">
        <w:rPr>
          <w:rFonts w:ascii="IntelOne Text" w:hAnsi="IntelOne Text"/>
          <w:sz w:val="18"/>
          <w:szCs w:val="18"/>
        </w:rPr>
        <w:t>NaN</w:t>
      </w:r>
      <w:proofErr w:type="spellEnd"/>
      <w:r w:rsidRPr="00E14EE9">
        <w:rPr>
          <w:rFonts w:ascii="IntelOne Text" w:hAnsi="IntelOne Text"/>
          <w:sz w:val="18"/>
          <w:szCs w:val="18"/>
        </w:rPr>
        <w:t>.</w:t>
      </w:r>
    </w:p>
    <w:p w14:paraId="731B3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While we need special fixups for predicates where unordered and</w:t>
      </w:r>
    </w:p>
    <w:p w14:paraId="751A15D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ordered comparisons effect flags differently, i.e.</w:t>
      </w:r>
    </w:p>
    <w:p w14:paraId="04C5387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w:t>
      </w:r>
      <w:proofErr w:type="spellStart"/>
      <w:r w:rsidRPr="00E14EE9">
        <w:rPr>
          <w:rFonts w:ascii="IntelOne Text" w:hAnsi="IntelOne Text"/>
          <w:sz w:val="18"/>
          <w:szCs w:val="18"/>
        </w:rPr>
        <w:t>flase</w:t>
      </w:r>
      <w:proofErr w:type="spellEnd"/>
      <w:r w:rsidRPr="00E14EE9">
        <w:rPr>
          <w:rFonts w:ascii="IntelOne Text" w:hAnsi="IntelOne Text"/>
          <w:sz w:val="18"/>
          <w:szCs w:val="18"/>
        </w:rPr>
        <w:t xml:space="preserve"> and </w:t>
      </w:r>
      <w:proofErr w:type="spellStart"/>
      <w:r w:rsidRPr="00E14EE9">
        <w:rPr>
          <w:rFonts w:ascii="IntelOne Text" w:hAnsi="IntelOne Text"/>
          <w:sz w:val="18"/>
          <w:szCs w:val="18"/>
        </w:rPr>
        <w:t>hile</w:t>
      </w:r>
      <w:proofErr w:type="spellEnd"/>
      <w:r w:rsidRPr="00E14EE9">
        <w:rPr>
          <w:rFonts w:ascii="IntelOne Text" w:hAnsi="IntelOne Text"/>
          <w:sz w:val="18"/>
          <w:szCs w:val="18"/>
        </w:rPr>
        <w:t xml:space="preserve"> 2.0f == 2.0f is true.</w:t>
      </w:r>
    </w:p>
    <w:p w14:paraId="1D14193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c &gt;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2717AFE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2C47D8C"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 xml:space="preserve">10  </w:t>
      </w:r>
      <w:proofErr w:type="spellStart"/>
      <w:r w:rsidRPr="00E14EE9">
        <w:rPr>
          <w:rFonts w:ascii="IntelOne Text" w:hAnsi="IntelOne Text"/>
          <w:sz w:val="18"/>
          <w:szCs w:val="18"/>
        </w:rPr>
        <w:t>cmpF</w:t>
      </w:r>
      <w:proofErr w:type="gramEnd"/>
      <w:r w:rsidRPr="00E14EE9">
        <w:rPr>
          <w:rFonts w:ascii="IntelOne Text" w:hAnsi="IntelOne Text"/>
          <w:sz w:val="18"/>
          <w:szCs w:val="18"/>
        </w:rPr>
        <w:t>_cc_reg_</w:t>
      </w:r>
      <w:proofErr w:type="gramStart"/>
      <w:r w:rsidRPr="00E14EE9">
        <w:rPr>
          <w:rFonts w:ascii="IntelOne Text" w:hAnsi="IntelOne Text"/>
          <w:sz w:val="18"/>
          <w:szCs w:val="18"/>
        </w:rPr>
        <w:t>CF</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12 </w:t>
      </w:r>
      <w:proofErr w:type="gramStart"/>
      <w:r w:rsidRPr="00E14EE9">
        <w:rPr>
          <w:rFonts w:ascii="IntelOne Text" w:hAnsi="IntelOne Text"/>
          <w:sz w:val="18"/>
          <w:szCs w:val="18"/>
        </w:rPr>
        <w:t>13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11 ]</w:t>
      </w:r>
      <w:proofErr w:type="gramEnd"/>
      <w:r w:rsidRPr="00E14EE9">
        <w:rPr>
          <w:rFonts w:ascii="IntelOne Text" w:hAnsi="IntelOne Text"/>
          <w:sz w:val="18"/>
          <w:szCs w:val="18"/>
        </w:rPr>
        <w:t>]</w:t>
      </w:r>
    </w:p>
    <w:p w14:paraId="5711400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 xml:space="preserve">11  </w:t>
      </w:r>
      <w:proofErr w:type="spellStart"/>
      <w:r w:rsidRPr="00E14EE9">
        <w:rPr>
          <w:rFonts w:ascii="IntelOne Text" w:hAnsi="IntelOne Text"/>
          <w:sz w:val="18"/>
          <w:szCs w:val="18"/>
        </w:rPr>
        <w:t>cmovL</w:t>
      </w:r>
      <w:proofErr w:type="gramEnd"/>
      <w:r w:rsidRPr="00E14EE9">
        <w:rPr>
          <w:rFonts w:ascii="IntelOne Text" w:hAnsi="IntelOne Text"/>
          <w:sz w:val="18"/>
          <w:szCs w:val="18"/>
        </w:rPr>
        <w:t>_</w:t>
      </w:r>
      <w:proofErr w:type="gramStart"/>
      <w:r w:rsidRPr="00E14EE9">
        <w:rPr>
          <w:rFonts w:ascii="IntelOne Text" w:hAnsi="IntelOne Text"/>
          <w:sz w:val="18"/>
          <w:szCs w:val="18"/>
        </w:rPr>
        <w:t>regU</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10 14 </w:t>
      </w:r>
      <w:proofErr w:type="gramStart"/>
      <w:r w:rsidRPr="00E14EE9">
        <w:rPr>
          <w:rFonts w:ascii="IntelOne Text" w:hAnsi="IntelOne Text"/>
          <w:sz w:val="18"/>
          <w:szCs w:val="18"/>
        </w:rPr>
        <w:t>15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be !</w:t>
      </w:r>
      <w:proofErr w:type="spellStart"/>
      <w:r w:rsidRPr="00E14EE9">
        <w:rPr>
          <w:rFonts w:ascii="IntelOne Text" w:hAnsi="IntelOne Text"/>
          <w:sz w:val="18"/>
          <w:szCs w:val="18"/>
        </w:rPr>
        <w:t>jvms</w:t>
      </w:r>
      <w:proofErr w:type="spellEnd"/>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w:t>
      </w:r>
      <w:proofErr w:type="gramEnd"/>
      <w:r w:rsidRPr="00E14EE9">
        <w:rPr>
          <w:rFonts w:ascii="IntelOne Text" w:hAnsi="IntelOne Text"/>
          <w:sz w:val="18"/>
          <w:szCs w:val="18"/>
        </w:rPr>
        <w:t>micro @ bci:13 (line 13)</w:t>
      </w:r>
    </w:p>
    <w:p w14:paraId="4BD1E9B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EFEF80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w:t>
      </w:r>
      <w:proofErr w:type="gramStart"/>
      <w:r w:rsidRPr="00E14EE9">
        <w:rPr>
          <w:rFonts w:ascii="IntelOne Text" w:hAnsi="IntelOne Text"/>
          <w:sz w:val="18"/>
          <w:szCs w:val="18"/>
        </w:rPr>
        <w:t>c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267DFE6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A94C746"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w:t>
      </w:r>
      <w:proofErr w:type="spellStart"/>
      <w:r w:rsidRPr="00E14EE9">
        <w:rPr>
          <w:rFonts w:ascii="IntelOne Text" w:hAnsi="IntelOne Text"/>
          <w:sz w:val="18"/>
          <w:szCs w:val="18"/>
        </w:rPr>
        <w:t>cmpF_cc_reg_</w:t>
      </w:r>
      <w:proofErr w:type="gramStart"/>
      <w:r w:rsidRPr="00E14EE9">
        <w:rPr>
          <w:rFonts w:ascii="IntelOne Text" w:hAnsi="IntelOne Text"/>
          <w:sz w:val="18"/>
          <w:szCs w:val="18"/>
        </w:rPr>
        <w:t>CF</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11 </w:t>
      </w:r>
      <w:proofErr w:type="gramStart"/>
      <w:r w:rsidRPr="00E14EE9">
        <w:rPr>
          <w:rFonts w:ascii="IntelOne Text" w:hAnsi="IntelOne Text"/>
          <w:sz w:val="18"/>
          <w:szCs w:val="18"/>
        </w:rPr>
        <w:t>12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9 ]</w:t>
      </w:r>
      <w:proofErr w:type="gramEnd"/>
      <w:r w:rsidRPr="00E14EE9">
        <w:rPr>
          <w:rFonts w:ascii="IntelOne Text" w:hAnsi="IntelOne Text"/>
          <w:sz w:val="18"/>
          <w:szCs w:val="18"/>
        </w:rPr>
        <w:t>]</w:t>
      </w:r>
    </w:p>
    <w:p w14:paraId="48ADA1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9  cmovL</w:t>
      </w:r>
      <w:proofErr w:type="gramEnd"/>
      <w:r w:rsidRPr="00E14EE9">
        <w:rPr>
          <w:rFonts w:ascii="IntelOne Text" w:hAnsi="IntelOne Text"/>
          <w:sz w:val="18"/>
          <w:szCs w:val="18"/>
        </w:rPr>
        <w:t>_regUCF2_</w:t>
      </w:r>
      <w:proofErr w:type="gramStart"/>
      <w:r w:rsidRPr="00E14EE9">
        <w:rPr>
          <w:rFonts w:ascii="IntelOne Text" w:hAnsi="IntelOne Text"/>
          <w:sz w:val="18"/>
          <w:szCs w:val="18"/>
        </w:rPr>
        <w:t>ne  =</w:t>
      </w:r>
      <w:proofErr w:type="gramEnd"/>
      <w:r w:rsidRPr="00E14EE9">
        <w:rPr>
          <w:rFonts w:ascii="IntelOne Text" w:hAnsi="IntelOne Text"/>
          <w:sz w:val="18"/>
          <w:szCs w:val="18"/>
        </w:rPr>
        <w:t xml:space="preserve">== _ 10 13 </w:t>
      </w:r>
      <w:proofErr w:type="gramStart"/>
      <w:r w:rsidRPr="00E14EE9">
        <w:rPr>
          <w:rFonts w:ascii="IntelOne Text" w:hAnsi="IntelOne Text"/>
          <w:sz w:val="18"/>
          <w:szCs w:val="18"/>
        </w:rPr>
        <w:t>14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ne !</w:t>
      </w:r>
      <w:proofErr w:type="spellStart"/>
      <w:r w:rsidRPr="00E14EE9">
        <w:rPr>
          <w:rFonts w:ascii="IntelOne Text" w:hAnsi="IntelOne Text"/>
          <w:sz w:val="18"/>
          <w:szCs w:val="18"/>
        </w:rPr>
        <w:t>jvms</w:t>
      </w:r>
      <w:proofErr w:type="spellEnd"/>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w:t>
      </w:r>
      <w:proofErr w:type="gramEnd"/>
      <w:r w:rsidRPr="00E14EE9">
        <w:rPr>
          <w:rFonts w:ascii="IntelOne Text" w:hAnsi="IntelOne Text"/>
          <w:sz w:val="18"/>
          <w:szCs w:val="18"/>
        </w:rPr>
        <w:t>micro @ bci:13 (line 18)</w:t>
      </w:r>
    </w:p>
    <w:p w14:paraId="4825C384" w14:textId="77777777" w:rsidR="00E14EE9" w:rsidRPr="00E14EE9" w:rsidRDefault="00E14EE9" w:rsidP="00F67ED5">
      <w:pPr>
        <w:spacing w:after="0"/>
        <w:rPr>
          <w:rFonts w:ascii="IntelOne Text" w:hAnsi="IntelOne Text"/>
          <w:sz w:val="18"/>
          <w:szCs w:val="18"/>
        </w:rPr>
      </w:pPr>
    </w:p>
    <w:p w14:paraId="6BCA6AB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instruct cmovL_regUCF2_</w:t>
      </w:r>
      <w:proofErr w:type="gramStart"/>
      <w:r w:rsidRPr="00E14EE9">
        <w:rPr>
          <w:rFonts w:ascii="IntelOne Text" w:hAnsi="IntelOne Text"/>
          <w:sz w:val="18"/>
          <w:szCs w:val="18"/>
        </w:rPr>
        <w:t>ne(</w:t>
      </w:r>
      <w:proofErr w:type="gramEnd"/>
      <w:r w:rsidRPr="00E14EE9">
        <w:rPr>
          <w:rFonts w:ascii="IntelOne Text" w:hAnsi="IntelOne Text"/>
          <w:sz w:val="18"/>
          <w:szCs w:val="18"/>
        </w:rPr>
        <w:t xml:space="preserve">cmpOpUCF2 cop, </w:t>
      </w:r>
      <w:proofErr w:type="spellStart"/>
      <w:r w:rsidRPr="00E14EE9">
        <w:rPr>
          <w:rFonts w:ascii="IntelOne Text" w:hAnsi="IntelOne Text"/>
          <w:sz w:val="18"/>
          <w:szCs w:val="18"/>
        </w:rPr>
        <w:t>rFlagsRegUCF</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cr</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rRegL</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dst</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rRegL</w:t>
      </w:r>
      <w:proofErr w:type="spellEnd"/>
      <w:r w:rsidRPr="00E14EE9">
        <w:rPr>
          <w:rFonts w:ascii="IntelOne Text" w:hAnsi="IntelOne Text"/>
          <w:sz w:val="18"/>
          <w:szCs w:val="18"/>
        </w:rPr>
        <w:t xml:space="preserve"> src) </w:t>
      </w:r>
      <w:proofErr w:type="gramStart"/>
      <w:r w:rsidRPr="00E14EE9">
        <w:rPr>
          <w:rFonts w:ascii="IntelOne Text" w:hAnsi="IntelOne Text"/>
          <w:sz w:val="18"/>
          <w:szCs w:val="18"/>
        </w:rPr>
        <w:t>%{</w:t>
      </w:r>
      <w:proofErr w:type="gramEnd"/>
    </w:p>
    <w:p w14:paraId="4F6C6DB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predicate(</w:t>
      </w:r>
      <w:proofErr w:type="gramEnd"/>
      <w:r w:rsidRPr="00E14EE9">
        <w:rPr>
          <w:rFonts w:ascii="IntelOne Text" w:hAnsi="IntelOne Text"/>
          <w:sz w:val="18"/>
          <w:szCs w:val="18"/>
        </w:rPr>
        <w:t>!</w:t>
      </w:r>
      <w:proofErr w:type="spellStart"/>
      <w:r w:rsidRPr="00E14EE9">
        <w:rPr>
          <w:rFonts w:ascii="IntelOne Text" w:hAnsi="IntelOne Text"/>
          <w:sz w:val="18"/>
          <w:szCs w:val="18"/>
        </w:rPr>
        <w:t>UseAPX</w:t>
      </w:r>
      <w:proofErr w:type="spellEnd"/>
      <w:r w:rsidRPr="00E14EE9">
        <w:rPr>
          <w:rFonts w:ascii="IntelOne Text" w:hAnsi="IntelOne Text"/>
          <w:sz w:val="18"/>
          <w:szCs w:val="18"/>
        </w:rPr>
        <w:t xml:space="preserve"> &amp;&amp; n-&gt;in(1)-&gt;in(1)-&gt;</w:t>
      </w:r>
      <w:proofErr w:type="spellStart"/>
      <w:r w:rsidRPr="00E14EE9">
        <w:rPr>
          <w:rFonts w:ascii="IntelOne Text" w:hAnsi="IntelOne Text"/>
          <w:sz w:val="18"/>
          <w:szCs w:val="18"/>
        </w:rPr>
        <w:t>as_</w:t>
      </w:r>
      <w:proofErr w:type="gramStart"/>
      <w:r w:rsidRPr="00E14EE9">
        <w:rPr>
          <w:rFonts w:ascii="IntelOne Text" w:hAnsi="IntelOne Text"/>
          <w:sz w:val="18"/>
          <w:szCs w:val="18"/>
        </w:rPr>
        <w:t>Bool</w:t>
      </w:r>
      <w:proofErr w:type="spellEnd"/>
      <w:r w:rsidRPr="00E14EE9">
        <w:rPr>
          <w:rFonts w:ascii="IntelOne Text" w:hAnsi="IntelOne Text"/>
          <w:sz w:val="18"/>
          <w:szCs w:val="18"/>
        </w:rPr>
        <w:t>(</w:t>
      </w:r>
      <w:proofErr w:type="gramEnd"/>
      <w:r w:rsidRPr="00E14EE9">
        <w:rPr>
          <w:rFonts w:ascii="IntelOne Text" w:hAnsi="IntelOne Text"/>
          <w:sz w:val="18"/>
          <w:szCs w:val="18"/>
        </w:rPr>
        <w:t>)-&gt;_</w:t>
      </w:r>
      <w:proofErr w:type="spellStart"/>
      <w:proofErr w:type="gramStart"/>
      <w:r w:rsidRPr="00E14EE9">
        <w:rPr>
          <w:rFonts w:ascii="IntelOne Text" w:hAnsi="IntelOne Text"/>
          <w:sz w:val="18"/>
          <w:szCs w:val="18"/>
        </w:rPr>
        <w:t>test._</w:t>
      </w:r>
      <w:proofErr w:type="gramEnd"/>
      <w:r w:rsidRPr="00E14EE9">
        <w:rPr>
          <w:rFonts w:ascii="IntelOne Text" w:hAnsi="IntelOne Text"/>
          <w:sz w:val="18"/>
          <w:szCs w:val="18"/>
        </w:rPr>
        <w:t>test</w:t>
      </w:r>
      <w:proofErr w:type="spellEnd"/>
      <w:r w:rsidRPr="00E14EE9">
        <w:rPr>
          <w:rFonts w:ascii="IntelOne Text" w:hAnsi="IntelOne Text"/>
          <w:sz w:val="18"/>
          <w:szCs w:val="18"/>
        </w:rPr>
        <w:t xml:space="preserve"> == </w:t>
      </w:r>
      <w:proofErr w:type="spellStart"/>
      <w:proofErr w:type="gramStart"/>
      <w:r w:rsidRPr="00E14EE9">
        <w:rPr>
          <w:rFonts w:ascii="IntelOne Text" w:hAnsi="IntelOne Text"/>
          <w:sz w:val="18"/>
          <w:szCs w:val="18"/>
        </w:rPr>
        <w:t>BoolTest</w:t>
      </w:r>
      <w:proofErr w:type="spellEnd"/>
      <w:r w:rsidRPr="00E14EE9">
        <w:rPr>
          <w:rFonts w:ascii="IntelOne Text" w:hAnsi="IntelOne Text"/>
          <w:sz w:val="18"/>
          <w:szCs w:val="18"/>
        </w:rPr>
        <w:t>::</w:t>
      </w:r>
      <w:proofErr w:type="gramEnd"/>
      <w:r w:rsidRPr="00E14EE9">
        <w:rPr>
          <w:rFonts w:ascii="IntelOne Text" w:hAnsi="IntelOne Text"/>
          <w:sz w:val="18"/>
          <w:szCs w:val="18"/>
        </w:rPr>
        <w:t>ne);</w:t>
      </w:r>
    </w:p>
    <w:p w14:paraId="0DBA7FF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match(</w:t>
      </w:r>
      <w:proofErr w:type="gramEnd"/>
      <w:r w:rsidRPr="00E14EE9">
        <w:rPr>
          <w:rFonts w:ascii="IntelOne Text" w:hAnsi="IntelOne Text"/>
          <w:sz w:val="18"/>
          <w:szCs w:val="18"/>
        </w:rPr>
        <w:t xml:space="preserve">Set </w:t>
      </w:r>
      <w:proofErr w:type="spellStart"/>
      <w:r w:rsidRPr="00E14EE9">
        <w:rPr>
          <w:rFonts w:ascii="IntelOne Text" w:hAnsi="IntelOne Text"/>
          <w:sz w:val="18"/>
          <w:szCs w:val="18"/>
        </w:rPr>
        <w:t>dst</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CMoveL</w:t>
      </w:r>
      <w:proofErr w:type="spellEnd"/>
      <w:r w:rsidRPr="00E14EE9">
        <w:rPr>
          <w:rFonts w:ascii="IntelOne Text" w:hAnsi="IntelOne Text"/>
          <w:sz w:val="18"/>
          <w:szCs w:val="18"/>
        </w:rPr>
        <w:t xml:space="preserve"> (Binary cop </w:t>
      </w:r>
      <w:proofErr w:type="spellStart"/>
      <w:r w:rsidRPr="00E14EE9">
        <w:rPr>
          <w:rFonts w:ascii="IntelOne Text" w:hAnsi="IntelOne Text"/>
          <w:sz w:val="18"/>
          <w:szCs w:val="18"/>
        </w:rPr>
        <w:t>cr</w:t>
      </w:r>
      <w:proofErr w:type="spellEnd"/>
      <w:r w:rsidRPr="00E14EE9">
        <w:rPr>
          <w:rFonts w:ascii="IntelOne Text" w:hAnsi="IntelOne Text"/>
          <w:sz w:val="18"/>
          <w:szCs w:val="18"/>
        </w:rPr>
        <w:t xml:space="preserve">) (Binary dst </w:t>
      </w:r>
      <w:proofErr w:type="spellStart"/>
      <w:r w:rsidRPr="00E14EE9">
        <w:rPr>
          <w:rFonts w:ascii="IntelOne Text" w:hAnsi="IntelOne Text"/>
          <w:sz w:val="18"/>
          <w:szCs w:val="18"/>
        </w:rPr>
        <w:t>src</w:t>
      </w:r>
      <w:proofErr w:type="spellEnd"/>
      <w:r w:rsidRPr="00E14EE9">
        <w:rPr>
          <w:rFonts w:ascii="IntelOne Text" w:hAnsi="IntelOne Text"/>
          <w:sz w:val="18"/>
          <w:szCs w:val="18"/>
        </w:rPr>
        <w:t>)));</w:t>
      </w:r>
    </w:p>
    <w:p w14:paraId="46CC0930" w14:textId="77777777" w:rsidR="00E14EE9" w:rsidRPr="00E14EE9" w:rsidRDefault="00E14EE9" w:rsidP="00F67ED5">
      <w:pPr>
        <w:spacing w:after="0"/>
        <w:rPr>
          <w:rFonts w:ascii="IntelOne Text" w:hAnsi="IntelOne Text"/>
          <w:sz w:val="18"/>
          <w:szCs w:val="18"/>
        </w:rPr>
      </w:pPr>
    </w:p>
    <w:p w14:paraId="1C8943D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ins_</w:t>
      </w:r>
      <w:proofErr w:type="gramStart"/>
      <w:r w:rsidRPr="00E14EE9">
        <w:rPr>
          <w:rFonts w:ascii="IntelOne Text" w:hAnsi="IntelOne Text"/>
          <w:sz w:val="18"/>
          <w:szCs w:val="18"/>
        </w:rPr>
        <w:t>cost</w:t>
      </w:r>
      <w:proofErr w:type="spellEnd"/>
      <w:r w:rsidRPr="00E14EE9">
        <w:rPr>
          <w:rFonts w:ascii="IntelOne Text" w:hAnsi="IntelOne Text"/>
          <w:sz w:val="18"/>
          <w:szCs w:val="18"/>
        </w:rPr>
        <w:t>(</w:t>
      </w:r>
      <w:proofErr w:type="gramEnd"/>
      <w:r w:rsidRPr="00E14EE9">
        <w:rPr>
          <w:rFonts w:ascii="IntelOne Text" w:hAnsi="IntelOne Text"/>
          <w:sz w:val="18"/>
          <w:szCs w:val="18"/>
        </w:rPr>
        <w:t>200); // XXX</w:t>
      </w:r>
    </w:p>
    <w:p w14:paraId="58FC5A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format </w:t>
      </w:r>
      <w:proofErr w:type="gramStart"/>
      <w:r w:rsidRPr="00E14EE9">
        <w:rPr>
          <w:rFonts w:ascii="IntelOne Text" w:hAnsi="IntelOne Text"/>
          <w:sz w:val="18"/>
          <w:szCs w:val="18"/>
        </w:rPr>
        <w:t>%{ "</w:t>
      </w:r>
      <w:proofErr w:type="spellStart"/>
      <w:r w:rsidRPr="00E14EE9">
        <w:rPr>
          <w:rFonts w:ascii="IntelOne Text" w:hAnsi="IntelOne Text"/>
          <w:sz w:val="18"/>
          <w:szCs w:val="18"/>
        </w:rPr>
        <w:t>cmovpq</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dst, $src\n\t"</w:t>
      </w:r>
    </w:p>
    <w:p w14:paraId="643955C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cmovneq</w:t>
      </w:r>
      <w:proofErr w:type="spellEnd"/>
      <w:r w:rsidRPr="00E14EE9">
        <w:rPr>
          <w:rFonts w:ascii="IntelOne Text" w:hAnsi="IntelOne Text"/>
          <w:sz w:val="18"/>
          <w:szCs w:val="18"/>
        </w:rPr>
        <w:t xml:space="preserve"> $dst, $</w:t>
      </w:r>
      <w:proofErr w:type="spellStart"/>
      <w:r w:rsidRPr="00E14EE9">
        <w:rPr>
          <w:rFonts w:ascii="IntelOne Text" w:hAnsi="IntelOne Text"/>
          <w:sz w:val="18"/>
          <w:szCs w:val="18"/>
        </w:rPr>
        <w:t>src</w:t>
      </w:r>
      <w:proofErr w:type="spellEnd"/>
      <w:r w:rsidRPr="00E14EE9">
        <w:rPr>
          <w:rFonts w:ascii="IntelOne Text" w:hAnsi="IntelOne Text"/>
          <w:sz w:val="18"/>
          <w:szCs w:val="18"/>
        </w:rPr>
        <w:t>" %}</w:t>
      </w:r>
    </w:p>
    <w:p w14:paraId="069C43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ins_encode</w:t>
      </w:r>
      <w:proofErr w:type="spellEnd"/>
      <w:r w:rsidRPr="00E14EE9">
        <w:rPr>
          <w:rFonts w:ascii="IntelOne Text" w:hAnsi="IntelOne Text"/>
          <w:sz w:val="18"/>
          <w:szCs w:val="18"/>
        </w:rPr>
        <w:t xml:space="preserve"> </w:t>
      </w:r>
      <w:proofErr w:type="gramStart"/>
      <w:r w:rsidRPr="00E14EE9">
        <w:rPr>
          <w:rFonts w:ascii="IntelOne Text" w:hAnsi="IntelOne Text"/>
          <w:sz w:val="18"/>
          <w:szCs w:val="18"/>
        </w:rPr>
        <w:t>%{</w:t>
      </w:r>
      <w:proofErr w:type="gramEnd"/>
    </w:p>
    <w:p w14:paraId="33CFC26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w:t>
      </w:r>
      <w:proofErr w:type="spellStart"/>
      <w:proofErr w:type="gramStart"/>
      <w:r w:rsidRPr="00E14EE9">
        <w:rPr>
          <w:rFonts w:ascii="IntelOne Text" w:hAnsi="IntelOne Text"/>
          <w:sz w:val="18"/>
          <w:szCs w:val="18"/>
        </w:rPr>
        <w:t>cmovq</w:t>
      </w:r>
      <w:proofErr w:type="spellEnd"/>
      <w:r w:rsidRPr="00E14EE9">
        <w:rPr>
          <w:rFonts w:ascii="IntelOne Text" w:hAnsi="IntelOne Text"/>
          <w:sz w:val="18"/>
          <w:szCs w:val="18"/>
        </w:rPr>
        <w:t>(Assembler::</w:t>
      </w:r>
      <w:proofErr w:type="gramEnd"/>
      <w:r w:rsidRPr="00E14EE9">
        <w:rPr>
          <w:rFonts w:ascii="IntelOne Text" w:hAnsi="IntelOne Text"/>
          <w:sz w:val="18"/>
          <w:szCs w:val="18"/>
        </w:rPr>
        <w:t>parity, $</w:t>
      </w:r>
      <w:proofErr w:type="spellStart"/>
      <w:r w:rsidRPr="00E14EE9">
        <w:rPr>
          <w:rFonts w:ascii="IntelOne Text" w:hAnsi="IntelOne Text"/>
          <w:sz w:val="18"/>
          <w:szCs w:val="18"/>
        </w:rPr>
        <w:t>dst</w:t>
      </w:r>
      <w:proofErr w:type="spellEnd"/>
      <w:r w:rsidRPr="00E14EE9">
        <w:rPr>
          <w:rFonts w:ascii="IntelOne Text" w:hAnsi="IntelOne Text"/>
          <w:sz w:val="18"/>
          <w:szCs w:val="18"/>
        </w:rPr>
        <w:t>$$Register, $</w:t>
      </w:r>
      <w:proofErr w:type="spellStart"/>
      <w:r w:rsidRPr="00E14EE9">
        <w:rPr>
          <w:rFonts w:ascii="IntelOne Text" w:hAnsi="IntelOne Text"/>
          <w:sz w:val="18"/>
          <w:szCs w:val="18"/>
        </w:rPr>
        <w:t>src</w:t>
      </w:r>
      <w:proofErr w:type="spellEnd"/>
      <w:r w:rsidRPr="00E14EE9">
        <w:rPr>
          <w:rFonts w:ascii="IntelOne Text" w:hAnsi="IntelOne Text"/>
          <w:sz w:val="18"/>
          <w:szCs w:val="18"/>
        </w:rPr>
        <w:t>$$Register);</w:t>
      </w:r>
    </w:p>
    <w:p w14:paraId="4462084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w:t>
      </w:r>
      <w:proofErr w:type="spellStart"/>
      <w:proofErr w:type="gramStart"/>
      <w:r w:rsidRPr="00E14EE9">
        <w:rPr>
          <w:rFonts w:ascii="IntelOne Text" w:hAnsi="IntelOne Text"/>
          <w:sz w:val="18"/>
          <w:szCs w:val="18"/>
        </w:rPr>
        <w:t>cmovq</w:t>
      </w:r>
      <w:proofErr w:type="spellEnd"/>
      <w:r w:rsidRPr="00E14EE9">
        <w:rPr>
          <w:rFonts w:ascii="IntelOne Text" w:hAnsi="IntelOne Text"/>
          <w:sz w:val="18"/>
          <w:szCs w:val="18"/>
        </w:rPr>
        <w:t>(Assembler::</w:t>
      </w:r>
      <w:proofErr w:type="spellStart"/>
      <w:proofErr w:type="gramEnd"/>
      <w:r w:rsidRPr="00E14EE9">
        <w:rPr>
          <w:rFonts w:ascii="IntelOne Text" w:hAnsi="IntelOne Text"/>
          <w:sz w:val="18"/>
          <w:szCs w:val="18"/>
        </w:rPr>
        <w:t>notEqual</w:t>
      </w:r>
      <w:proofErr w:type="spellEnd"/>
      <w:r w:rsidRPr="00E14EE9">
        <w:rPr>
          <w:rFonts w:ascii="IntelOne Text" w:hAnsi="IntelOne Text"/>
          <w:sz w:val="18"/>
          <w:szCs w:val="18"/>
        </w:rPr>
        <w:t>, $</w:t>
      </w:r>
      <w:proofErr w:type="spellStart"/>
      <w:r w:rsidRPr="00E14EE9">
        <w:rPr>
          <w:rFonts w:ascii="IntelOne Text" w:hAnsi="IntelOne Text"/>
          <w:sz w:val="18"/>
          <w:szCs w:val="18"/>
        </w:rPr>
        <w:t>dst</w:t>
      </w:r>
      <w:proofErr w:type="spellEnd"/>
      <w:r w:rsidRPr="00E14EE9">
        <w:rPr>
          <w:rFonts w:ascii="IntelOne Text" w:hAnsi="IntelOne Text"/>
          <w:sz w:val="18"/>
          <w:szCs w:val="18"/>
        </w:rPr>
        <w:t>$$Register, $</w:t>
      </w:r>
      <w:proofErr w:type="spellStart"/>
      <w:r w:rsidRPr="00E14EE9">
        <w:rPr>
          <w:rFonts w:ascii="IntelOne Text" w:hAnsi="IntelOne Text"/>
          <w:sz w:val="18"/>
          <w:szCs w:val="18"/>
        </w:rPr>
        <w:t>src</w:t>
      </w:r>
      <w:proofErr w:type="spellEnd"/>
      <w:r w:rsidRPr="00E14EE9">
        <w:rPr>
          <w:rFonts w:ascii="IntelOne Text" w:hAnsi="IntelOne Text"/>
          <w:sz w:val="18"/>
          <w:szCs w:val="18"/>
        </w:rPr>
        <w:t>$$Register);</w:t>
      </w:r>
    </w:p>
    <w:p w14:paraId="7FE3F58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674F8AF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ins_pipe</w:t>
      </w:r>
      <w:proofErr w:type="spellEnd"/>
      <w:r w:rsidRPr="00E14EE9">
        <w:rPr>
          <w:rFonts w:ascii="IntelOne Text" w:hAnsi="IntelOne Text"/>
          <w:sz w:val="18"/>
          <w:szCs w:val="18"/>
        </w:rPr>
        <w:t>(</w:t>
      </w:r>
      <w:proofErr w:type="spellStart"/>
      <w:r w:rsidRPr="00E14EE9">
        <w:rPr>
          <w:rFonts w:ascii="IntelOne Text" w:hAnsi="IntelOne Text"/>
          <w:sz w:val="18"/>
          <w:szCs w:val="18"/>
        </w:rPr>
        <w:t>pipe_cmov_reg</w:t>
      </w:r>
      <w:proofErr w:type="spellEnd"/>
      <w:r w:rsidRPr="00E14EE9">
        <w:rPr>
          <w:rFonts w:ascii="IntelOne Text" w:hAnsi="IntelOne Text"/>
          <w:sz w:val="18"/>
          <w:szCs w:val="18"/>
        </w:rPr>
        <w:t>);</w:t>
      </w:r>
    </w:p>
    <w:p w14:paraId="719426C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BA0D82A" w14:textId="77777777" w:rsidR="00E14EE9" w:rsidRPr="00E14EE9" w:rsidRDefault="00E14EE9" w:rsidP="00F67ED5">
      <w:pPr>
        <w:spacing w:after="0"/>
        <w:rPr>
          <w:rFonts w:ascii="IntelOne Text" w:hAnsi="IntelOne Text"/>
          <w:sz w:val="18"/>
          <w:szCs w:val="18"/>
        </w:rPr>
      </w:pPr>
    </w:p>
    <w:p w14:paraId="4491B9D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For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comparison,  since</w:t>
      </w:r>
      <w:proofErr w:type="gramEnd"/>
      <w:r w:rsidRPr="00E14EE9">
        <w:rPr>
          <w:rFonts w:ascii="IntelOne Text" w:hAnsi="IntelOne Text"/>
          <w:sz w:val="18"/>
          <w:szCs w:val="18"/>
        </w:rPr>
        <w:t xml:space="preserve"> </w:t>
      </w:r>
      <w:proofErr w:type="spellStart"/>
      <w:proofErr w:type="gramStart"/>
      <w:r w:rsidRPr="00E14EE9">
        <w:rPr>
          <w:rFonts w:ascii="IntelOne Text" w:hAnsi="IntelOne Text"/>
          <w:sz w:val="18"/>
          <w:szCs w:val="18"/>
        </w:rPr>
        <w: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true hence to maintain sacrosanctity</w:t>
      </w:r>
    </w:p>
    <w:p w14:paraId="2594681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of flags as seen by consumer we first emit a </w:t>
      </w:r>
      <w:proofErr w:type="spellStart"/>
      <w:r w:rsidRPr="00E14EE9">
        <w:rPr>
          <w:rFonts w:ascii="IntelOne Text" w:hAnsi="IntelOne Text"/>
          <w:sz w:val="18"/>
          <w:szCs w:val="18"/>
        </w:rPr>
        <w:t>cmove</w:t>
      </w:r>
      <w:proofErr w:type="spellEnd"/>
      <w:r w:rsidRPr="00E14EE9">
        <w:rPr>
          <w:rFonts w:ascii="IntelOne Text" w:hAnsi="IntelOne Text"/>
          <w:sz w:val="18"/>
          <w:szCs w:val="18"/>
        </w:rPr>
        <w:t xml:space="preserve"> for parity flag as</w:t>
      </w:r>
    </w:p>
    <w:p w14:paraId="496A308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ordered comparison would have generated a false value here, if parity flag</w:t>
      </w:r>
    </w:p>
    <w:p w14:paraId="09D422F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is not set this mean comparison was ordered and hence next </w:t>
      </w:r>
      <w:proofErr w:type="spellStart"/>
      <w:r w:rsidRPr="00E14EE9">
        <w:rPr>
          <w:rFonts w:ascii="IntelOne Text" w:hAnsi="IntelOne Text"/>
          <w:sz w:val="18"/>
          <w:szCs w:val="18"/>
        </w:rPr>
        <w:t>cmove</w:t>
      </w:r>
      <w:proofErr w:type="spellEnd"/>
      <w:r w:rsidRPr="00E14EE9">
        <w:rPr>
          <w:rFonts w:ascii="IntelOne Text" w:hAnsi="IntelOne Text"/>
          <w:sz w:val="18"/>
          <w:szCs w:val="18"/>
        </w:rPr>
        <w:t xml:space="preserve"> is based</w:t>
      </w:r>
    </w:p>
    <w:p w14:paraId="2A4DACC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on NE flag settings.</w:t>
      </w:r>
    </w:p>
    <w:p w14:paraId="00EB1D3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6CCEAF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0E6029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A3566F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9  cmovL</w:t>
      </w:r>
      <w:proofErr w:type="gramEnd"/>
      <w:r w:rsidRPr="00E14EE9">
        <w:rPr>
          <w:rFonts w:ascii="IntelOne Text" w:hAnsi="IntelOne Text"/>
          <w:sz w:val="18"/>
          <w:szCs w:val="18"/>
        </w:rPr>
        <w:t>_regUCF2_</w:t>
      </w:r>
      <w:proofErr w:type="gramStart"/>
      <w:r w:rsidRPr="00E14EE9">
        <w:rPr>
          <w:rFonts w:ascii="IntelOne Text" w:hAnsi="IntelOne Text"/>
          <w:sz w:val="18"/>
          <w:szCs w:val="18"/>
        </w:rPr>
        <w:t>ne  =</w:t>
      </w:r>
      <w:proofErr w:type="gramEnd"/>
      <w:r w:rsidRPr="00E14EE9">
        <w:rPr>
          <w:rFonts w:ascii="IntelOne Text" w:hAnsi="IntelOne Text"/>
          <w:sz w:val="18"/>
          <w:szCs w:val="18"/>
        </w:rPr>
        <w:t xml:space="preserve">== _ 10 13 </w:t>
      </w:r>
      <w:proofErr w:type="gramStart"/>
      <w:r w:rsidRPr="00E14EE9">
        <w:rPr>
          <w:rFonts w:ascii="IntelOne Text" w:hAnsi="IntelOne Text"/>
          <w:sz w:val="18"/>
          <w:szCs w:val="18"/>
        </w:rPr>
        <w:t>14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ne !</w:t>
      </w:r>
      <w:proofErr w:type="spellStart"/>
      <w:r w:rsidRPr="00E14EE9">
        <w:rPr>
          <w:rFonts w:ascii="IntelOne Text" w:hAnsi="IntelOne Text"/>
          <w:sz w:val="18"/>
          <w:szCs w:val="18"/>
        </w:rPr>
        <w:t>jvms</w:t>
      </w:r>
      <w:proofErr w:type="spellEnd"/>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w:t>
      </w:r>
      <w:proofErr w:type="gramEnd"/>
      <w:r w:rsidRPr="00E14EE9">
        <w:rPr>
          <w:rFonts w:ascii="IntelOne Text" w:hAnsi="IntelOne Text"/>
          <w:sz w:val="18"/>
          <w:szCs w:val="18"/>
        </w:rPr>
        <w:t>micro @ bci:13 (line 43)</w:t>
      </w:r>
    </w:p>
    <w:p w14:paraId="0DBC64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 xml:space="preserve">10  </w:t>
      </w:r>
      <w:proofErr w:type="spellStart"/>
      <w:r w:rsidRPr="00E14EE9">
        <w:rPr>
          <w:rFonts w:ascii="IntelOne Text" w:hAnsi="IntelOne Text"/>
          <w:sz w:val="18"/>
          <w:szCs w:val="18"/>
        </w:rPr>
        <w:t>cmpF</w:t>
      </w:r>
      <w:proofErr w:type="gramEnd"/>
      <w:r w:rsidRPr="00E14EE9">
        <w:rPr>
          <w:rFonts w:ascii="IntelOne Text" w:hAnsi="IntelOne Text"/>
          <w:sz w:val="18"/>
          <w:szCs w:val="18"/>
        </w:rPr>
        <w:t>_cc_reg_</w:t>
      </w:r>
      <w:proofErr w:type="gramStart"/>
      <w:r w:rsidRPr="00E14EE9">
        <w:rPr>
          <w:rFonts w:ascii="IntelOne Text" w:hAnsi="IntelOne Text"/>
          <w:sz w:val="18"/>
          <w:szCs w:val="18"/>
        </w:rPr>
        <w:t>CF</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11 </w:t>
      </w:r>
      <w:proofErr w:type="gramStart"/>
      <w:r w:rsidRPr="00E14EE9">
        <w:rPr>
          <w:rFonts w:ascii="IntelOne Text" w:hAnsi="IntelOne Text"/>
          <w:sz w:val="18"/>
          <w:szCs w:val="18"/>
        </w:rPr>
        <w:t>12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9 ]</w:t>
      </w:r>
      <w:proofErr w:type="gramEnd"/>
      <w:r w:rsidRPr="00E14EE9">
        <w:rPr>
          <w:rFonts w:ascii="IntelOne Text" w:hAnsi="IntelOne Text"/>
          <w:sz w:val="18"/>
          <w:szCs w:val="18"/>
        </w:rPr>
        <w:t>]</w:t>
      </w:r>
    </w:p>
    <w:p w14:paraId="0F6E40B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&lt;= operator,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&lt;=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indeed false and we don't need any special fixup like == </w:t>
      </w:r>
      <w:proofErr w:type="gramStart"/>
      <w:r w:rsidRPr="00E14EE9">
        <w:rPr>
          <w:rFonts w:ascii="IntelOne Text" w:hAnsi="IntelOne Text"/>
          <w:sz w:val="18"/>
          <w:szCs w:val="18"/>
        </w:rPr>
        <w:t>or !</w:t>
      </w:r>
      <w:proofErr w:type="gramEnd"/>
      <w:r w:rsidRPr="00E14EE9">
        <w:rPr>
          <w:rFonts w:ascii="IntelOne Text" w:hAnsi="IntelOne Text"/>
          <w:sz w:val="18"/>
          <w:szCs w:val="18"/>
        </w:rPr>
        <w:t>=</w:t>
      </w:r>
    </w:p>
    <w:p w14:paraId="13B5BB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where result </w:t>
      </w:r>
      <w:proofErr w:type="gramStart"/>
      <w:r w:rsidRPr="00E14EE9">
        <w:rPr>
          <w:rFonts w:ascii="IntelOne Text" w:hAnsi="IntelOne Text"/>
          <w:sz w:val="18"/>
          <w:szCs w:val="18"/>
        </w:rPr>
        <w:t>are</w:t>
      </w:r>
      <w:proofErr w:type="gramEnd"/>
      <w:r w:rsidRPr="00E14EE9">
        <w:rPr>
          <w:rFonts w:ascii="IntelOne Text" w:hAnsi="IntelOne Text"/>
          <w:sz w:val="18"/>
          <w:szCs w:val="18"/>
        </w:rPr>
        <w:t xml:space="preserve"> flipped and counter </w:t>
      </w:r>
      <w:proofErr w:type="spellStart"/>
      <w:r w:rsidRPr="00E14EE9">
        <w:rPr>
          <w:rFonts w:ascii="IntelOne Text" w:hAnsi="IntelOne Text"/>
          <w:sz w:val="18"/>
          <w:szCs w:val="18"/>
        </w:rPr>
        <w:t>intutive</w:t>
      </w:r>
      <w:proofErr w:type="spellEnd"/>
      <w:r w:rsidRPr="00E14EE9">
        <w:rPr>
          <w:rFonts w:ascii="IntelOne Text" w:hAnsi="IntelOne Text"/>
          <w:sz w:val="18"/>
          <w:szCs w:val="18"/>
        </w:rPr>
        <w:t xml:space="preserve"> i.e.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false and </w:t>
      </w:r>
      <w:proofErr w:type="spellStart"/>
      <w:proofErr w:type="gramStart"/>
      <w:r w:rsidRPr="00E14EE9">
        <w:rPr>
          <w:rFonts w:ascii="IntelOne Text" w:hAnsi="IntelOne Text"/>
          <w:sz w:val="18"/>
          <w:szCs w:val="18"/>
        </w:rPr>
        <w: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true.</w:t>
      </w:r>
    </w:p>
    <w:p w14:paraId="3DF32D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3516E33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&lt;=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4A169BF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606AA31B" w14:textId="77777777" w:rsidR="00E14EE9" w:rsidRPr="00E14EE9" w:rsidRDefault="00E14EE9" w:rsidP="00F67ED5">
      <w:pPr>
        <w:spacing w:after="0"/>
        <w:rPr>
          <w:rFonts w:ascii="IntelOne Text" w:hAnsi="IntelOne Text"/>
          <w:sz w:val="18"/>
          <w:szCs w:val="18"/>
        </w:rPr>
      </w:pPr>
    </w:p>
    <w:p w14:paraId="7600221D"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lastRenderedPageBreak/>
        <w:t xml:space="preserve">    public static void </w:t>
      </w:r>
      <w:proofErr w:type="gramStart"/>
      <w:r w:rsidRPr="00E14EE9">
        <w:rPr>
          <w:rFonts w:ascii="IntelOne Text" w:hAnsi="IntelOne Text"/>
          <w:sz w:val="18"/>
          <w:szCs w:val="18"/>
        </w:rPr>
        <w:t>main(</w:t>
      </w:r>
      <w:proofErr w:type="gramEnd"/>
      <w:r w:rsidRPr="00E14EE9">
        <w:rPr>
          <w:rFonts w:ascii="IntelOne Text" w:hAnsi="IntelOne Text"/>
          <w:sz w:val="18"/>
          <w:szCs w:val="18"/>
        </w:rPr>
        <w:t xml:space="preserve">String [] </w:t>
      </w:r>
      <w:proofErr w:type="spellStart"/>
      <w:r w:rsidRPr="00E14EE9">
        <w:rPr>
          <w:rFonts w:ascii="IntelOne Text" w:hAnsi="IntelOne Text"/>
          <w:sz w:val="18"/>
          <w:szCs w:val="18"/>
        </w:rPr>
        <w:t>args</w:t>
      </w:r>
      <w:proofErr w:type="spellEnd"/>
      <w:r w:rsidRPr="00E14EE9">
        <w:rPr>
          <w:rFonts w:ascii="IntelOne Text" w:hAnsi="IntelOne Text"/>
          <w:sz w:val="18"/>
          <w:szCs w:val="18"/>
        </w:rPr>
        <w:t>) {</w:t>
      </w:r>
    </w:p>
    <w:p w14:paraId="7E29B48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long res = 0;</w:t>
      </w:r>
    </w:p>
    <w:p w14:paraId="20FFCB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(int </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 0; </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&lt; 100000; </w:t>
      </w:r>
      <w:proofErr w:type="spellStart"/>
      <w:r w:rsidRPr="00E14EE9">
        <w:rPr>
          <w:rFonts w:ascii="IntelOne Text" w:hAnsi="IntelOne Text"/>
          <w:sz w:val="18"/>
          <w:szCs w:val="18"/>
        </w:rPr>
        <w:t>i</w:t>
      </w:r>
      <w:proofErr w:type="spellEnd"/>
      <w:r w:rsidRPr="00E14EE9">
        <w:rPr>
          <w:rFonts w:ascii="IntelOne Text" w:hAnsi="IntelOne Text"/>
          <w:sz w:val="18"/>
          <w:szCs w:val="18"/>
        </w:rPr>
        <w:t>++) {</w:t>
      </w:r>
    </w:p>
    <w:p w14:paraId="1027399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w:t>
      </w:r>
      <w:proofErr w:type="gramStart"/>
      <w:r w:rsidRPr="00E14EE9">
        <w:rPr>
          <w:rFonts w:ascii="IntelOne Text" w:hAnsi="IntelOne Text"/>
          <w:sz w:val="18"/>
          <w:szCs w:val="18"/>
        </w:rPr>
        <w:t>micro(</w:t>
      </w:r>
      <w:proofErr w:type="gramEnd"/>
      <w:r w:rsidRPr="00E14EE9">
        <w:rPr>
          <w:rFonts w:ascii="IntelOne Text" w:hAnsi="IntelOne Text"/>
          <w:sz w:val="18"/>
          <w:szCs w:val="18"/>
        </w:rPr>
        <w:t>10, 20, 1.0f</w:t>
      </w:r>
      <w:proofErr w:type="gramStart"/>
      <w:r w:rsidRPr="00E14EE9">
        <w:rPr>
          <w:rFonts w:ascii="IntelOne Text" w:hAnsi="IntelOne Text"/>
          <w:sz w:val="18"/>
          <w:szCs w:val="18"/>
        </w:rPr>
        <w:t>,  (</w:t>
      </w:r>
      <w:proofErr w:type="gramEnd"/>
      <w:r w:rsidRPr="00E14EE9">
        <w:rPr>
          <w:rFonts w:ascii="IntelOne Text" w:hAnsi="IntelOne Text"/>
          <w:sz w:val="18"/>
          <w:szCs w:val="18"/>
        </w:rPr>
        <w:t>(</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&amp; 1) == 0</w:t>
      </w:r>
      <w:proofErr w:type="gramStart"/>
      <w:r w:rsidRPr="00E14EE9">
        <w:rPr>
          <w:rFonts w:ascii="IntelOne Text" w:hAnsi="IntelOne Text"/>
          <w:sz w:val="18"/>
          <w:szCs w:val="18"/>
        </w:rPr>
        <w:t>)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1.0f :</w:t>
      </w:r>
      <w:proofErr w:type="gramEnd"/>
      <w:r w:rsidRPr="00E14EE9">
        <w:rPr>
          <w:rFonts w:ascii="IntelOne Text" w:hAnsi="IntelOne Text"/>
          <w:sz w:val="18"/>
          <w:szCs w:val="18"/>
        </w:rPr>
        <w:t xml:space="preserve"> 0.0f);</w:t>
      </w:r>
    </w:p>
    <w:p w14:paraId="4BD92FE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w:t>
      </w:r>
      <w:proofErr w:type="gramStart"/>
      <w:r w:rsidRPr="00E14EE9">
        <w:rPr>
          <w:rFonts w:ascii="IntelOne Text" w:hAnsi="IntelOne Text"/>
          <w:sz w:val="18"/>
          <w:szCs w:val="18"/>
        </w:rPr>
        <w:t>micro(</w:t>
      </w:r>
      <w:proofErr w:type="gramEnd"/>
      <w:r w:rsidRPr="00E14EE9">
        <w:rPr>
          <w:rFonts w:ascii="IntelOne Text" w:hAnsi="IntelOne Text"/>
          <w:sz w:val="18"/>
          <w:szCs w:val="18"/>
        </w:rPr>
        <w:t>10, 20, ((</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&amp; 1) == 0</w:t>
      </w:r>
      <w:proofErr w:type="gramStart"/>
      <w:r w:rsidRPr="00E14EE9">
        <w:rPr>
          <w:rFonts w:ascii="IntelOne Text" w:hAnsi="IntelOne Text"/>
          <w:sz w:val="18"/>
          <w:szCs w:val="18"/>
        </w:rPr>
        <w:t>) ?</w:t>
      </w:r>
      <w:proofErr w:type="gramEnd"/>
      <w:r w:rsidRPr="00E14EE9">
        <w:rPr>
          <w:rFonts w:ascii="IntelOne Text" w:hAnsi="IntelOne Text"/>
          <w:sz w:val="18"/>
          <w:szCs w:val="18"/>
        </w:rPr>
        <w:t xml:space="preserve"> </w:t>
      </w:r>
      <w:proofErr w:type="spellStart"/>
      <w:proofErr w:type="gramStart"/>
      <w:r w:rsidRPr="00E14EE9">
        <w:rPr>
          <w:rFonts w:ascii="IntelOne Text" w:hAnsi="IntelOne Text"/>
          <w:sz w:val="18"/>
          <w:szCs w:val="18"/>
        </w:rPr>
        <w:t>Float.NaN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2.0f</w:t>
      </w:r>
      <w:proofErr w:type="gramStart"/>
      <w:r w:rsidRPr="00E14EE9">
        <w:rPr>
          <w:rFonts w:ascii="IntelOne Text" w:hAnsi="IntelOne Text"/>
          <w:sz w:val="18"/>
          <w:szCs w:val="18"/>
        </w:rPr>
        <w:t>,  (</w:t>
      </w:r>
      <w:proofErr w:type="gramEnd"/>
      <w:r w:rsidRPr="00E14EE9">
        <w:rPr>
          <w:rFonts w:ascii="IntelOne Text" w:hAnsi="IntelOne Text"/>
          <w:sz w:val="18"/>
          <w:szCs w:val="18"/>
        </w:rPr>
        <w:t>(</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&amp; 1) == 0</w:t>
      </w:r>
      <w:proofErr w:type="gramStart"/>
      <w:r w:rsidRPr="00E14EE9">
        <w:rPr>
          <w:rFonts w:ascii="IntelOne Text" w:hAnsi="IntelOne Text"/>
          <w:sz w:val="18"/>
          <w:szCs w:val="18"/>
        </w:rPr>
        <w:t>) ?</w:t>
      </w:r>
      <w:proofErr w:type="gramEnd"/>
      <w:r w:rsidRPr="00E14EE9">
        <w:rPr>
          <w:rFonts w:ascii="IntelOne Text" w:hAnsi="IntelOne Text"/>
          <w:sz w:val="18"/>
          <w:szCs w:val="18"/>
        </w:rPr>
        <w:t xml:space="preserve"> </w:t>
      </w:r>
      <w:proofErr w:type="spellStart"/>
      <w:proofErr w:type="gramStart"/>
      <w:r w:rsidRPr="00E14EE9">
        <w:rPr>
          <w:rFonts w:ascii="IntelOne Text" w:hAnsi="IntelOne Text"/>
          <w:sz w:val="18"/>
          <w:szCs w:val="18"/>
        </w:rPr>
        <w:t>Float.NaN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3.0f);</w:t>
      </w:r>
    </w:p>
    <w:p w14:paraId="661030F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632A7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System.out.println</w:t>
      </w:r>
      <w:proofErr w:type="spellEnd"/>
      <w:r w:rsidRPr="00E14EE9">
        <w:rPr>
          <w:rFonts w:ascii="IntelOne Text" w:hAnsi="IntelOne Text"/>
          <w:sz w:val="18"/>
          <w:szCs w:val="18"/>
        </w:rPr>
        <w:t>("[res] " + res);</w:t>
      </w:r>
    </w:p>
    <w:p w14:paraId="30492AB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01F76321" w14:textId="77777777" w:rsidR="00E14EE9" w:rsidRPr="00E14EE9" w:rsidRDefault="00E14EE9" w:rsidP="00F67ED5">
      <w:pPr>
        <w:spacing w:after="0"/>
        <w:rPr>
          <w:rFonts w:ascii="IntelOne Text" w:hAnsi="IntelOne Text"/>
          <w:sz w:val="18"/>
          <w:szCs w:val="18"/>
        </w:rPr>
      </w:pPr>
    </w:p>
    <w:p w14:paraId="495C4104" w14:textId="0AA29D84" w:rsidR="00E14EE9" w:rsidRDefault="00E14EE9" w:rsidP="00F67ED5">
      <w:pPr>
        <w:spacing w:after="0"/>
        <w:rPr>
          <w:rFonts w:ascii="IntelOne Text" w:hAnsi="IntelOne Text"/>
          <w:sz w:val="18"/>
          <w:szCs w:val="18"/>
        </w:rPr>
      </w:pPr>
      <w:r w:rsidRPr="00E14EE9">
        <w:rPr>
          <w:rFonts w:ascii="IntelOne Text" w:hAnsi="IntelOne Text"/>
          <w:sz w:val="18"/>
          <w:szCs w:val="18"/>
        </w:rPr>
        <w:t>}</w:t>
      </w:r>
    </w:p>
    <w:p w14:paraId="7CAA82FD" w14:textId="77777777" w:rsidR="00F865D3" w:rsidRDefault="00F865D3" w:rsidP="00F67ED5">
      <w:pPr>
        <w:spacing w:after="0"/>
        <w:rPr>
          <w:rFonts w:ascii="IntelOne Text" w:hAnsi="IntelOne Text"/>
          <w:sz w:val="18"/>
          <w:szCs w:val="18"/>
        </w:rPr>
      </w:pPr>
    </w:p>
    <w:p w14:paraId="49F5E303" w14:textId="77777777" w:rsidR="00F865D3" w:rsidRDefault="00F865D3">
      <w:pPr>
        <w:rPr>
          <w:rFonts w:ascii="IntelOne Text" w:hAnsi="IntelOne Text"/>
          <w:sz w:val="18"/>
          <w:szCs w:val="18"/>
        </w:rPr>
      </w:pPr>
    </w:p>
    <w:p w14:paraId="5E190878" w14:textId="77777777" w:rsidR="00F865D3" w:rsidRDefault="00F865D3">
      <w:pPr>
        <w:rPr>
          <w:rFonts w:ascii="IntelOne Text" w:hAnsi="IntelOne Text"/>
          <w:sz w:val="18"/>
          <w:szCs w:val="18"/>
        </w:rPr>
      </w:pPr>
    </w:p>
    <w:p w14:paraId="619A2DA9" w14:textId="77777777" w:rsidR="00F865D3" w:rsidRDefault="00F865D3">
      <w:pPr>
        <w:rPr>
          <w:rFonts w:ascii="IntelOne Text" w:hAnsi="IntelOne Text"/>
          <w:sz w:val="18"/>
          <w:szCs w:val="18"/>
        </w:rPr>
      </w:pPr>
    </w:p>
    <w:p w14:paraId="2EC55C72" w14:textId="77777777" w:rsidR="00F865D3" w:rsidRDefault="00F865D3">
      <w:pPr>
        <w:rPr>
          <w:rFonts w:ascii="IntelOne Text" w:hAnsi="IntelOne Text"/>
          <w:sz w:val="18"/>
          <w:szCs w:val="18"/>
        </w:rPr>
      </w:pPr>
    </w:p>
    <w:p w14:paraId="7754A9AA" w14:textId="77777777" w:rsidR="00F865D3" w:rsidRDefault="00F865D3">
      <w:pPr>
        <w:rPr>
          <w:rFonts w:ascii="IntelOne Text" w:hAnsi="IntelOne Text"/>
          <w:sz w:val="18"/>
          <w:szCs w:val="18"/>
        </w:rPr>
      </w:pPr>
    </w:p>
    <w:p w14:paraId="74293A19" w14:textId="77777777" w:rsidR="00F865D3" w:rsidRDefault="00F865D3">
      <w:pPr>
        <w:rPr>
          <w:rFonts w:ascii="IntelOne Text" w:hAnsi="IntelOne Text"/>
          <w:sz w:val="18"/>
          <w:szCs w:val="18"/>
        </w:rPr>
      </w:pPr>
    </w:p>
    <w:p w14:paraId="5619964E" w14:textId="77777777" w:rsidR="00F865D3" w:rsidRDefault="00F865D3">
      <w:pPr>
        <w:rPr>
          <w:rFonts w:ascii="IntelOne Text" w:hAnsi="IntelOne Text"/>
          <w:sz w:val="18"/>
          <w:szCs w:val="18"/>
        </w:rPr>
      </w:pPr>
    </w:p>
    <w:p w14:paraId="7EB8FEBE" w14:textId="77777777" w:rsidR="00F865D3" w:rsidRDefault="00F865D3">
      <w:pPr>
        <w:rPr>
          <w:rFonts w:ascii="IntelOne Text" w:hAnsi="IntelOne Text"/>
          <w:sz w:val="18"/>
          <w:szCs w:val="18"/>
        </w:rPr>
      </w:pPr>
    </w:p>
    <w:p w14:paraId="336F4203" w14:textId="77777777" w:rsidR="00F865D3" w:rsidRDefault="00F865D3">
      <w:pPr>
        <w:rPr>
          <w:rFonts w:ascii="IntelOne Text" w:hAnsi="IntelOne Text"/>
          <w:sz w:val="18"/>
          <w:szCs w:val="18"/>
        </w:rPr>
      </w:pPr>
    </w:p>
    <w:p w14:paraId="2A03656C" w14:textId="77777777" w:rsidR="00F865D3" w:rsidRDefault="00F865D3">
      <w:pPr>
        <w:rPr>
          <w:rFonts w:ascii="IntelOne Text" w:hAnsi="IntelOne Text"/>
          <w:sz w:val="18"/>
          <w:szCs w:val="18"/>
        </w:rPr>
      </w:pPr>
    </w:p>
    <w:p w14:paraId="1B307378" w14:textId="77777777" w:rsidR="00F865D3" w:rsidRDefault="00F865D3">
      <w:pPr>
        <w:rPr>
          <w:rFonts w:ascii="IntelOne Text" w:hAnsi="IntelOne Text"/>
          <w:sz w:val="18"/>
          <w:szCs w:val="18"/>
        </w:rPr>
      </w:pPr>
    </w:p>
    <w:p w14:paraId="6E234214" w14:textId="77777777" w:rsidR="00F865D3" w:rsidRDefault="00F865D3">
      <w:pPr>
        <w:rPr>
          <w:rFonts w:ascii="IntelOne Text" w:hAnsi="IntelOne Text"/>
          <w:sz w:val="18"/>
          <w:szCs w:val="18"/>
        </w:rPr>
      </w:pPr>
    </w:p>
    <w:p w14:paraId="4E5CE658" w14:textId="72D604D2" w:rsidR="005D7148" w:rsidRPr="005D7148" w:rsidRDefault="005D7148">
      <w:pPr>
        <w:rPr>
          <w:rFonts w:ascii="IntelOne Text" w:hAnsi="IntelOne Text"/>
          <w:b/>
          <w:bCs/>
          <w:sz w:val="18"/>
          <w:szCs w:val="18"/>
          <w:u w:val="single"/>
        </w:rPr>
      </w:pPr>
      <w:r w:rsidRPr="005D7148">
        <w:rPr>
          <w:rFonts w:ascii="IntelOne Text" w:hAnsi="IntelOne Text"/>
          <w:b/>
          <w:bCs/>
          <w:sz w:val="18"/>
          <w:szCs w:val="18"/>
          <w:u w:val="single"/>
        </w:rPr>
        <w:t xml:space="preserve">APX Validation </w:t>
      </w:r>
      <w:proofErr w:type="gramStart"/>
      <w:r w:rsidRPr="005D7148">
        <w:rPr>
          <w:rFonts w:ascii="IntelOne Text" w:hAnsi="IntelOne Text"/>
          <w:b/>
          <w:bCs/>
          <w:sz w:val="18"/>
          <w:szCs w:val="18"/>
          <w:u w:val="single"/>
        </w:rPr>
        <w:t>Bugs:-</w:t>
      </w:r>
      <w:proofErr w:type="gramEnd"/>
    </w:p>
    <w:p w14:paraId="5F598831" w14:textId="77777777" w:rsidR="005D7148" w:rsidRDefault="005D7148">
      <w:pPr>
        <w:rPr>
          <w:rFonts w:ascii="IntelOne Text" w:hAnsi="IntelOne Text"/>
          <w:sz w:val="18"/>
          <w:szCs w:val="18"/>
        </w:rPr>
      </w:pPr>
      <w:r>
        <w:rPr>
          <w:rFonts w:ascii="IntelOne Text" w:hAnsi="IntelOne Text"/>
          <w:sz w:val="18"/>
          <w:szCs w:val="18"/>
        </w:rPr>
        <w:t>1)</w:t>
      </w:r>
    </w:p>
    <w:p w14:paraId="2B2A501B" w14:textId="7EB5EA5C" w:rsidR="00F865D3" w:rsidRDefault="00F865D3">
      <w:pPr>
        <w:rPr>
          <w:rFonts w:ascii="IntelOne Text" w:hAnsi="IntelOne Text"/>
          <w:sz w:val="18"/>
          <w:szCs w:val="18"/>
        </w:rPr>
      </w:pPr>
      <w:r w:rsidRPr="00792950">
        <w:rPr>
          <w:rFonts w:ascii="IntelOne Text" w:hAnsi="IntelOne Text"/>
          <w:sz w:val="18"/>
          <w:szCs w:val="18"/>
          <w:highlight w:val="green"/>
        </w:rPr>
        <w:t xml:space="preserve">APX – Safepoint Polling </w:t>
      </w:r>
      <w:proofErr w:type="gramStart"/>
      <w:r w:rsidRPr="00792950">
        <w:rPr>
          <w:rFonts w:ascii="IntelOne Text" w:hAnsi="IntelOne Text"/>
          <w:sz w:val="18"/>
          <w:szCs w:val="18"/>
          <w:highlight w:val="green"/>
        </w:rPr>
        <w:t>Issue</w:t>
      </w:r>
      <w:r w:rsidR="00BB58A4">
        <w:rPr>
          <w:rFonts w:ascii="IntelOne Text" w:hAnsi="IntelOne Text"/>
          <w:sz w:val="18"/>
          <w:szCs w:val="18"/>
        </w:rPr>
        <w:t xml:space="preserve"> </w:t>
      </w:r>
      <w:r w:rsidR="00792950">
        <w:rPr>
          <w:rFonts w:ascii="IntelOne Text" w:hAnsi="IntelOne Text"/>
          <w:sz w:val="18"/>
          <w:szCs w:val="18"/>
        </w:rPr>
        <w:t xml:space="preserve"> -</w:t>
      </w:r>
      <w:proofErr w:type="gramEnd"/>
      <w:r w:rsidR="00792950">
        <w:rPr>
          <w:rFonts w:ascii="IntelOne Text" w:hAnsi="IntelOne Text"/>
          <w:sz w:val="18"/>
          <w:szCs w:val="18"/>
        </w:rPr>
        <w:t xml:space="preserve"> Integrated into JDK-mainline</w:t>
      </w:r>
    </w:p>
    <w:p w14:paraId="7889843F" w14:textId="4F09DCDF" w:rsidR="004C57AA" w:rsidRDefault="004C57AA">
      <w:pPr>
        <w:rPr>
          <w:rFonts w:ascii="IntelOne Text" w:hAnsi="IntelOne Text"/>
          <w:sz w:val="18"/>
          <w:szCs w:val="18"/>
        </w:rPr>
      </w:pPr>
      <w:r>
        <w:rPr>
          <w:rFonts w:ascii="IntelOne Text" w:hAnsi="IntelOne Text"/>
          <w:sz w:val="18"/>
          <w:szCs w:val="18"/>
        </w:rPr>
        <w:t>Reproducible with</w:t>
      </w:r>
    </w:p>
    <w:p w14:paraId="53F8C476" w14:textId="30B4C35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w:t>
      </w:r>
      <w:proofErr w:type="gramStart"/>
      <w:r>
        <w:rPr>
          <w:rFonts w:ascii="IntelOne Text" w:hAnsi="IntelOne Text"/>
          <w:sz w:val="18"/>
          <w:szCs w:val="18"/>
        </w:rPr>
        <w:t>XX:+</w:t>
      </w:r>
      <w:proofErr w:type="spellStart"/>
      <w:proofErr w:type="gramEnd"/>
      <w:r>
        <w:rPr>
          <w:rFonts w:ascii="IntelOne Text" w:hAnsi="IntelOne Text"/>
          <w:sz w:val="18"/>
          <w:szCs w:val="18"/>
        </w:rPr>
        <w:t>SafepointALot</w:t>
      </w:r>
      <w:proofErr w:type="spellEnd"/>
    </w:p>
    <w:p w14:paraId="106B181E" w14:textId="39A7960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EGPR allocation sequence</w:t>
      </w:r>
    </w:p>
    <w:p w14:paraId="7FA360A4" w14:textId="09922D67" w:rsidR="004C57AA" w:rsidRP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TestLongVect.java</w:t>
      </w:r>
    </w:p>
    <w:p w14:paraId="436A54A8" w14:textId="33BD7ED0" w:rsidR="00F865D3" w:rsidRDefault="00BB58A4">
      <w:pPr>
        <w:rPr>
          <w:rFonts w:ascii="IntelOne Text" w:hAnsi="IntelOne Text"/>
          <w:sz w:val="18"/>
          <w:szCs w:val="18"/>
        </w:rPr>
      </w:pPr>
      <w:r>
        <w:rPr>
          <w:rFonts w:ascii="IntelOne Text" w:hAnsi="IntelOne Text"/>
          <w:sz w:val="18"/>
          <w:szCs w:val="18"/>
        </w:rPr>
        <w:lastRenderedPageBreak/>
        <w:t xml:space="preserve">                  </w:t>
      </w:r>
      <w:r w:rsidR="00F865D3" w:rsidRPr="00F865D3">
        <w:rPr>
          <w:rFonts w:ascii="IntelOne Text" w:hAnsi="IntelOne Text"/>
          <w:noProof/>
          <w:sz w:val="18"/>
          <w:szCs w:val="18"/>
        </w:rPr>
        <w:drawing>
          <wp:inline distT="0" distB="0" distL="0" distR="0" wp14:anchorId="51D682BC" wp14:editId="4B78B87D">
            <wp:extent cx="4043379" cy="3392478"/>
            <wp:effectExtent l="0" t="0" r="0" b="0"/>
            <wp:docPr id="90268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1999" name=""/>
                    <pic:cNvPicPr/>
                  </pic:nvPicPr>
                  <pic:blipFill>
                    <a:blip r:embed="rId216"/>
                    <a:stretch>
                      <a:fillRect/>
                    </a:stretch>
                  </pic:blipFill>
                  <pic:spPr>
                    <a:xfrm>
                      <a:off x="0" y="0"/>
                      <a:ext cx="4047575" cy="3395998"/>
                    </a:xfrm>
                    <a:prstGeom prst="rect">
                      <a:avLst/>
                    </a:prstGeom>
                  </pic:spPr>
                </pic:pic>
              </a:graphicData>
            </a:graphic>
          </wp:inline>
        </w:drawing>
      </w:r>
    </w:p>
    <w:p w14:paraId="7AAF925A" w14:textId="77777777" w:rsidR="00F865D3" w:rsidRDefault="00F865D3">
      <w:pPr>
        <w:rPr>
          <w:rFonts w:ascii="IntelOne Text" w:hAnsi="IntelOne Text"/>
          <w:sz w:val="18"/>
          <w:szCs w:val="18"/>
        </w:rPr>
      </w:pPr>
    </w:p>
    <w:p w14:paraId="12CD4D91" w14:textId="4163CC91" w:rsidR="00D454CD" w:rsidRDefault="00D454CD">
      <w:pPr>
        <w:rPr>
          <w:rFonts w:ascii="IntelOne Text" w:hAnsi="IntelOne Text"/>
          <w:sz w:val="18"/>
          <w:szCs w:val="18"/>
        </w:rPr>
      </w:pPr>
      <w:r>
        <w:rPr>
          <w:rFonts w:ascii="IntelOne Text" w:hAnsi="IntelOne Text"/>
          <w:sz w:val="18"/>
          <w:szCs w:val="18"/>
        </w:rPr>
        <w:t xml:space="preserve">Problem relates to missing handling of REX2 encoding during </w:t>
      </w:r>
      <w:proofErr w:type="spellStart"/>
      <w:r>
        <w:rPr>
          <w:rFonts w:ascii="IntelOne Text" w:hAnsi="IntelOne Text"/>
          <w:sz w:val="18"/>
          <w:szCs w:val="18"/>
        </w:rPr>
        <w:t>safepoint</w:t>
      </w:r>
      <w:proofErr w:type="spellEnd"/>
      <w:r>
        <w:rPr>
          <w:rFonts w:ascii="IntelOne Text" w:hAnsi="IntelOne Text"/>
          <w:sz w:val="18"/>
          <w:szCs w:val="18"/>
        </w:rPr>
        <w:t xml:space="preserve"> polling condition </w:t>
      </w:r>
      <w:proofErr w:type="spellStart"/>
      <w:r>
        <w:rPr>
          <w:rFonts w:ascii="IntelOne Text" w:hAnsi="IntelOne Text"/>
          <w:sz w:val="18"/>
          <w:szCs w:val="18"/>
        </w:rPr>
        <w:t>NativeInstruction</w:t>
      </w:r>
      <w:proofErr w:type="spellEnd"/>
      <w:r>
        <w:rPr>
          <w:rFonts w:ascii="IntelOne Text" w:hAnsi="IntelOne Text"/>
          <w:sz w:val="18"/>
          <w:szCs w:val="18"/>
        </w:rPr>
        <w:t xml:space="preserve"> access.</w:t>
      </w:r>
    </w:p>
    <w:p w14:paraId="5274400E" w14:textId="657F2720" w:rsidR="00D454CD" w:rsidRDefault="003A1525">
      <w:pPr>
        <w:rPr>
          <w:rFonts w:ascii="IntelOne Text" w:hAnsi="IntelOne Text"/>
          <w:sz w:val="18"/>
          <w:szCs w:val="18"/>
        </w:rPr>
      </w:pPr>
      <w:r w:rsidRPr="003A1525">
        <w:rPr>
          <w:rFonts w:ascii="IntelOne Text" w:hAnsi="IntelOne Text"/>
          <w:noProof/>
          <w:sz w:val="18"/>
          <w:szCs w:val="18"/>
        </w:rPr>
        <w:drawing>
          <wp:inline distT="0" distB="0" distL="0" distR="0" wp14:anchorId="3715A3CC" wp14:editId="6E36059B">
            <wp:extent cx="5731510" cy="681355"/>
            <wp:effectExtent l="0" t="0" r="2540" b="4445"/>
            <wp:docPr id="3960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6992" name=""/>
                    <pic:cNvPicPr/>
                  </pic:nvPicPr>
                  <pic:blipFill>
                    <a:blip r:embed="rId217"/>
                    <a:stretch>
                      <a:fillRect/>
                    </a:stretch>
                  </pic:blipFill>
                  <pic:spPr>
                    <a:xfrm>
                      <a:off x="0" y="0"/>
                      <a:ext cx="5731510" cy="681355"/>
                    </a:xfrm>
                    <a:prstGeom prst="rect">
                      <a:avLst/>
                    </a:prstGeom>
                  </pic:spPr>
                </pic:pic>
              </a:graphicData>
            </a:graphic>
          </wp:inline>
        </w:drawing>
      </w:r>
      <w:r w:rsidR="00F05130">
        <w:rPr>
          <w:rFonts w:ascii="IntelOne Text" w:hAnsi="IntelOne Text"/>
          <w:sz w:val="18"/>
          <w:szCs w:val="18"/>
        </w:rPr>
        <w:tab/>
      </w:r>
    </w:p>
    <w:p w14:paraId="4248DE4A" w14:textId="4644224D" w:rsidR="007D6504" w:rsidRDefault="005F2993">
      <w:pPr>
        <w:rPr>
          <w:rFonts w:ascii="IntelOne Text" w:hAnsi="IntelOne Text"/>
          <w:sz w:val="18"/>
          <w:szCs w:val="18"/>
        </w:rPr>
      </w:pPr>
      <w:r>
        <w:rPr>
          <w:rFonts w:ascii="IntelOne Text" w:hAnsi="IntelOne Text"/>
          <w:sz w:val="18"/>
          <w:szCs w:val="18"/>
        </w:rPr>
        <w:t>Missing REX2 case handling, fixed the crash.</w:t>
      </w:r>
    </w:p>
    <w:p w14:paraId="76D108D2" w14:textId="54B8B41F" w:rsidR="007D6504" w:rsidRDefault="007D6504" w:rsidP="005F2993">
      <w:pPr>
        <w:tabs>
          <w:tab w:val="left" w:pos="2019"/>
        </w:tabs>
        <w:rPr>
          <w:rFonts w:ascii="IntelOne Text" w:hAnsi="IntelOne Text"/>
          <w:sz w:val="18"/>
          <w:szCs w:val="18"/>
        </w:rPr>
      </w:pPr>
    </w:p>
    <w:p w14:paraId="26C0BCD5" w14:textId="1B7CC126" w:rsidR="00765AF9" w:rsidRDefault="00765AF9">
      <w:pPr>
        <w:rPr>
          <w:rFonts w:ascii="IntelOne Text" w:hAnsi="IntelOne Text"/>
          <w:sz w:val="18"/>
          <w:szCs w:val="18"/>
        </w:rPr>
      </w:pPr>
      <w:r w:rsidRPr="00765AF9">
        <w:rPr>
          <w:rFonts w:ascii="IntelOne Text" w:hAnsi="IntelOne Text"/>
          <w:noProof/>
          <w:sz w:val="18"/>
          <w:szCs w:val="18"/>
        </w:rPr>
        <w:drawing>
          <wp:inline distT="0" distB="0" distL="0" distR="0" wp14:anchorId="1C0A88A7" wp14:editId="69A7A8B5">
            <wp:extent cx="5731510" cy="1139825"/>
            <wp:effectExtent l="0" t="0" r="2540" b="3175"/>
            <wp:docPr id="52899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7138" name="Picture 1" descr="A screenshot of a computer&#10;&#10;Description automatically generated"/>
                    <pic:cNvPicPr/>
                  </pic:nvPicPr>
                  <pic:blipFill>
                    <a:blip r:embed="rId218"/>
                    <a:stretch>
                      <a:fillRect/>
                    </a:stretch>
                  </pic:blipFill>
                  <pic:spPr>
                    <a:xfrm>
                      <a:off x="0" y="0"/>
                      <a:ext cx="5731510" cy="1139825"/>
                    </a:xfrm>
                    <a:prstGeom prst="rect">
                      <a:avLst/>
                    </a:prstGeom>
                  </pic:spPr>
                </pic:pic>
              </a:graphicData>
            </a:graphic>
          </wp:inline>
        </w:drawing>
      </w:r>
    </w:p>
    <w:p w14:paraId="3D2FCA0B" w14:textId="77777777" w:rsidR="00792950" w:rsidRDefault="005D7148">
      <w:pPr>
        <w:rPr>
          <w:rFonts w:ascii="IntelOne Text" w:hAnsi="IntelOne Text"/>
          <w:sz w:val="18"/>
          <w:szCs w:val="18"/>
        </w:rPr>
      </w:pPr>
      <w:r>
        <w:rPr>
          <w:rFonts w:ascii="IntelOne Text" w:hAnsi="IntelOne Text"/>
          <w:sz w:val="18"/>
          <w:szCs w:val="18"/>
        </w:rPr>
        <w:t>2)</w:t>
      </w:r>
      <w:r w:rsidR="00792950">
        <w:rPr>
          <w:rFonts w:ascii="IntelOne Text" w:hAnsi="IntelOne Text"/>
          <w:sz w:val="18"/>
          <w:szCs w:val="18"/>
        </w:rPr>
        <w:t xml:space="preserve"> </w:t>
      </w:r>
    </w:p>
    <w:p w14:paraId="65A47972" w14:textId="5498412B" w:rsidR="00792950" w:rsidRDefault="00792950">
      <w:pPr>
        <w:rPr>
          <w:rFonts w:ascii="IntelOne Text" w:hAnsi="IntelOne Text"/>
          <w:sz w:val="18"/>
          <w:szCs w:val="18"/>
        </w:rPr>
      </w:pPr>
      <w:r>
        <w:rPr>
          <w:rFonts w:ascii="IntelOne Text" w:hAnsi="IntelOne Text"/>
          <w:sz w:val="18"/>
          <w:szCs w:val="18"/>
        </w:rPr>
        <w:t xml:space="preserve">Crash during </w:t>
      </w:r>
      <w:proofErr w:type="spellStart"/>
      <w:r>
        <w:rPr>
          <w:rFonts w:ascii="IntelOne Text" w:hAnsi="IntelOne Text"/>
          <w:sz w:val="18"/>
          <w:szCs w:val="18"/>
        </w:rPr>
        <w:t>PhaseOutput</w:t>
      </w:r>
      <w:proofErr w:type="spellEnd"/>
      <w:r>
        <w:rPr>
          <w:rFonts w:ascii="IntelOne Text" w:hAnsi="IntelOne Text"/>
          <w:sz w:val="18"/>
          <w:szCs w:val="18"/>
        </w:rPr>
        <w:t xml:space="preserve"> while estimating </w:t>
      </w:r>
      <w:proofErr w:type="spellStart"/>
      <w:r>
        <w:rPr>
          <w:rFonts w:ascii="IntelOne Text" w:hAnsi="IntelOne Text"/>
          <w:sz w:val="18"/>
          <w:szCs w:val="18"/>
        </w:rPr>
        <w:t>BoxLockNode</w:t>
      </w:r>
      <w:proofErr w:type="spellEnd"/>
      <w:r>
        <w:rPr>
          <w:rFonts w:ascii="IntelOne Text" w:hAnsi="IntelOne Text"/>
          <w:sz w:val="18"/>
          <w:szCs w:val="18"/>
        </w:rPr>
        <w:t xml:space="preserve"> </w:t>
      </w:r>
      <w:proofErr w:type="gramStart"/>
      <w:r>
        <w:rPr>
          <w:rFonts w:ascii="IntelOne Text" w:hAnsi="IntelOne Text"/>
          <w:sz w:val="18"/>
          <w:szCs w:val="18"/>
        </w:rPr>
        <w:t>size  -</w:t>
      </w:r>
      <w:proofErr w:type="gramEnd"/>
      <w:r>
        <w:rPr>
          <w:rFonts w:ascii="IntelOne Text" w:hAnsi="IntelOne Text"/>
          <w:sz w:val="18"/>
          <w:szCs w:val="18"/>
        </w:rPr>
        <w:t xml:space="preserve"> Fixed and regressed </w:t>
      </w:r>
    </w:p>
    <w:p w14:paraId="3C3EC64F" w14:textId="48D6DDDE" w:rsidR="00D52C58" w:rsidRDefault="00EA2081">
      <w:pPr>
        <w:rPr>
          <w:rFonts w:ascii="IntelOne Text" w:hAnsi="IntelOne Text"/>
          <w:sz w:val="18"/>
          <w:szCs w:val="18"/>
        </w:rPr>
      </w:pPr>
      <w:r w:rsidRPr="00792950">
        <w:rPr>
          <w:rFonts w:ascii="IntelOne Text" w:hAnsi="IntelOne Text"/>
          <w:sz w:val="18"/>
          <w:szCs w:val="18"/>
        </w:rPr>
        <w:t>LEA</w:t>
      </w:r>
      <w:r w:rsidR="00792950" w:rsidRPr="00792950">
        <w:rPr>
          <w:rFonts w:ascii="IntelOne Text" w:hAnsi="IntelOne Text"/>
          <w:sz w:val="18"/>
          <w:szCs w:val="18"/>
        </w:rPr>
        <w:t xml:space="preserve"> </w:t>
      </w:r>
      <w:r w:rsidR="00D52C58" w:rsidRPr="00792950">
        <w:rPr>
          <w:rFonts w:ascii="IntelOne Text" w:hAnsi="IntelOne Text"/>
          <w:sz w:val="18"/>
          <w:szCs w:val="18"/>
        </w:rPr>
        <w:t>Size with REX prefix</w:t>
      </w:r>
    </w:p>
    <w:p w14:paraId="6DFE6CEB" w14:textId="1E30411D" w:rsidR="00EA2081" w:rsidRDefault="00EA2081">
      <w:pPr>
        <w:rPr>
          <w:rFonts w:ascii="IntelOne Text" w:hAnsi="IntelOne Text"/>
          <w:sz w:val="18"/>
          <w:szCs w:val="18"/>
        </w:rPr>
      </w:pPr>
      <w:r>
        <w:rPr>
          <w:rFonts w:ascii="IntelOne Text" w:hAnsi="IntelOne Text"/>
          <w:sz w:val="18"/>
          <w:szCs w:val="18"/>
        </w:rPr>
        <w:t xml:space="preserve">REX (1) + Opcode (1) + ModRM (1) + SIB (1) + </w:t>
      </w:r>
      <w:r w:rsidR="009D54DE">
        <w:rPr>
          <w:rFonts w:ascii="IntelOne Text" w:hAnsi="IntelOne Text"/>
          <w:sz w:val="18"/>
          <w:szCs w:val="18"/>
        </w:rPr>
        <w:t xml:space="preserve">DISP32 (4) + </w:t>
      </w:r>
      <w:proofErr w:type="gramStart"/>
      <w:r w:rsidR="009D54DE">
        <w:rPr>
          <w:rFonts w:ascii="IntelOne Text" w:hAnsi="IntelOne Text"/>
          <w:sz w:val="18"/>
          <w:szCs w:val="18"/>
        </w:rPr>
        <w:t>IMM(</w:t>
      </w:r>
      <w:proofErr w:type="gramEnd"/>
      <w:r w:rsidR="009D54DE">
        <w:rPr>
          <w:rFonts w:ascii="IntelOne Text" w:hAnsi="IntelOne Text"/>
          <w:sz w:val="18"/>
          <w:szCs w:val="18"/>
        </w:rPr>
        <w:t>0)</w:t>
      </w:r>
    </w:p>
    <w:p w14:paraId="7910918F" w14:textId="749D551C" w:rsidR="009D54DE" w:rsidRDefault="009D54DE">
      <w:pPr>
        <w:rPr>
          <w:rFonts w:ascii="IntelOne Text" w:hAnsi="IntelOne Text"/>
          <w:sz w:val="18"/>
          <w:szCs w:val="18"/>
        </w:rPr>
      </w:pPr>
      <w:r>
        <w:rPr>
          <w:rFonts w:ascii="IntelOne Text" w:hAnsi="IntelOne Text"/>
          <w:sz w:val="18"/>
          <w:szCs w:val="18"/>
        </w:rPr>
        <w:t>= 8</w:t>
      </w:r>
    </w:p>
    <w:p w14:paraId="3697E1CE" w14:textId="0CC4495F" w:rsidR="00D52C58" w:rsidRDefault="00D52C58">
      <w:pPr>
        <w:rPr>
          <w:rFonts w:ascii="IntelOne Text" w:hAnsi="IntelOne Text"/>
          <w:sz w:val="18"/>
          <w:szCs w:val="18"/>
        </w:rPr>
      </w:pPr>
      <w:r>
        <w:rPr>
          <w:rFonts w:ascii="IntelOne Text" w:hAnsi="IntelOne Text"/>
          <w:sz w:val="18"/>
          <w:szCs w:val="18"/>
        </w:rPr>
        <w:t>Size with non-REX prefix</w:t>
      </w:r>
    </w:p>
    <w:p w14:paraId="241A675E" w14:textId="77777777" w:rsidR="00E17E00" w:rsidRDefault="00D52C58">
      <w:pPr>
        <w:rPr>
          <w:rFonts w:ascii="IntelOne Text" w:hAnsi="IntelOne Text"/>
          <w:sz w:val="18"/>
          <w:szCs w:val="18"/>
        </w:rPr>
      </w:pPr>
      <w:proofErr w:type="gramStart"/>
      <w:r>
        <w:rPr>
          <w:rFonts w:ascii="IntelOne Text" w:hAnsi="IntelOne Text"/>
          <w:sz w:val="18"/>
          <w:szCs w:val="18"/>
        </w:rPr>
        <w:t>Opcode(</w:t>
      </w:r>
      <w:proofErr w:type="gramEnd"/>
      <w:r>
        <w:rPr>
          <w:rFonts w:ascii="IntelOne Text" w:hAnsi="IntelOne Text"/>
          <w:sz w:val="18"/>
          <w:szCs w:val="18"/>
        </w:rPr>
        <w:t xml:space="preserve">1) + ModRM (1) + </w:t>
      </w:r>
      <w:proofErr w:type="gramStart"/>
      <w:r>
        <w:rPr>
          <w:rFonts w:ascii="IntelOne Text" w:hAnsi="IntelOne Text"/>
          <w:sz w:val="18"/>
          <w:szCs w:val="18"/>
        </w:rPr>
        <w:t>SIB(</w:t>
      </w:r>
      <w:proofErr w:type="gramEnd"/>
      <w:r>
        <w:rPr>
          <w:rFonts w:ascii="IntelOne Text" w:hAnsi="IntelOne Text"/>
          <w:sz w:val="18"/>
          <w:szCs w:val="18"/>
        </w:rPr>
        <w:t>1) +</w:t>
      </w:r>
      <w:r w:rsidR="00995279">
        <w:rPr>
          <w:rFonts w:ascii="IntelOne Text" w:hAnsi="IntelOne Text"/>
          <w:sz w:val="18"/>
          <w:szCs w:val="18"/>
        </w:rPr>
        <w:t xml:space="preserve"> 1</w:t>
      </w:r>
      <w:r>
        <w:rPr>
          <w:rFonts w:ascii="IntelOne Text" w:hAnsi="IntelOne Text"/>
          <w:sz w:val="18"/>
          <w:szCs w:val="18"/>
        </w:rPr>
        <w:t xml:space="preserve"> </w:t>
      </w:r>
      <w:ins w:id="0" w:author="Microsoft Word" w:date="2025-01-24T12:56:00Z" w16du:dateUtc="2025-01-24T07:26:00Z">
        <w:r w:rsidR="00274030">
          <w:rPr>
            <w:rFonts w:ascii="IntelOne Text" w:hAnsi="IntelOne Text"/>
            <w:sz w:val="18"/>
            <w:szCs w:val="18"/>
          </w:rPr>
          <w:t>DISP8 (</w:t>
        </w:r>
        <w:r w:rsidR="00995279">
          <w:rPr>
            <w:rFonts w:ascii="IntelOne Text" w:hAnsi="IntelOne Text"/>
            <w:sz w:val="18"/>
            <w:szCs w:val="18"/>
          </w:rPr>
          <w:t>1</w:t>
        </w:r>
        <w:r w:rsidR="00274030">
          <w:rPr>
            <w:rFonts w:ascii="IntelOne Text" w:hAnsi="IntelOne Text"/>
            <w:sz w:val="18"/>
            <w:szCs w:val="18"/>
          </w:rPr>
          <w:t>)</w:t>
        </w:r>
      </w:ins>
    </w:p>
    <w:p w14:paraId="1A2F749B" w14:textId="1F33DFB8" w:rsidR="00765AF9" w:rsidRDefault="00D52C58">
      <w:pPr>
        <w:rPr>
          <w:rFonts w:ascii="IntelOne Text" w:hAnsi="IntelOne Text"/>
          <w:sz w:val="18"/>
          <w:szCs w:val="18"/>
        </w:rPr>
      </w:pPr>
      <w:ins w:id="1" w:author="Microsoft Word" w:date="2025-01-24T12:56:00Z" w16du:dateUtc="2025-01-24T07:26:00Z">
        <w:r>
          <w:rPr>
            <w:rFonts w:ascii="IntelOne Text" w:hAnsi="IntelOne Text"/>
            <w:sz w:val="18"/>
            <w:szCs w:val="18"/>
          </w:rPr>
          <w:t xml:space="preserve"> </w:t>
        </w:r>
      </w:ins>
    </w:p>
    <w:p w14:paraId="081471EE" w14:textId="69F5D4BE" w:rsidR="005D7148" w:rsidRDefault="005D7148">
      <w:pPr>
        <w:rPr>
          <w:rFonts w:ascii="IntelOne Text" w:hAnsi="IntelOne Text"/>
          <w:sz w:val="18"/>
          <w:szCs w:val="18"/>
        </w:rPr>
      </w:pPr>
      <w:r>
        <w:rPr>
          <w:rFonts w:ascii="IntelOne Text" w:hAnsi="IntelOne Text"/>
          <w:sz w:val="18"/>
          <w:szCs w:val="18"/>
        </w:rPr>
        <w:lastRenderedPageBreak/>
        <w:t>3)</w:t>
      </w:r>
    </w:p>
    <w:p w14:paraId="73BBB61D" w14:textId="66E51C59" w:rsidR="00765AF9" w:rsidRDefault="0099266D">
      <w:pPr>
        <w:rPr>
          <w:rFonts w:ascii="IntelOne Text" w:hAnsi="IntelOne Text"/>
          <w:sz w:val="18"/>
          <w:szCs w:val="18"/>
        </w:rPr>
      </w:pPr>
      <w:r>
        <w:rPr>
          <w:rFonts w:ascii="IntelOne Text" w:hAnsi="IntelOne Text"/>
          <w:sz w:val="18"/>
          <w:szCs w:val="18"/>
        </w:rPr>
        <w:t xml:space="preserve">SPECjvm2008 – </w:t>
      </w:r>
      <w:proofErr w:type="spellStart"/>
      <w:r>
        <w:rPr>
          <w:rFonts w:ascii="IntelOne Text" w:hAnsi="IntelOne Text"/>
          <w:sz w:val="18"/>
          <w:szCs w:val="18"/>
        </w:rPr>
        <w:t>sunflow</w:t>
      </w:r>
      <w:proofErr w:type="spellEnd"/>
      <w:r>
        <w:rPr>
          <w:rFonts w:ascii="IntelOne Text" w:hAnsi="IntelOne Text"/>
          <w:sz w:val="18"/>
          <w:szCs w:val="18"/>
        </w:rPr>
        <w:t xml:space="preserve"> – </w:t>
      </w:r>
      <w:proofErr w:type="gramStart"/>
      <w:r>
        <w:rPr>
          <w:rFonts w:ascii="IntelOne Text" w:hAnsi="IntelOne Text"/>
          <w:sz w:val="18"/>
          <w:szCs w:val="18"/>
        </w:rPr>
        <w:t>SIGSEGV</w:t>
      </w:r>
      <w:r w:rsidR="00792950">
        <w:rPr>
          <w:rFonts w:ascii="IntelOne Text" w:hAnsi="IntelOne Text"/>
          <w:sz w:val="18"/>
          <w:szCs w:val="18"/>
        </w:rPr>
        <w:t xml:space="preserve">  -</w:t>
      </w:r>
      <w:proofErr w:type="gramEnd"/>
      <w:r w:rsidR="00792950">
        <w:rPr>
          <w:rFonts w:ascii="IntelOne Text" w:hAnsi="IntelOne Text"/>
          <w:sz w:val="18"/>
          <w:szCs w:val="18"/>
        </w:rPr>
        <w:t xml:space="preserve"> Root causing in progress.</w:t>
      </w:r>
    </w:p>
    <w:p w14:paraId="32536F39" w14:textId="02C74FCB" w:rsidR="0099266D" w:rsidRDefault="007B5415" w:rsidP="0099266D">
      <w:pPr>
        <w:pStyle w:val="ListParagraph"/>
        <w:numPr>
          <w:ilvl w:val="0"/>
          <w:numId w:val="1"/>
        </w:numPr>
        <w:rPr>
          <w:rFonts w:ascii="IntelOne Text" w:hAnsi="IntelOne Text"/>
          <w:sz w:val="18"/>
          <w:szCs w:val="18"/>
        </w:rPr>
      </w:pPr>
      <w:r>
        <w:rPr>
          <w:rFonts w:ascii="IntelOne Text" w:hAnsi="IntelOne Text"/>
          <w:sz w:val="18"/>
          <w:szCs w:val="18"/>
        </w:rPr>
        <w:t xml:space="preserve">Reproducible with C1 </w:t>
      </w:r>
      <w:r w:rsidR="00D33D30">
        <w:rPr>
          <w:rFonts w:ascii="IntelOne Text" w:hAnsi="IntelOne Text"/>
          <w:sz w:val="18"/>
          <w:szCs w:val="18"/>
        </w:rPr>
        <w:t xml:space="preserve">only </w:t>
      </w:r>
      <w:r>
        <w:rPr>
          <w:rFonts w:ascii="IntelOne Text" w:hAnsi="IntelOne Text"/>
          <w:sz w:val="18"/>
          <w:szCs w:val="18"/>
        </w:rPr>
        <w:t>compil</w:t>
      </w:r>
      <w:r w:rsidR="00D33D30">
        <w:rPr>
          <w:rFonts w:ascii="IntelOne Text" w:hAnsi="IntelOne Text"/>
          <w:sz w:val="18"/>
          <w:szCs w:val="18"/>
        </w:rPr>
        <w:t>ation (-</w:t>
      </w:r>
      <w:proofErr w:type="spellStart"/>
      <w:proofErr w:type="gramStart"/>
      <w:r w:rsidR="00D33D30">
        <w:rPr>
          <w:rFonts w:ascii="IntelOne Text" w:hAnsi="IntelOne Text"/>
          <w:sz w:val="18"/>
          <w:szCs w:val="18"/>
        </w:rPr>
        <w:t>XX:TieredStopAtLevel</w:t>
      </w:r>
      <w:proofErr w:type="spellEnd"/>
      <w:proofErr w:type="gramEnd"/>
      <w:r w:rsidR="00D33D30">
        <w:rPr>
          <w:rFonts w:ascii="IntelOne Text" w:hAnsi="IntelOne Text"/>
          <w:sz w:val="18"/>
          <w:szCs w:val="18"/>
        </w:rPr>
        <w:t>=3)</w:t>
      </w:r>
      <w:r>
        <w:rPr>
          <w:rFonts w:ascii="IntelOne Text" w:hAnsi="IntelOne Text"/>
          <w:sz w:val="18"/>
          <w:szCs w:val="18"/>
        </w:rPr>
        <w:t>.</w:t>
      </w:r>
    </w:p>
    <w:p w14:paraId="4703A746" w14:textId="69324F0D" w:rsidR="007B5415" w:rsidRDefault="007B5415" w:rsidP="00356229">
      <w:pPr>
        <w:pStyle w:val="ListParagraph"/>
        <w:numPr>
          <w:ilvl w:val="1"/>
          <w:numId w:val="1"/>
        </w:numPr>
        <w:rPr>
          <w:rFonts w:ascii="IntelOne Text" w:hAnsi="IntelOne Text"/>
          <w:sz w:val="18"/>
          <w:szCs w:val="18"/>
        </w:rPr>
      </w:pPr>
      <w:r>
        <w:rPr>
          <w:rFonts w:ascii="IntelOne Text" w:hAnsi="IntelOne Text"/>
          <w:sz w:val="18"/>
          <w:szCs w:val="18"/>
        </w:rPr>
        <w:t>JIT code is free from EGPRs</w:t>
      </w:r>
    </w:p>
    <w:p w14:paraId="54E48C33" w14:textId="25861C67" w:rsidR="007B5415" w:rsidRDefault="00570825" w:rsidP="0099266D">
      <w:pPr>
        <w:pStyle w:val="ListParagraph"/>
        <w:numPr>
          <w:ilvl w:val="0"/>
          <w:numId w:val="1"/>
        </w:numPr>
        <w:rPr>
          <w:rFonts w:ascii="IntelOne Text" w:hAnsi="IntelOne Text"/>
          <w:sz w:val="18"/>
          <w:szCs w:val="18"/>
        </w:rPr>
      </w:pPr>
      <w:r>
        <w:rPr>
          <w:rFonts w:ascii="IntelOne Text" w:hAnsi="IntelOne Text"/>
          <w:sz w:val="18"/>
          <w:szCs w:val="18"/>
        </w:rPr>
        <w:t>Works fine with Interpreter (-</w:t>
      </w:r>
      <w:proofErr w:type="spellStart"/>
      <w:r>
        <w:rPr>
          <w:rFonts w:ascii="IntelOne Text" w:hAnsi="IntelOne Text"/>
          <w:sz w:val="18"/>
          <w:szCs w:val="18"/>
        </w:rPr>
        <w:t>Xint</w:t>
      </w:r>
      <w:proofErr w:type="spellEnd"/>
      <w:r>
        <w:rPr>
          <w:rFonts w:ascii="IntelOne Text" w:hAnsi="IntelOne Text"/>
          <w:sz w:val="18"/>
          <w:szCs w:val="18"/>
        </w:rPr>
        <w:t>)</w:t>
      </w:r>
    </w:p>
    <w:p w14:paraId="004E6324" w14:textId="056AD605" w:rsidR="00570825" w:rsidRDefault="00356229" w:rsidP="0099266D">
      <w:pPr>
        <w:pStyle w:val="ListParagraph"/>
        <w:numPr>
          <w:ilvl w:val="0"/>
          <w:numId w:val="1"/>
        </w:numPr>
        <w:rPr>
          <w:rFonts w:ascii="IntelOne Text" w:hAnsi="IntelOne Text"/>
          <w:sz w:val="18"/>
          <w:szCs w:val="18"/>
        </w:rPr>
      </w:pPr>
      <w:r>
        <w:rPr>
          <w:rFonts w:ascii="IntelOne Text" w:hAnsi="IntelOne Text"/>
          <w:sz w:val="18"/>
          <w:szCs w:val="18"/>
        </w:rPr>
        <w:t>Interpreter to</w:t>
      </w:r>
      <w:r w:rsidR="00636043">
        <w:rPr>
          <w:rFonts w:ascii="IntelOne Text" w:hAnsi="IntelOne Text"/>
          <w:sz w:val="18"/>
          <w:szCs w:val="18"/>
        </w:rPr>
        <w:t>/from</w:t>
      </w:r>
      <w:r>
        <w:rPr>
          <w:rFonts w:ascii="IntelOne Text" w:hAnsi="IntelOne Text"/>
          <w:sz w:val="18"/>
          <w:szCs w:val="18"/>
        </w:rPr>
        <w:t xml:space="preserve"> C1</w:t>
      </w:r>
      <w:r w:rsidR="002C5274">
        <w:rPr>
          <w:rFonts w:ascii="IntelOne Text" w:hAnsi="IntelOne Text"/>
          <w:sz w:val="18"/>
          <w:szCs w:val="18"/>
        </w:rPr>
        <w:t xml:space="preserve"> compiler call</w:t>
      </w:r>
      <w:r>
        <w:rPr>
          <w:rFonts w:ascii="IntelOne Text" w:hAnsi="IntelOne Text"/>
          <w:sz w:val="18"/>
          <w:szCs w:val="18"/>
        </w:rPr>
        <w:t xml:space="preserve"> adapter code is fine.</w:t>
      </w:r>
    </w:p>
    <w:p w14:paraId="626E7BC8" w14:textId="1C9EA8EE" w:rsidR="008B7FE1" w:rsidRPr="00E17E00" w:rsidRDefault="00356229" w:rsidP="008B7FE1">
      <w:pPr>
        <w:pStyle w:val="ListParagraph"/>
        <w:numPr>
          <w:ilvl w:val="1"/>
          <w:numId w:val="1"/>
        </w:numPr>
        <w:rPr>
          <w:rFonts w:ascii="IntelOne Text" w:hAnsi="IntelOne Text"/>
          <w:sz w:val="18"/>
          <w:szCs w:val="18"/>
        </w:rPr>
      </w:pPr>
      <w:r>
        <w:rPr>
          <w:rFonts w:ascii="IntelOne Text" w:hAnsi="IntelOne Text"/>
          <w:sz w:val="18"/>
          <w:szCs w:val="18"/>
        </w:rPr>
        <w:t>It simply pushes the argument from</w:t>
      </w:r>
      <w:r w:rsidR="002C5274">
        <w:rPr>
          <w:rFonts w:ascii="IntelOne Text" w:hAnsi="IntelOne Text"/>
          <w:sz w:val="18"/>
          <w:szCs w:val="18"/>
        </w:rPr>
        <w:t>/to</w:t>
      </w:r>
      <w:r>
        <w:rPr>
          <w:rFonts w:ascii="IntelOne Text" w:hAnsi="IntelOne Text"/>
          <w:sz w:val="18"/>
          <w:szCs w:val="18"/>
        </w:rPr>
        <w:t xml:space="preserve"> Interpreter stack to</w:t>
      </w:r>
      <w:r w:rsidR="002C5274">
        <w:rPr>
          <w:rFonts w:ascii="IntelOne Text" w:hAnsi="IntelOne Text"/>
          <w:sz w:val="18"/>
          <w:szCs w:val="18"/>
        </w:rPr>
        <w:t>/from</w:t>
      </w:r>
      <w:r>
        <w:rPr>
          <w:rFonts w:ascii="IntelOne Text" w:hAnsi="IntelOne Text"/>
          <w:sz w:val="18"/>
          <w:szCs w:val="18"/>
        </w:rPr>
        <w:t xml:space="preserve"> </w:t>
      </w:r>
      <w:r w:rsidR="00636043">
        <w:rPr>
          <w:rFonts w:ascii="IntelOne Text" w:hAnsi="IntelOne Text"/>
          <w:sz w:val="18"/>
          <w:szCs w:val="18"/>
        </w:rPr>
        <w:t>GRPs as per calling convention.</w:t>
      </w:r>
    </w:p>
    <w:p w14:paraId="59DD6650" w14:textId="10E45761" w:rsidR="000C42C2" w:rsidRDefault="00E17E00" w:rsidP="008B7FE1">
      <w:pPr>
        <w:rPr>
          <w:rFonts w:ascii="IntelOne Text" w:hAnsi="IntelOne Text"/>
          <w:sz w:val="18"/>
          <w:szCs w:val="18"/>
        </w:rPr>
      </w:pPr>
      <w:r>
        <w:rPr>
          <w:rFonts w:ascii="IntelOne Text" w:hAnsi="IntelOne Text"/>
          <w:sz w:val="18"/>
          <w:szCs w:val="18"/>
        </w:rPr>
        <w:t>4)</w:t>
      </w:r>
    </w:p>
    <w:p w14:paraId="1615CDE0"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Iteration 1 (1 operation) begins: Tue Jan 28 13:41:07 IST 2025</w:t>
      </w:r>
    </w:p>
    <w:p w14:paraId="5D87C35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29 ICOUNT: 26429240</w:t>
      </w:r>
    </w:p>
    <w:p w14:paraId="3C5CFC6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27 ICOUNT: 219556556</w:t>
      </w:r>
    </w:p>
    <w:p w14:paraId="564CC10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28 ICOUNT: 63373096</w:t>
      </w:r>
    </w:p>
    <w:p w14:paraId="15A66D9D" w14:textId="11F99AF2" w:rsidR="00E17E00" w:rsidRPr="00E17E00" w:rsidRDefault="00E17E00" w:rsidP="00E17E00">
      <w:pPr>
        <w:rPr>
          <w:rFonts w:ascii="IntelOne Text" w:hAnsi="IntelOne Text"/>
          <w:sz w:val="18"/>
          <w:szCs w:val="18"/>
        </w:rPr>
      </w:pPr>
      <w:r w:rsidRPr="00E17E00">
        <w:rPr>
          <w:rFonts w:ascii="IntelOne Text" w:hAnsi="IntelOne Text"/>
          <w:sz w:val="18"/>
          <w:szCs w:val="18"/>
        </w:rPr>
        <w:t>$$ TID: 26 ICOUNT: 60978424</w:t>
      </w:r>
    </w:p>
    <w:p w14:paraId="0B827DD0" w14:textId="28528760" w:rsidR="00E17E00" w:rsidRPr="00E17E00" w:rsidRDefault="00E17E00" w:rsidP="00E17E00">
      <w:pPr>
        <w:rPr>
          <w:rFonts w:ascii="IntelOne Text" w:hAnsi="IntelOne Text"/>
          <w:sz w:val="18"/>
          <w:szCs w:val="18"/>
        </w:rPr>
      </w:pPr>
      <w:r w:rsidRPr="00E17E00">
        <w:rPr>
          <w:rFonts w:ascii="IntelOne Text" w:hAnsi="IntelOne Text"/>
          <w:sz w:val="18"/>
          <w:szCs w:val="18"/>
        </w:rPr>
        <w:t># A fatal error has been detected by the Java Runtime Environment:</w:t>
      </w:r>
    </w:p>
    <w:p w14:paraId="282155A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xml:space="preserve">#  Internal Error (/home/jatinbha/sandboxes/apx/src/hotspot/share/runtime/stackValue.cpp:136), </w:t>
      </w:r>
      <w:proofErr w:type="spellStart"/>
      <w:r w:rsidRPr="00E17E00">
        <w:rPr>
          <w:rFonts w:ascii="IntelOne Text" w:hAnsi="IntelOne Text"/>
          <w:sz w:val="18"/>
          <w:szCs w:val="18"/>
        </w:rPr>
        <w:t>pid</w:t>
      </w:r>
      <w:proofErr w:type="spellEnd"/>
      <w:r w:rsidRPr="00E17E00">
        <w:rPr>
          <w:rFonts w:ascii="IntelOne Text" w:hAnsi="IntelOne Text"/>
          <w:sz w:val="18"/>
          <w:szCs w:val="18"/>
        </w:rPr>
        <w:t xml:space="preserve">=1656547, </w:t>
      </w:r>
      <w:proofErr w:type="spellStart"/>
      <w:r w:rsidRPr="00E17E00">
        <w:rPr>
          <w:rFonts w:ascii="IntelOne Text" w:hAnsi="IntelOne Text"/>
          <w:sz w:val="18"/>
          <w:szCs w:val="18"/>
        </w:rPr>
        <w:t>tid</w:t>
      </w:r>
      <w:proofErr w:type="spellEnd"/>
      <w:r w:rsidRPr="00E17E00">
        <w:rPr>
          <w:rFonts w:ascii="IntelOne Text" w:hAnsi="IntelOne Text"/>
          <w:sz w:val="18"/>
          <w:szCs w:val="18"/>
        </w:rPr>
        <w:t>=1667839</w:t>
      </w:r>
    </w:p>
    <w:p w14:paraId="41AAC6D4" w14:textId="0D1961B1" w:rsidR="00E17E00" w:rsidRPr="00E17E00" w:rsidRDefault="00E17E00" w:rsidP="00E17E00">
      <w:pPr>
        <w:rPr>
          <w:rFonts w:ascii="IntelOne Text" w:hAnsi="IntelOne Text"/>
          <w:sz w:val="18"/>
          <w:szCs w:val="18"/>
        </w:rPr>
      </w:pPr>
      <w:r w:rsidRPr="00E17E00">
        <w:rPr>
          <w:rFonts w:ascii="IntelOne Text" w:hAnsi="IntelOne Text"/>
          <w:sz w:val="18"/>
          <w:szCs w:val="18"/>
        </w:rPr>
        <w:t xml:space="preserve">#  </w:t>
      </w:r>
      <w:proofErr w:type="gramStart"/>
      <w:r w:rsidRPr="00E17E00">
        <w:rPr>
          <w:rFonts w:ascii="IntelOne Text" w:hAnsi="IntelOne Text"/>
          <w:sz w:val="18"/>
          <w:szCs w:val="18"/>
        </w:rPr>
        <w:t>assert(</w:t>
      </w:r>
      <w:proofErr w:type="spellStart"/>
      <w:r w:rsidRPr="00E17E00">
        <w:rPr>
          <w:rFonts w:ascii="IntelOne Text" w:hAnsi="IntelOne Text"/>
          <w:sz w:val="18"/>
          <w:szCs w:val="18"/>
        </w:rPr>
        <w:t>oopDesc</w:t>
      </w:r>
      <w:proofErr w:type="spellEnd"/>
      <w:r w:rsidRPr="00E17E00">
        <w:rPr>
          <w:rFonts w:ascii="IntelOne Text" w:hAnsi="IntelOne Text"/>
          <w:sz w:val="18"/>
          <w:szCs w:val="18"/>
        </w:rPr>
        <w:t>::</w:t>
      </w:r>
      <w:proofErr w:type="spellStart"/>
      <w:proofErr w:type="gramEnd"/>
      <w:r w:rsidRPr="00E17E00">
        <w:rPr>
          <w:rFonts w:ascii="IntelOne Text" w:hAnsi="IntelOne Text"/>
          <w:sz w:val="18"/>
          <w:szCs w:val="18"/>
        </w:rPr>
        <w:t>is_oop_or_null</w:t>
      </w:r>
      <w:proofErr w:type="spellEnd"/>
      <w:r w:rsidRPr="00E17E00">
        <w:rPr>
          <w:rFonts w:ascii="IntelOne Text" w:hAnsi="IntelOne Text"/>
          <w:sz w:val="18"/>
          <w:szCs w:val="18"/>
        </w:rPr>
        <w:t>(</w:t>
      </w:r>
      <w:proofErr w:type="spellStart"/>
      <w:r w:rsidRPr="00E17E00">
        <w:rPr>
          <w:rFonts w:ascii="IntelOne Text" w:hAnsi="IntelOne Text"/>
          <w:sz w:val="18"/>
          <w:szCs w:val="18"/>
        </w:rPr>
        <w:t>val</w:t>
      </w:r>
      <w:proofErr w:type="spellEnd"/>
      <w:r w:rsidRPr="00E17E00">
        <w:rPr>
          <w:rFonts w:ascii="IntelOne Text" w:hAnsi="IntelOne Text"/>
          <w:sz w:val="18"/>
          <w:szCs w:val="18"/>
        </w:rPr>
        <w:t xml:space="preserve">)) failed: bad </w:t>
      </w:r>
      <w:proofErr w:type="spellStart"/>
      <w:r w:rsidRPr="00E17E00">
        <w:rPr>
          <w:rFonts w:ascii="IntelOne Text" w:hAnsi="IntelOne Text"/>
          <w:sz w:val="18"/>
          <w:szCs w:val="18"/>
        </w:rPr>
        <w:t>oop</w:t>
      </w:r>
      <w:proofErr w:type="spellEnd"/>
      <w:r w:rsidRPr="00E17E00">
        <w:rPr>
          <w:rFonts w:ascii="IntelOne Text" w:hAnsi="IntelOne Text"/>
          <w:sz w:val="18"/>
          <w:szCs w:val="18"/>
        </w:rPr>
        <w:t xml:space="preserve"> found at 0x00007f9992b09728 </w:t>
      </w:r>
      <w:proofErr w:type="spellStart"/>
      <w:r w:rsidRPr="00E17E00">
        <w:rPr>
          <w:rFonts w:ascii="IntelOne Text" w:hAnsi="IntelOne Text"/>
          <w:sz w:val="18"/>
          <w:szCs w:val="18"/>
        </w:rPr>
        <w:t>in_cont</w:t>
      </w:r>
      <w:proofErr w:type="spellEnd"/>
      <w:r w:rsidRPr="00E17E00">
        <w:rPr>
          <w:rFonts w:ascii="IntelOne Text" w:hAnsi="IntelOne Text"/>
          <w:sz w:val="18"/>
          <w:szCs w:val="18"/>
        </w:rPr>
        <w:t>: 0 compressed: 0</w:t>
      </w:r>
    </w:p>
    <w:p w14:paraId="4F9A78B3"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JRE version: OpenJDK Runtime Environment (25.0) (</w:t>
      </w:r>
      <w:proofErr w:type="spellStart"/>
      <w:r w:rsidRPr="00E17E00">
        <w:rPr>
          <w:rFonts w:ascii="IntelOne Text" w:hAnsi="IntelOne Text"/>
          <w:sz w:val="18"/>
          <w:szCs w:val="18"/>
        </w:rPr>
        <w:t>fastdebug</w:t>
      </w:r>
      <w:proofErr w:type="spellEnd"/>
      <w:r w:rsidRPr="00E17E00">
        <w:rPr>
          <w:rFonts w:ascii="IntelOne Text" w:hAnsi="IntelOne Text"/>
          <w:sz w:val="18"/>
          <w:szCs w:val="18"/>
        </w:rPr>
        <w:t xml:space="preserve"> build 25-internal-adhoc.root.apx)</w:t>
      </w:r>
    </w:p>
    <w:p w14:paraId="74154204"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Java VM: OpenJDK 64-Bit Server VM (</w:t>
      </w:r>
      <w:proofErr w:type="spellStart"/>
      <w:r w:rsidRPr="00E17E00">
        <w:rPr>
          <w:rFonts w:ascii="IntelOne Text" w:hAnsi="IntelOne Text"/>
          <w:sz w:val="18"/>
          <w:szCs w:val="18"/>
        </w:rPr>
        <w:t>fastdebug</w:t>
      </w:r>
      <w:proofErr w:type="spellEnd"/>
      <w:r w:rsidRPr="00E17E00">
        <w:rPr>
          <w:rFonts w:ascii="IntelOne Text" w:hAnsi="IntelOne Text"/>
          <w:sz w:val="18"/>
          <w:szCs w:val="18"/>
        </w:rPr>
        <w:t xml:space="preserve"> 25-internal-adhoc.root.apx, mixed mode, sharing, compressed oops, compressed class </w:t>
      </w:r>
      <w:proofErr w:type="spellStart"/>
      <w:r w:rsidRPr="00E17E00">
        <w:rPr>
          <w:rFonts w:ascii="IntelOne Text" w:hAnsi="IntelOne Text"/>
          <w:sz w:val="18"/>
          <w:szCs w:val="18"/>
        </w:rPr>
        <w:t>ptrs</w:t>
      </w:r>
      <w:proofErr w:type="spellEnd"/>
      <w:r w:rsidRPr="00E17E00">
        <w:rPr>
          <w:rFonts w:ascii="IntelOne Text" w:hAnsi="IntelOne Text"/>
          <w:sz w:val="18"/>
          <w:szCs w:val="18"/>
        </w:rPr>
        <w:t xml:space="preserve">, g1 </w:t>
      </w:r>
      <w:proofErr w:type="spellStart"/>
      <w:r w:rsidRPr="00E17E00">
        <w:rPr>
          <w:rFonts w:ascii="IntelOne Text" w:hAnsi="IntelOne Text"/>
          <w:sz w:val="18"/>
          <w:szCs w:val="18"/>
        </w:rPr>
        <w:t>gc</w:t>
      </w:r>
      <w:proofErr w:type="spellEnd"/>
      <w:r w:rsidRPr="00E17E00">
        <w:rPr>
          <w:rFonts w:ascii="IntelOne Text" w:hAnsi="IntelOne Text"/>
          <w:sz w:val="18"/>
          <w:szCs w:val="18"/>
        </w:rPr>
        <w:t>, linux-amd64)</w:t>
      </w:r>
    </w:p>
    <w:p w14:paraId="6E928F3B"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Problematic frame:</w:t>
      </w:r>
    </w:p>
    <w:p w14:paraId="078DCD56" w14:textId="77777777" w:rsidR="00E17E00" w:rsidRPr="00391326" w:rsidRDefault="00E17E00" w:rsidP="00E17E00">
      <w:pPr>
        <w:rPr>
          <w:rFonts w:ascii="IntelOne Text" w:hAnsi="IntelOne Text"/>
          <w:b/>
          <w:bCs/>
          <w:color w:val="FF0000"/>
          <w:sz w:val="18"/>
          <w:szCs w:val="18"/>
        </w:rPr>
      </w:pPr>
      <w:r w:rsidRPr="00391326">
        <w:rPr>
          <w:rFonts w:ascii="IntelOne Text" w:hAnsi="IntelOne Text"/>
          <w:b/>
          <w:bCs/>
          <w:color w:val="FF0000"/>
          <w:sz w:val="18"/>
          <w:szCs w:val="18"/>
        </w:rPr>
        <w:t xml:space="preserve"># </w:t>
      </w:r>
      <w:proofErr w:type="gramStart"/>
      <w:r w:rsidRPr="00391326">
        <w:rPr>
          <w:rFonts w:ascii="IntelOne Text" w:hAnsi="IntelOne Text"/>
          <w:b/>
          <w:bCs/>
          <w:color w:val="FF0000"/>
          <w:sz w:val="18"/>
          <w:szCs w:val="18"/>
        </w:rPr>
        <w:t>V  [</w:t>
      </w:r>
      <w:proofErr w:type="gramEnd"/>
      <w:r w:rsidRPr="00391326">
        <w:rPr>
          <w:rFonts w:ascii="IntelOne Text" w:hAnsi="IntelOne Text"/>
          <w:b/>
          <w:bCs/>
          <w:color w:val="FF0000"/>
          <w:sz w:val="18"/>
          <w:szCs w:val="18"/>
        </w:rPr>
        <w:t>libjvm.so+0x19695b8</w:t>
      </w:r>
      <w:proofErr w:type="gramStart"/>
      <w:r w:rsidRPr="00391326">
        <w:rPr>
          <w:rFonts w:ascii="IntelOne Text" w:hAnsi="IntelOne Text"/>
          <w:b/>
          <w:bCs/>
          <w:color w:val="FF0000"/>
          <w:sz w:val="18"/>
          <w:szCs w:val="18"/>
        </w:rPr>
        <w:t xml:space="preserve">]  </w:t>
      </w:r>
      <w:proofErr w:type="spellStart"/>
      <w:r w:rsidRPr="00391326">
        <w:rPr>
          <w:rFonts w:ascii="IntelOne Text" w:hAnsi="IntelOne Text"/>
          <w:b/>
          <w:bCs/>
          <w:color w:val="FF0000"/>
          <w:sz w:val="18"/>
          <w:szCs w:val="18"/>
        </w:rPr>
        <w:t>StackValue</w:t>
      </w:r>
      <w:proofErr w:type="spellEnd"/>
      <w:r w:rsidRPr="00391326">
        <w:rPr>
          <w:rFonts w:ascii="IntelOne Text" w:hAnsi="IntelOne Text"/>
          <w:b/>
          <w:bCs/>
          <w:color w:val="FF0000"/>
          <w:sz w:val="18"/>
          <w:szCs w:val="18"/>
        </w:rPr>
        <w:t>::</w:t>
      </w:r>
      <w:proofErr w:type="spellStart"/>
      <w:proofErr w:type="gramEnd"/>
      <w:r w:rsidRPr="00391326">
        <w:rPr>
          <w:rFonts w:ascii="IntelOne Text" w:hAnsi="IntelOne Text"/>
          <w:b/>
          <w:bCs/>
          <w:color w:val="FF0000"/>
          <w:sz w:val="18"/>
          <w:szCs w:val="18"/>
        </w:rPr>
        <w:t>create_stack_value_from_oop_</w:t>
      </w:r>
      <w:proofErr w:type="gramStart"/>
      <w:r w:rsidRPr="00391326">
        <w:rPr>
          <w:rFonts w:ascii="IntelOne Text" w:hAnsi="IntelOne Text"/>
          <w:b/>
          <w:bCs/>
          <w:color w:val="FF0000"/>
          <w:sz w:val="18"/>
          <w:szCs w:val="18"/>
        </w:rPr>
        <w:t>location</w:t>
      </w:r>
      <w:proofErr w:type="spellEnd"/>
      <w:r w:rsidRPr="00391326">
        <w:rPr>
          <w:rFonts w:ascii="IntelOne Text" w:hAnsi="IntelOne Text"/>
          <w:b/>
          <w:bCs/>
          <w:color w:val="FF0000"/>
          <w:sz w:val="18"/>
          <w:szCs w:val="18"/>
        </w:rPr>
        <w:t>(</w:t>
      </w:r>
      <w:proofErr w:type="spellStart"/>
      <w:proofErr w:type="gramEnd"/>
      <w:r w:rsidRPr="00391326">
        <w:rPr>
          <w:rFonts w:ascii="IntelOne Text" w:hAnsi="IntelOne Text"/>
          <w:b/>
          <w:bCs/>
          <w:color w:val="FF0000"/>
          <w:sz w:val="18"/>
          <w:szCs w:val="18"/>
        </w:rPr>
        <w:t>stackChunkOop</w:t>
      </w:r>
      <w:proofErr w:type="spellEnd"/>
      <w:r w:rsidRPr="00391326">
        <w:rPr>
          <w:rFonts w:ascii="IntelOne Text" w:hAnsi="IntelOne Text"/>
          <w:b/>
          <w:bCs/>
          <w:color w:val="FF0000"/>
          <w:sz w:val="18"/>
          <w:szCs w:val="18"/>
        </w:rPr>
        <w:t>, void</w:t>
      </w:r>
      <w:proofErr w:type="gramStart"/>
      <w:r w:rsidRPr="00391326">
        <w:rPr>
          <w:rFonts w:ascii="IntelOne Text" w:hAnsi="IntelOne Text"/>
          <w:b/>
          <w:bCs/>
          <w:color w:val="FF0000"/>
          <w:sz w:val="18"/>
          <w:szCs w:val="18"/>
        </w:rPr>
        <w:t>*)+</w:t>
      </w:r>
      <w:proofErr w:type="gramEnd"/>
      <w:r w:rsidRPr="00391326">
        <w:rPr>
          <w:rFonts w:ascii="IntelOne Text" w:hAnsi="IntelOne Text"/>
          <w:b/>
          <w:bCs/>
          <w:color w:val="FF0000"/>
          <w:sz w:val="18"/>
          <w:szCs w:val="18"/>
        </w:rPr>
        <w:t>0x488</w:t>
      </w:r>
    </w:p>
    <w:p w14:paraId="660B1C4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w:t>
      </w:r>
    </w:p>
    <w:p w14:paraId="4F9C39F9" w14:textId="70078CC4" w:rsidR="00E17E00" w:rsidRPr="00E17E00" w:rsidRDefault="00E17E00" w:rsidP="00E17E00">
      <w:pPr>
        <w:rPr>
          <w:rFonts w:ascii="IntelOne Text" w:hAnsi="IntelOne Text"/>
          <w:sz w:val="18"/>
          <w:szCs w:val="18"/>
        </w:rPr>
      </w:pPr>
      <w:r w:rsidRPr="00E17E00">
        <w:rPr>
          <w:rFonts w:ascii="IntelOne Text" w:hAnsi="IntelOne Text"/>
          <w:sz w:val="18"/>
          <w:szCs w:val="18"/>
        </w:rPr>
        <w:t># Core dump will be written. Default location: Core dumps may be processed with "/</w:t>
      </w:r>
      <w:proofErr w:type="spellStart"/>
      <w:r w:rsidRPr="00E17E00">
        <w:rPr>
          <w:rFonts w:ascii="IntelOne Text" w:hAnsi="IntelOne Text"/>
          <w:sz w:val="18"/>
          <w:szCs w:val="18"/>
        </w:rPr>
        <w:t>usr</w:t>
      </w:r>
      <w:proofErr w:type="spellEnd"/>
      <w:r w:rsidRPr="00E17E00">
        <w:rPr>
          <w:rFonts w:ascii="IntelOne Text" w:hAnsi="IntelOne Text"/>
          <w:sz w:val="18"/>
          <w:szCs w:val="18"/>
        </w:rPr>
        <w:t>/share/apport/apport %p %s %c %d %P %E" (or dumping to /home/</w:t>
      </w:r>
      <w:proofErr w:type="spellStart"/>
      <w:r w:rsidRPr="00E17E00">
        <w:rPr>
          <w:rFonts w:ascii="IntelOne Text" w:hAnsi="IntelOne Text"/>
          <w:sz w:val="18"/>
          <w:szCs w:val="18"/>
        </w:rPr>
        <w:t>jatinbha</w:t>
      </w:r>
      <w:proofErr w:type="spellEnd"/>
      <w:r w:rsidRPr="00E17E00">
        <w:rPr>
          <w:rFonts w:ascii="IntelOne Text" w:hAnsi="IntelOne Text"/>
          <w:sz w:val="18"/>
          <w:szCs w:val="18"/>
        </w:rPr>
        <w:t>/workloads/SPECjvm2008/APX/core.1656547)</w:t>
      </w:r>
    </w:p>
    <w:p w14:paraId="3768EC4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An error report file with more information is saved as:</w:t>
      </w:r>
    </w:p>
    <w:p w14:paraId="76C2CC58" w14:textId="4F3C81E8" w:rsidR="0044475D" w:rsidRDefault="00E17E00" w:rsidP="00E17E00">
      <w:pPr>
        <w:rPr>
          <w:rFonts w:ascii="IntelOne Text" w:hAnsi="IntelOne Text"/>
          <w:sz w:val="18"/>
          <w:szCs w:val="18"/>
        </w:rPr>
      </w:pPr>
      <w:r w:rsidRPr="00E17E00">
        <w:rPr>
          <w:rFonts w:ascii="IntelOne Text" w:hAnsi="IntelOne Text"/>
          <w:sz w:val="18"/>
          <w:szCs w:val="18"/>
        </w:rPr>
        <w:t># /home/</w:t>
      </w:r>
      <w:proofErr w:type="spellStart"/>
      <w:r w:rsidRPr="00E17E00">
        <w:rPr>
          <w:rFonts w:ascii="IntelOne Text" w:hAnsi="IntelOne Text"/>
          <w:sz w:val="18"/>
          <w:szCs w:val="18"/>
        </w:rPr>
        <w:t>jatinbha</w:t>
      </w:r>
      <w:proofErr w:type="spellEnd"/>
      <w:r w:rsidRPr="00E17E00">
        <w:rPr>
          <w:rFonts w:ascii="IntelOne Text" w:hAnsi="IntelOne Text"/>
          <w:sz w:val="18"/>
          <w:szCs w:val="18"/>
        </w:rPr>
        <w:t>/workloads/SPECjvm2008/APX/hs_err_pid1656547.log</w:t>
      </w:r>
    </w:p>
    <w:p w14:paraId="17932B19" w14:textId="38587277" w:rsidR="0044475D" w:rsidRDefault="00D75A24" w:rsidP="008B7FE1">
      <w:pPr>
        <w:rPr>
          <w:rFonts w:ascii="IntelOne Text" w:hAnsi="IntelOne Text"/>
          <w:sz w:val="18"/>
          <w:szCs w:val="18"/>
        </w:rPr>
      </w:pPr>
      <w:r w:rsidRPr="00D75A24">
        <w:rPr>
          <w:rFonts w:ascii="IntelOne Text" w:hAnsi="IntelOne Text"/>
          <w:sz w:val="18"/>
          <w:szCs w:val="18"/>
        </w:rPr>
        <w:t>CPROMPT&gt;</w:t>
      </w:r>
      <w:proofErr w:type="gramStart"/>
      <w:r w:rsidRPr="00D75A24">
        <w:rPr>
          <w:rFonts w:ascii="IntelOne Text" w:hAnsi="IntelOne Text"/>
          <w:sz w:val="18"/>
          <w:szCs w:val="18"/>
        </w:rPr>
        <w:t>java  -XX:+</w:t>
      </w:r>
      <w:proofErr w:type="spellStart"/>
      <w:proofErr w:type="gramEnd"/>
      <w:r w:rsidRPr="00D75A24">
        <w:rPr>
          <w:rFonts w:ascii="IntelOne Text" w:hAnsi="IntelOne Text"/>
          <w:sz w:val="18"/>
          <w:szCs w:val="18"/>
        </w:rPr>
        <w:t>PreserveFramePointer</w:t>
      </w:r>
      <w:proofErr w:type="spellEnd"/>
      <w:r w:rsidRPr="00D75A24">
        <w:rPr>
          <w:rFonts w:ascii="IntelOne Text" w:hAnsi="IntelOne Text"/>
          <w:sz w:val="18"/>
          <w:szCs w:val="18"/>
        </w:rPr>
        <w:t xml:space="preserve"> -</w:t>
      </w:r>
      <w:proofErr w:type="spellStart"/>
      <w:proofErr w:type="gramStart"/>
      <w:r w:rsidRPr="00D75A24">
        <w:rPr>
          <w:rFonts w:ascii="IntelOne Text" w:hAnsi="IntelOne Text"/>
          <w:sz w:val="18"/>
          <w:szCs w:val="18"/>
        </w:rPr>
        <w:t>XX:CompileCommand</w:t>
      </w:r>
      <w:proofErr w:type="spellEnd"/>
      <w:proofErr w:type="gramEnd"/>
      <w:r w:rsidRPr="00D75A24">
        <w:rPr>
          <w:rFonts w:ascii="IntelOne Text" w:hAnsi="IntelOne Text"/>
          <w:sz w:val="18"/>
          <w:szCs w:val="18"/>
        </w:rPr>
        <w:t>=</w:t>
      </w:r>
      <w:proofErr w:type="spellStart"/>
      <w:proofErr w:type="gramStart"/>
      <w:r w:rsidRPr="00D75A24">
        <w:rPr>
          <w:rFonts w:ascii="IntelOne Text" w:hAnsi="IntelOne Text"/>
          <w:sz w:val="18"/>
          <w:szCs w:val="18"/>
        </w:rPr>
        <w:t>Print,test</w:t>
      </w:r>
      <w:proofErr w:type="spellEnd"/>
      <w:r w:rsidRPr="00D75A24">
        <w:rPr>
          <w:rFonts w:ascii="IntelOne Text" w:hAnsi="IntelOne Text"/>
          <w:sz w:val="18"/>
          <w:szCs w:val="18"/>
        </w:rPr>
        <w:t>::</w:t>
      </w:r>
      <w:proofErr w:type="gramEnd"/>
      <w:r w:rsidRPr="00D75A24">
        <w:rPr>
          <w:rFonts w:ascii="IntelOne Text" w:hAnsi="IntelOne Text"/>
          <w:sz w:val="18"/>
          <w:szCs w:val="18"/>
        </w:rPr>
        <w:t>micro -</w:t>
      </w:r>
      <w:proofErr w:type="spellStart"/>
      <w:r w:rsidRPr="00D75A24">
        <w:rPr>
          <w:rFonts w:ascii="IntelOne Text" w:hAnsi="IntelOne Text"/>
          <w:sz w:val="18"/>
          <w:szCs w:val="18"/>
        </w:rPr>
        <w:t>Xbatch</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TieredCompilation</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TraceDeoptimization</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EliminateAllocations</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DoEscapeAnalysis</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PrintEliminateAllocations</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cp .</w:t>
      </w:r>
      <w:proofErr w:type="gramEnd"/>
      <w:r w:rsidRPr="00D75A24">
        <w:rPr>
          <w:rFonts w:ascii="IntelOne Text" w:hAnsi="IntelOne Text"/>
          <w:sz w:val="18"/>
          <w:szCs w:val="18"/>
        </w:rPr>
        <w:t xml:space="preserve"> test</w:t>
      </w:r>
    </w:p>
    <w:p w14:paraId="1840F671" w14:textId="5BA7D984" w:rsidR="00D75A24" w:rsidRDefault="00B04EB0"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3" behindDoc="0" locked="0" layoutInCell="1" allowOverlap="1" wp14:anchorId="5150810E" wp14:editId="35C438FB">
                <wp:simplePos x="0" y="0"/>
                <wp:positionH relativeFrom="column">
                  <wp:posOffset>661550</wp:posOffset>
                </wp:positionH>
                <wp:positionV relativeFrom="paragraph">
                  <wp:posOffset>77023</wp:posOffset>
                </wp:positionV>
                <wp:extent cx="165240" cy="12600"/>
                <wp:effectExtent l="38100" t="38100" r="44450" b="45085"/>
                <wp:wrapNone/>
                <wp:docPr id="932111214" name="Ink 2"/>
                <wp:cNvGraphicFramePr/>
                <a:graphic xmlns:a="http://schemas.openxmlformats.org/drawingml/2006/main">
                  <a:graphicData uri="http://schemas.microsoft.com/office/word/2010/wordprocessingInk">
                    <w14:contentPart bwMode="auto" r:id="rId219">
                      <w14:nvContentPartPr>
                        <w14:cNvContentPartPr/>
                      </w14:nvContentPartPr>
                      <w14:xfrm>
                        <a:off x="0" y="0"/>
                        <a:ext cx="165240" cy="12600"/>
                      </w14:xfrm>
                    </w14:contentPart>
                  </a:graphicData>
                </a:graphic>
              </wp:anchor>
            </w:drawing>
          </mc:Choice>
          <mc:Fallback>
            <w:pict>
              <v:shape w14:anchorId="14217AFD" id="Ink 2" o:spid="_x0000_s1026" type="#_x0000_t75" style="position:absolute;margin-left:51.6pt;margin-top:5.55pt;width:13.95pt;height:2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&#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">
                <v:imagedata r:id="rId220" o:title=""/>
              </v:shape>
            </w:pict>
          </mc:Fallback>
        </mc:AlternateContent>
      </w:r>
      <w:r w:rsidRPr="00B04EB0">
        <w:rPr>
          <w:rFonts w:ascii="IntelOne Text" w:hAnsi="IntelOne Text"/>
          <w:noProof/>
          <w:sz w:val="18"/>
          <w:szCs w:val="18"/>
        </w:rPr>
        <w:drawing>
          <wp:inline distT="0" distB="0" distL="0" distR="0" wp14:anchorId="5E264793" wp14:editId="0C1BD95F">
            <wp:extent cx="5731510" cy="1162685"/>
            <wp:effectExtent l="0" t="0" r="2540" b="0"/>
            <wp:docPr id="13361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2020" name="Picture 1" descr="A screenshot of a computer&#10;&#10;Description automatically generated"/>
                    <pic:cNvPicPr/>
                  </pic:nvPicPr>
                  <pic:blipFill>
                    <a:blip r:embed="rId221"/>
                    <a:stretch>
                      <a:fillRect/>
                    </a:stretch>
                  </pic:blipFill>
                  <pic:spPr>
                    <a:xfrm>
                      <a:off x="0" y="0"/>
                      <a:ext cx="5731510" cy="1162685"/>
                    </a:xfrm>
                    <a:prstGeom prst="rect">
                      <a:avLst/>
                    </a:prstGeom>
                  </pic:spPr>
                </pic:pic>
              </a:graphicData>
            </a:graphic>
          </wp:inline>
        </w:drawing>
      </w:r>
    </w:p>
    <w:p w14:paraId="66E86BC4" w14:textId="31B7E858" w:rsidR="00B04EB0" w:rsidRDefault="00B04EB0" w:rsidP="008B7FE1">
      <w:pPr>
        <w:rPr>
          <w:rFonts w:ascii="IntelOne Text" w:hAnsi="IntelOne Text"/>
          <w:sz w:val="18"/>
          <w:szCs w:val="18"/>
        </w:rPr>
      </w:pPr>
      <w:r>
        <w:rPr>
          <w:rFonts w:ascii="IntelOne Text" w:hAnsi="IntelOne Text"/>
          <w:noProof/>
          <w:sz w:val="18"/>
          <w:szCs w:val="18"/>
        </w:rPr>
        <w:lastRenderedPageBreak/>
        <mc:AlternateContent>
          <mc:Choice Requires="wpi">
            <w:drawing>
              <wp:anchor distT="0" distB="0" distL="114300" distR="114300" simplePos="0" relativeHeight="251658347" behindDoc="0" locked="0" layoutInCell="1" allowOverlap="1" wp14:anchorId="22A6CF1B" wp14:editId="5D69579D">
                <wp:simplePos x="0" y="0"/>
                <wp:positionH relativeFrom="column">
                  <wp:posOffset>6096110</wp:posOffset>
                </wp:positionH>
                <wp:positionV relativeFrom="paragraph">
                  <wp:posOffset>1010803</wp:posOffset>
                </wp:positionV>
                <wp:extent cx="360" cy="360"/>
                <wp:effectExtent l="38100" t="38100" r="38100" b="38100"/>
                <wp:wrapNone/>
                <wp:docPr id="1974301696" name="Ink 8"/>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0D10A70F" id="Ink 8" o:spid="_x0000_s1026" type="#_x0000_t75" style="position:absolute;margin-left:479.5pt;margin-top:79.1pt;width:1.05pt;height:1.0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gZMjjdYBAACdBAAAEAAA&#10;AAAAAAAAAAAAAADTAwAAZHJzL2luay9pbmsxLnhtbFBLAQItABQABgAIAAAAIQB25GVn4AAAAAsB&#10;AAAPAAAAAAAAAAAAAAAAANcFAABkcnMvZG93bnJldi54bWxQSwECLQAUAAYACAAAACEAeRi8nb8A&#10;AAAhAQAAGQAAAAAAAAAAAAAAAADkBgAAZHJzL19yZWxzL2Uyb0RvYy54bWwucmVsc1BLBQYAAAAA&#10;BgAGAHgBAADaBwAAAAA=&#10;">
                <v:imagedata r:id="rId57" o:title=""/>
              </v:shape>
            </w:pict>
          </mc:Fallback>
        </mc:AlternateContent>
      </w:r>
      <w:r>
        <w:rPr>
          <w:rFonts w:ascii="IntelOne Text" w:hAnsi="IntelOne Text"/>
          <w:noProof/>
          <w:sz w:val="18"/>
          <w:szCs w:val="18"/>
        </w:rPr>
        <mc:AlternateContent>
          <mc:Choice Requires="wpi">
            <w:drawing>
              <wp:anchor distT="0" distB="0" distL="114300" distR="114300" simplePos="0" relativeHeight="251658346" behindDoc="0" locked="0" layoutInCell="1" allowOverlap="1" wp14:anchorId="667A795B" wp14:editId="67A8C9CA">
                <wp:simplePos x="0" y="0"/>
                <wp:positionH relativeFrom="column">
                  <wp:posOffset>923925</wp:posOffset>
                </wp:positionH>
                <wp:positionV relativeFrom="paragraph">
                  <wp:posOffset>927100</wp:posOffset>
                </wp:positionV>
                <wp:extent cx="465455" cy="635"/>
                <wp:effectExtent l="38100" t="38100" r="48895" b="37465"/>
                <wp:wrapNone/>
                <wp:docPr id="1759957414" name="Ink 7"/>
                <wp:cNvGraphicFramePr/>
                <a:graphic xmlns:a="http://schemas.openxmlformats.org/drawingml/2006/main">
                  <a:graphicData uri="http://schemas.microsoft.com/office/word/2010/wordprocessingInk">
                    <w14:contentPart bwMode="auto" r:id="rId223">
                      <w14:nvContentPartPr>
                        <w14:cNvContentPartPr/>
                      </w14:nvContentPartPr>
                      <w14:xfrm>
                        <a:off x="0" y="0"/>
                        <a:ext cx="465455" cy="635"/>
                      </w14:xfrm>
                    </w14:contentPart>
                  </a:graphicData>
                </a:graphic>
                <wp14:sizeRelH relativeFrom="margin">
                  <wp14:pctWidth>0</wp14:pctWidth>
                </wp14:sizeRelH>
                <wp14:sizeRelV relativeFrom="margin">
                  <wp14:pctHeight>0</wp14:pctHeight>
                </wp14:sizeRelV>
              </wp:anchor>
            </w:drawing>
          </mc:Choice>
          <mc:Fallback>
            <w:pict>
              <v:shape w14:anchorId="52BC797D" id="Ink 7" o:spid="_x0000_s1026" type="#_x0000_t75" style="position:absolute;margin-left:72.25pt;margin-top:72.15pt;width:37.6pt;height:1.7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">
                <v:imagedata r:id="rId224" o:title=""/>
              </v:shape>
            </w:pict>
          </mc:Fallback>
        </mc:AlternateContent>
      </w:r>
      <w:r>
        <w:rPr>
          <w:rFonts w:ascii="IntelOne Text" w:hAnsi="IntelOne Text"/>
          <w:noProof/>
          <w:sz w:val="18"/>
          <w:szCs w:val="18"/>
        </w:rPr>
        <mc:AlternateContent>
          <mc:Choice Requires="wpi">
            <w:drawing>
              <wp:anchor distT="0" distB="0" distL="114300" distR="114300" simplePos="0" relativeHeight="251658345" behindDoc="0" locked="0" layoutInCell="1" allowOverlap="1" wp14:anchorId="30062571" wp14:editId="68AFCB79">
                <wp:simplePos x="0" y="0"/>
                <wp:positionH relativeFrom="column">
                  <wp:posOffset>950595</wp:posOffset>
                </wp:positionH>
                <wp:positionV relativeFrom="paragraph">
                  <wp:posOffset>405765</wp:posOffset>
                </wp:positionV>
                <wp:extent cx="821055" cy="635"/>
                <wp:effectExtent l="38100" t="38100" r="36195" b="37465"/>
                <wp:wrapNone/>
                <wp:docPr id="2127010216" name="Ink 5"/>
                <wp:cNvGraphicFramePr/>
                <a:graphic xmlns:a="http://schemas.openxmlformats.org/drawingml/2006/main">
                  <a:graphicData uri="http://schemas.microsoft.com/office/word/2010/wordprocessingInk">
                    <w14:contentPart bwMode="auto" r:id="rId225">
                      <w14:nvContentPartPr>
                        <w14:cNvContentPartPr/>
                      </w14:nvContentPartPr>
                      <w14:xfrm>
                        <a:off x="0" y="0"/>
                        <a:ext cx="821055" cy="635"/>
                      </w14:xfrm>
                    </w14:contentPart>
                  </a:graphicData>
                </a:graphic>
                <wp14:sizeRelH relativeFrom="margin">
                  <wp14:pctWidth>0</wp14:pctWidth>
                </wp14:sizeRelH>
              </wp:anchor>
            </w:drawing>
          </mc:Choice>
          <mc:Fallback>
            <w:pict>
              <v:shape w14:anchorId="00B8A5E9" id="Ink 5" o:spid="_x0000_s1026" type="#_x0000_t75" style="position:absolute;margin-left:74.35pt;margin-top:31.1pt;width:65.6pt;height:1.75pt;z-index:2516583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&#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">
                <v:imagedata r:id="rId226" o:title=""/>
              </v:shape>
            </w:pict>
          </mc:Fallback>
        </mc:AlternateContent>
      </w:r>
      <w:r>
        <w:rPr>
          <w:rFonts w:ascii="IntelOne Text" w:hAnsi="IntelOne Text"/>
          <w:noProof/>
          <w:sz w:val="18"/>
          <w:szCs w:val="18"/>
        </w:rPr>
        <mc:AlternateContent>
          <mc:Choice Requires="wpi">
            <w:drawing>
              <wp:anchor distT="0" distB="0" distL="114300" distR="114300" simplePos="0" relativeHeight="251658344" behindDoc="0" locked="0" layoutInCell="1" allowOverlap="1" wp14:anchorId="6E161B85" wp14:editId="5F392428">
                <wp:simplePos x="0" y="0"/>
                <wp:positionH relativeFrom="column">
                  <wp:posOffset>1482710</wp:posOffset>
                </wp:positionH>
                <wp:positionV relativeFrom="paragraph">
                  <wp:posOffset>421843</wp:posOffset>
                </wp:positionV>
                <wp:extent cx="360" cy="360"/>
                <wp:effectExtent l="38100" t="38100" r="38100" b="38100"/>
                <wp:wrapNone/>
                <wp:docPr id="708467907" name="Ink 3"/>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735B2586" id="Ink 3" o:spid="_x0000_s1026" type="#_x0000_t75" style="position:absolute;margin-left:116.25pt;margin-top:32.7pt;width:1.05pt;height:1.05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JnqtAbWAQAAnQQAABAAAAAA&#10;AAAAAAAAAAAA0wMAAGRycy9pbmsvaW5rMS54bWxQSwECLQAUAAYACAAAACEAXmnNvN4AAAAJAQAA&#10;DwAAAAAAAAAAAAAAAADXBQAAZHJzL2Rvd25yZXYueG1sUEsBAi0AFAAGAAgAAAAhAHkYvJ2/AAAA&#10;IQEAABkAAAAAAAAAAAAAAAAA4gYAAGRycy9fcmVscy9lMm9Eb2MueG1sLnJlbHNQSwUGAAAAAAYA&#10;BgB4AQAA2AcAAAAA&#10;">
                <v:imagedata r:id="rId57" o:title=""/>
              </v:shape>
            </w:pict>
          </mc:Fallback>
        </mc:AlternateContent>
      </w:r>
      <w:r w:rsidR="007E0790" w:rsidRPr="007E0790">
        <w:rPr>
          <w:rFonts w:ascii="IntelOne Text" w:hAnsi="IntelOne Text"/>
          <w:noProof/>
          <w:sz w:val="18"/>
          <w:szCs w:val="18"/>
        </w:rPr>
        <w:drawing>
          <wp:inline distT="0" distB="0" distL="0" distR="0" wp14:anchorId="2267B787" wp14:editId="7BF59852">
            <wp:extent cx="5731510" cy="1183640"/>
            <wp:effectExtent l="0" t="0" r="2540" b="0"/>
            <wp:docPr id="3167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77239" name=""/>
                    <pic:cNvPicPr/>
                  </pic:nvPicPr>
                  <pic:blipFill>
                    <a:blip r:embed="rId228"/>
                    <a:stretch>
                      <a:fillRect/>
                    </a:stretch>
                  </pic:blipFill>
                  <pic:spPr>
                    <a:xfrm>
                      <a:off x="0" y="0"/>
                      <a:ext cx="5731510" cy="1183640"/>
                    </a:xfrm>
                    <a:prstGeom prst="rect">
                      <a:avLst/>
                    </a:prstGeom>
                  </pic:spPr>
                </pic:pic>
              </a:graphicData>
            </a:graphic>
          </wp:inline>
        </w:drawing>
      </w:r>
    </w:p>
    <w:p w14:paraId="30F4AEB6" w14:textId="7AACE151" w:rsidR="00B04EB0" w:rsidRDefault="00B04EB0" w:rsidP="008B7FE1">
      <w:pPr>
        <w:rPr>
          <w:rFonts w:ascii="IntelOne Text" w:hAnsi="IntelOne Text"/>
          <w:sz w:val="18"/>
          <w:szCs w:val="18"/>
        </w:rPr>
      </w:pPr>
      <w:r>
        <w:rPr>
          <w:rFonts w:ascii="IntelOne Text" w:hAnsi="IntelOne Text"/>
          <w:sz w:val="18"/>
          <w:szCs w:val="18"/>
        </w:rPr>
        <w:t xml:space="preserve">Without Preserve Frame </w:t>
      </w:r>
      <w:proofErr w:type="gramStart"/>
      <w:r>
        <w:rPr>
          <w:rFonts w:ascii="IntelOne Text" w:hAnsi="IntelOne Text"/>
          <w:sz w:val="18"/>
          <w:szCs w:val="18"/>
        </w:rPr>
        <w:t xml:space="preserve">pointer </w:t>
      </w:r>
      <w:r w:rsidR="00D32C4D">
        <w:rPr>
          <w:rFonts w:ascii="IntelOne Text" w:hAnsi="IntelOne Text"/>
          <w:sz w:val="18"/>
          <w:szCs w:val="18"/>
        </w:rPr>
        <w:t>,</w:t>
      </w:r>
      <w:proofErr w:type="gramEnd"/>
      <w:r w:rsidR="00D32C4D">
        <w:rPr>
          <w:rFonts w:ascii="IntelOne Text" w:hAnsi="IntelOne Text"/>
          <w:sz w:val="18"/>
          <w:szCs w:val="18"/>
        </w:rPr>
        <w:t xml:space="preserve"> spilling happens in RBP and it get recorded as carrying a valid </w:t>
      </w:r>
      <w:proofErr w:type="spellStart"/>
      <w:r w:rsidR="00D32C4D">
        <w:rPr>
          <w:rFonts w:ascii="IntelOne Text" w:hAnsi="IntelOne Text"/>
          <w:sz w:val="18"/>
          <w:szCs w:val="18"/>
        </w:rPr>
        <w:t>oop</w:t>
      </w:r>
      <w:proofErr w:type="spellEnd"/>
      <w:r w:rsidR="00D32C4D">
        <w:rPr>
          <w:rFonts w:ascii="IntelOne Text" w:hAnsi="IntelOne Text"/>
          <w:sz w:val="18"/>
          <w:szCs w:val="18"/>
        </w:rPr>
        <w:t>.</w:t>
      </w:r>
    </w:p>
    <w:p w14:paraId="14AEF08C" w14:textId="52FFC158" w:rsidR="00B04EB0" w:rsidRDefault="00D32C4D"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9" behindDoc="0" locked="0" layoutInCell="1" allowOverlap="1" wp14:anchorId="38A91CFF" wp14:editId="2AA03F9B">
                <wp:simplePos x="0" y="0"/>
                <wp:positionH relativeFrom="column">
                  <wp:posOffset>464990</wp:posOffset>
                </wp:positionH>
                <wp:positionV relativeFrom="paragraph">
                  <wp:posOffset>375115</wp:posOffset>
                </wp:positionV>
                <wp:extent cx="1281240" cy="47880"/>
                <wp:effectExtent l="38100" t="38100" r="52705" b="47625"/>
                <wp:wrapNone/>
                <wp:docPr id="1249911962" name="Ink 11"/>
                <wp:cNvGraphicFramePr/>
                <a:graphic xmlns:a="http://schemas.openxmlformats.org/drawingml/2006/main">
                  <a:graphicData uri="http://schemas.microsoft.com/office/word/2010/wordprocessingInk">
                    <w14:contentPart bwMode="auto" r:id="rId229">
                      <w14:nvContentPartPr>
                        <w14:cNvContentPartPr/>
                      </w14:nvContentPartPr>
                      <w14:xfrm>
                        <a:off x="0" y="0"/>
                        <a:ext cx="1281240" cy="47880"/>
                      </w14:xfrm>
                    </w14:contentPart>
                  </a:graphicData>
                </a:graphic>
              </wp:anchor>
            </w:drawing>
          </mc:Choice>
          <mc:Fallback>
            <w:pict>
              <v:shape w14:anchorId="2EB597BC" id="Ink 11" o:spid="_x0000_s1026" type="#_x0000_t75" style="position:absolute;margin-left:36.1pt;margin-top:29.05pt;width:101.9pt;height:4.7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">
                <v:imagedata r:id="rId230" o:title=""/>
              </v:shape>
            </w:pict>
          </mc:Fallback>
        </mc:AlternateContent>
      </w:r>
      <w:r>
        <w:rPr>
          <w:rFonts w:ascii="IntelOne Text" w:hAnsi="IntelOne Text"/>
          <w:noProof/>
          <w:sz w:val="18"/>
          <w:szCs w:val="18"/>
        </w:rPr>
        <mc:AlternateContent>
          <mc:Choice Requires="wpi">
            <w:drawing>
              <wp:anchor distT="0" distB="0" distL="114300" distR="114300" simplePos="0" relativeHeight="251658348" behindDoc="0" locked="0" layoutInCell="1" allowOverlap="1" wp14:anchorId="391BDE7A" wp14:editId="5946B4FD">
                <wp:simplePos x="0" y="0"/>
                <wp:positionH relativeFrom="column">
                  <wp:posOffset>846950</wp:posOffset>
                </wp:positionH>
                <wp:positionV relativeFrom="paragraph">
                  <wp:posOffset>921955</wp:posOffset>
                </wp:positionV>
                <wp:extent cx="636480" cy="32400"/>
                <wp:effectExtent l="38100" t="38100" r="49530" b="43815"/>
                <wp:wrapNone/>
                <wp:docPr id="1518010528" name="Ink 9"/>
                <wp:cNvGraphicFramePr/>
                <a:graphic xmlns:a="http://schemas.openxmlformats.org/drawingml/2006/main">
                  <a:graphicData uri="http://schemas.microsoft.com/office/word/2010/wordprocessingInk">
                    <w14:contentPart bwMode="auto" r:id="rId231">
                      <w14:nvContentPartPr>
                        <w14:cNvContentPartPr/>
                      </w14:nvContentPartPr>
                      <w14:xfrm>
                        <a:off x="0" y="0"/>
                        <a:ext cx="636480" cy="32400"/>
                      </w14:xfrm>
                    </w14:contentPart>
                  </a:graphicData>
                </a:graphic>
              </wp:anchor>
            </w:drawing>
          </mc:Choice>
          <mc:Fallback>
            <w:pict>
              <v:shape w14:anchorId="01FDD1BC" id="Ink 9" o:spid="_x0000_s1026" type="#_x0000_t75" style="position:absolute;margin-left:66.2pt;margin-top:72.1pt;width:51.1pt;height:3.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&#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">
                <v:imagedata r:id="rId232" o:title=""/>
              </v:shape>
            </w:pict>
          </mc:Fallback>
        </mc:AlternateContent>
      </w:r>
      <w:r w:rsidRPr="00D32C4D">
        <w:rPr>
          <w:rFonts w:ascii="IntelOne Text" w:hAnsi="IntelOne Text"/>
          <w:noProof/>
          <w:sz w:val="18"/>
          <w:szCs w:val="18"/>
        </w:rPr>
        <w:drawing>
          <wp:inline distT="0" distB="0" distL="0" distR="0" wp14:anchorId="45A34088" wp14:editId="3E58FCBD">
            <wp:extent cx="5731510" cy="1089025"/>
            <wp:effectExtent l="0" t="0" r="2540" b="0"/>
            <wp:docPr id="14144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49112" name="Picture 1" descr="A screenshot of a computer&#10;&#10;Description automatically generated"/>
                    <pic:cNvPicPr/>
                  </pic:nvPicPr>
                  <pic:blipFill>
                    <a:blip r:embed="rId233"/>
                    <a:stretch>
                      <a:fillRect/>
                    </a:stretch>
                  </pic:blipFill>
                  <pic:spPr>
                    <a:xfrm>
                      <a:off x="0" y="0"/>
                      <a:ext cx="5731510" cy="1089025"/>
                    </a:xfrm>
                    <a:prstGeom prst="rect">
                      <a:avLst/>
                    </a:prstGeom>
                  </pic:spPr>
                </pic:pic>
              </a:graphicData>
            </a:graphic>
          </wp:inline>
        </w:drawing>
      </w:r>
    </w:p>
    <w:p w14:paraId="6CEAA16F" w14:textId="77777777" w:rsidR="00B04EB0" w:rsidRDefault="00B04EB0" w:rsidP="008B7FE1">
      <w:pPr>
        <w:rPr>
          <w:rFonts w:ascii="IntelOne Text" w:hAnsi="IntelOne Text"/>
          <w:sz w:val="18"/>
          <w:szCs w:val="18"/>
        </w:rPr>
      </w:pPr>
    </w:p>
    <w:p w14:paraId="19265114" w14:textId="49ECA141" w:rsidR="002F14E5" w:rsidRDefault="00CC2854" w:rsidP="008B7FE1">
      <w:pPr>
        <w:rPr>
          <w:rFonts w:ascii="IntelOne Text" w:hAnsi="IntelOne Text"/>
          <w:sz w:val="18"/>
          <w:szCs w:val="18"/>
        </w:rPr>
      </w:pPr>
      <w:r>
        <w:rPr>
          <w:rFonts w:ascii="IntelOne Text" w:hAnsi="IntelOne Text"/>
          <w:sz w:val="18"/>
          <w:szCs w:val="18"/>
        </w:rPr>
        <w:t xml:space="preserve">All the caller saved registers carrying </w:t>
      </w:r>
      <w:proofErr w:type="spellStart"/>
      <w:r>
        <w:rPr>
          <w:rFonts w:ascii="IntelOne Text" w:hAnsi="IntelOne Text"/>
          <w:sz w:val="18"/>
          <w:szCs w:val="18"/>
        </w:rPr>
        <w:t>oop</w:t>
      </w:r>
      <w:proofErr w:type="spellEnd"/>
      <w:r>
        <w:rPr>
          <w:rFonts w:ascii="IntelOne Text" w:hAnsi="IntelOne Text"/>
          <w:sz w:val="18"/>
          <w:szCs w:val="18"/>
        </w:rPr>
        <w:t xml:space="preserve"> values are spilled before the call to uncommon trap, thus for top level frame </w:t>
      </w:r>
      <w:proofErr w:type="spellStart"/>
      <w:r>
        <w:rPr>
          <w:rFonts w:ascii="IntelOne Text" w:hAnsi="IntelOne Text"/>
          <w:sz w:val="18"/>
          <w:szCs w:val="18"/>
        </w:rPr>
        <w:t>oop</w:t>
      </w:r>
      <w:proofErr w:type="spellEnd"/>
      <w:r>
        <w:rPr>
          <w:rFonts w:ascii="IntelOne Text" w:hAnsi="IntelOne Text"/>
          <w:sz w:val="18"/>
          <w:szCs w:val="18"/>
        </w:rPr>
        <w:t xml:space="preserve"> will be always held in stack location or an RBP</w:t>
      </w:r>
      <w:r w:rsidR="007E0F83">
        <w:rPr>
          <w:rFonts w:ascii="IntelOne Text" w:hAnsi="IntelOne Text"/>
          <w:sz w:val="18"/>
          <w:szCs w:val="18"/>
        </w:rPr>
        <w:t xml:space="preserve">, </w:t>
      </w:r>
      <w:r w:rsidR="00422DB0">
        <w:rPr>
          <w:rFonts w:ascii="IntelOne Text" w:hAnsi="IntelOne Text"/>
          <w:sz w:val="18"/>
          <w:szCs w:val="18"/>
        </w:rPr>
        <w:t xml:space="preserve"> more detailed comments </w:t>
      </w:r>
      <w:r w:rsidR="00E1492C">
        <w:rPr>
          <w:rFonts w:ascii="IntelOne Text" w:hAnsi="IntelOne Text"/>
          <w:sz w:val="18"/>
          <w:szCs w:val="18"/>
        </w:rPr>
        <w:t xml:space="preserve">refer </w:t>
      </w:r>
      <w:hyperlink r:id="rId234" w:history="1">
        <w:r w:rsidR="00E1492C" w:rsidRPr="00E1492C">
          <w:rPr>
            <w:rStyle w:val="Hyperlink"/>
            <w:rFonts w:ascii="IntelOne Text" w:hAnsi="IntelOne Text"/>
            <w:sz w:val="18"/>
            <w:szCs w:val="18"/>
          </w:rPr>
          <w:t>Dependencies.docx</w:t>
        </w:r>
      </w:hyperlink>
      <w:r w:rsidR="00E1492C">
        <w:rPr>
          <w:rFonts w:ascii="IntelOne Text" w:hAnsi="IntelOne Text"/>
          <w:sz w:val="18"/>
          <w:szCs w:val="18"/>
        </w:rPr>
        <w:t xml:space="preserve"> </w:t>
      </w:r>
      <w:r w:rsidR="00FE5B36">
        <w:rPr>
          <w:rFonts w:ascii="IntelOne Text" w:hAnsi="IntelOne Text"/>
          <w:sz w:val="18"/>
          <w:szCs w:val="18"/>
        </w:rPr>
        <w:t>page 16.</w:t>
      </w:r>
    </w:p>
    <w:p w14:paraId="4D18A093" w14:textId="39DA5713" w:rsidR="003C4B80" w:rsidRDefault="0017584C" w:rsidP="008B7FE1">
      <w:pPr>
        <w:rPr>
          <w:rFonts w:ascii="IntelOne Text" w:hAnsi="IntelOne Text"/>
          <w:sz w:val="18"/>
          <w:szCs w:val="18"/>
        </w:rPr>
      </w:pPr>
      <w:r>
        <w:rPr>
          <w:rFonts w:ascii="IntelOne Text" w:hAnsi="IntelOne Text"/>
          <w:sz w:val="18"/>
          <w:szCs w:val="18"/>
        </w:rPr>
        <w:t xml:space="preserve">With EA </w:t>
      </w:r>
      <w:r w:rsidR="00BC3B55">
        <w:rPr>
          <w:rFonts w:ascii="IntelOne Text" w:hAnsi="IntelOne Text"/>
          <w:sz w:val="18"/>
          <w:szCs w:val="18"/>
        </w:rPr>
        <w:t xml:space="preserve">allocations are eliminated but compiler does book keep a </w:t>
      </w:r>
      <w:proofErr w:type="spellStart"/>
      <w:r w:rsidR="00BC3B55">
        <w:rPr>
          <w:rFonts w:ascii="IntelOne Text" w:hAnsi="IntelOne Text"/>
          <w:sz w:val="18"/>
          <w:szCs w:val="18"/>
        </w:rPr>
        <w:t>SafepointScalarizeObje</w:t>
      </w:r>
      <w:r w:rsidR="00BB75CB">
        <w:rPr>
          <w:rFonts w:ascii="IntelOne Text" w:hAnsi="IntelOne Text"/>
          <w:sz w:val="18"/>
          <w:szCs w:val="18"/>
        </w:rPr>
        <w:t>ct</w:t>
      </w:r>
      <w:r w:rsidR="00BC3B55">
        <w:rPr>
          <w:rFonts w:ascii="IntelOne Text" w:hAnsi="IntelOne Text"/>
          <w:sz w:val="18"/>
          <w:szCs w:val="18"/>
        </w:rPr>
        <w:t>Node</w:t>
      </w:r>
      <w:proofErr w:type="spellEnd"/>
      <w:r w:rsidR="00BC3B55">
        <w:rPr>
          <w:rFonts w:ascii="IntelOne Text" w:hAnsi="IntelOne Text"/>
          <w:sz w:val="18"/>
          <w:szCs w:val="18"/>
        </w:rPr>
        <w:t xml:space="preserve"> used for reconstruction of eliminated object, this auxiliary structure </w:t>
      </w:r>
      <w:proofErr w:type="gramStart"/>
      <w:r w:rsidR="00BC3B55">
        <w:rPr>
          <w:rFonts w:ascii="IntelOne Text" w:hAnsi="IntelOne Text"/>
          <w:sz w:val="18"/>
          <w:szCs w:val="18"/>
        </w:rPr>
        <w:t>record</w:t>
      </w:r>
      <w:proofErr w:type="gramEnd"/>
      <w:r w:rsidR="00BC3B55">
        <w:rPr>
          <w:rFonts w:ascii="IntelOne Text" w:hAnsi="IntelOne Text"/>
          <w:sz w:val="18"/>
          <w:szCs w:val="18"/>
        </w:rPr>
        <w:t xml:space="preserve"> the starting index field values </w:t>
      </w:r>
      <w:r w:rsidR="00484B51">
        <w:rPr>
          <w:rFonts w:ascii="IntelOne Text" w:hAnsi="IntelOne Text"/>
          <w:sz w:val="18"/>
          <w:szCs w:val="18"/>
        </w:rPr>
        <w:t xml:space="preserve">tied to </w:t>
      </w:r>
      <w:proofErr w:type="spellStart"/>
      <w:r w:rsidR="00484B51">
        <w:rPr>
          <w:rFonts w:ascii="IntelOne Text" w:hAnsi="IntelOne Text"/>
          <w:sz w:val="18"/>
          <w:szCs w:val="18"/>
        </w:rPr>
        <w:t>SafePoint</w:t>
      </w:r>
      <w:proofErr w:type="spellEnd"/>
      <w:r w:rsidR="00484B51">
        <w:rPr>
          <w:rFonts w:ascii="IntelOne Text" w:hAnsi="IntelOne Text"/>
          <w:sz w:val="18"/>
          <w:szCs w:val="18"/>
        </w:rPr>
        <w:t xml:space="preserve"> (</w:t>
      </w:r>
      <w:proofErr w:type="gramStart"/>
      <w:r w:rsidR="00484B51">
        <w:rPr>
          <w:rFonts w:ascii="IntelOne Text" w:hAnsi="IntelOne Text"/>
          <w:sz w:val="18"/>
          <w:szCs w:val="18"/>
        </w:rPr>
        <w:t>Call)  and</w:t>
      </w:r>
      <w:proofErr w:type="gramEnd"/>
      <w:r w:rsidR="00484B51">
        <w:rPr>
          <w:rFonts w:ascii="IntelOne Text" w:hAnsi="IntelOne Text"/>
          <w:sz w:val="18"/>
          <w:szCs w:val="18"/>
        </w:rPr>
        <w:t xml:space="preserve"> also records the eliminated object class type</w:t>
      </w:r>
      <w:r w:rsidR="00CE439F">
        <w:rPr>
          <w:rFonts w:ascii="IntelOne Text" w:hAnsi="IntelOne Text"/>
          <w:sz w:val="18"/>
          <w:szCs w:val="18"/>
        </w:rPr>
        <w:t xml:space="preserve">. During final code emission, </w:t>
      </w:r>
      <w:proofErr w:type="spellStart"/>
      <w:r w:rsidR="00CE439F">
        <w:rPr>
          <w:rFonts w:ascii="IntelOne Text" w:hAnsi="IntelOne Text"/>
          <w:sz w:val="18"/>
          <w:szCs w:val="18"/>
        </w:rPr>
        <w:t>SafepointS</w:t>
      </w:r>
      <w:r w:rsidR="00BB75CB">
        <w:rPr>
          <w:rFonts w:ascii="IntelOne Text" w:hAnsi="IntelOne Text"/>
          <w:sz w:val="18"/>
          <w:szCs w:val="18"/>
        </w:rPr>
        <w:t>alarObjectNode</w:t>
      </w:r>
      <w:proofErr w:type="spellEnd"/>
      <w:r w:rsidR="00BB75CB">
        <w:rPr>
          <w:rFonts w:ascii="IntelOne Text" w:hAnsi="IntelOne Text"/>
          <w:sz w:val="18"/>
          <w:szCs w:val="18"/>
        </w:rPr>
        <w:t xml:space="preserve"> and associated field values are serialized </w:t>
      </w:r>
      <w:r w:rsidR="001C7385">
        <w:rPr>
          <w:rFonts w:ascii="IntelOne Text" w:hAnsi="IntelOne Text"/>
          <w:sz w:val="18"/>
          <w:szCs w:val="18"/>
        </w:rPr>
        <w:t xml:space="preserve">as </w:t>
      </w:r>
      <w:proofErr w:type="spellStart"/>
      <w:r w:rsidR="001C7385">
        <w:rPr>
          <w:rFonts w:ascii="IntelOne Text" w:hAnsi="IntelOne Text"/>
          <w:sz w:val="18"/>
          <w:szCs w:val="18"/>
        </w:rPr>
        <w:t>ScopeValues</w:t>
      </w:r>
      <w:proofErr w:type="spellEnd"/>
      <w:r w:rsidR="001C7385">
        <w:rPr>
          <w:rFonts w:ascii="IntelOne Text" w:hAnsi="IntelOne Text"/>
          <w:sz w:val="18"/>
          <w:szCs w:val="18"/>
        </w:rPr>
        <w:t xml:space="preserve"> </w:t>
      </w:r>
      <w:r w:rsidR="00BB75CB">
        <w:rPr>
          <w:rFonts w:ascii="IntelOne Text" w:hAnsi="IntelOne Text"/>
          <w:sz w:val="18"/>
          <w:szCs w:val="18"/>
        </w:rPr>
        <w:t xml:space="preserve">into debug stream, </w:t>
      </w:r>
      <w:r w:rsidR="00484B51">
        <w:rPr>
          <w:rFonts w:ascii="IntelOne Text" w:hAnsi="IntelOne Text"/>
          <w:sz w:val="18"/>
          <w:szCs w:val="18"/>
        </w:rPr>
        <w:t>thus during de-optimization</w:t>
      </w:r>
      <w:r w:rsidR="00BB75CB">
        <w:rPr>
          <w:rFonts w:ascii="IntelOne Text" w:hAnsi="IntelOne Text"/>
          <w:sz w:val="18"/>
          <w:szCs w:val="18"/>
        </w:rPr>
        <w:t xml:space="preserve">, runtime </w:t>
      </w:r>
      <w:r w:rsidR="00484B51">
        <w:rPr>
          <w:rFonts w:ascii="IntelOne Text" w:hAnsi="IntelOne Text"/>
          <w:sz w:val="18"/>
          <w:szCs w:val="18"/>
        </w:rPr>
        <w:t xml:space="preserve">first allocates a new instance </w:t>
      </w:r>
      <w:r w:rsidR="001C7385">
        <w:rPr>
          <w:rFonts w:ascii="IntelOne Text" w:hAnsi="IntelOne Text"/>
          <w:sz w:val="18"/>
          <w:szCs w:val="18"/>
        </w:rPr>
        <w:t>of desired class type and then initializes it</w:t>
      </w:r>
      <w:r w:rsidR="001B58EF">
        <w:rPr>
          <w:rFonts w:ascii="IntelOne Text" w:hAnsi="IntelOne Text"/>
          <w:sz w:val="18"/>
          <w:szCs w:val="18"/>
        </w:rPr>
        <w:t xml:space="preserve"> fields by using corresponding </w:t>
      </w:r>
      <w:proofErr w:type="spellStart"/>
      <w:r w:rsidR="001B58EF">
        <w:rPr>
          <w:rFonts w:ascii="IntelOne Text" w:hAnsi="IntelOne Text"/>
          <w:sz w:val="18"/>
          <w:szCs w:val="18"/>
        </w:rPr>
        <w:t>LocationValues</w:t>
      </w:r>
      <w:proofErr w:type="spellEnd"/>
      <w:r w:rsidR="001B58EF">
        <w:rPr>
          <w:rFonts w:ascii="IntelOne Text" w:hAnsi="IntelOne Text"/>
          <w:sz w:val="18"/>
          <w:szCs w:val="18"/>
        </w:rPr>
        <w:t xml:space="preserve">, </w:t>
      </w:r>
      <w:r w:rsidR="00647FCC">
        <w:rPr>
          <w:rFonts w:ascii="IntelOne Text" w:hAnsi="IntelOne Text"/>
          <w:sz w:val="18"/>
          <w:szCs w:val="18"/>
        </w:rPr>
        <w:t xml:space="preserve">both register and stack </w:t>
      </w:r>
      <w:proofErr w:type="spellStart"/>
      <w:r w:rsidR="00647FCC">
        <w:rPr>
          <w:rFonts w:ascii="IntelOne Text" w:hAnsi="IntelOne Text"/>
          <w:sz w:val="18"/>
          <w:szCs w:val="18"/>
        </w:rPr>
        <w:t>LocationValues</w:t>
      </w:r>
      <w:proofErr w:type="spellEnd"/>
      <w:r w:rsidR="00647FCC">
        <w:rPr>
          <w:rFonts w:ascii="IntelOne Text" w:hAnsi="IntelOne Text"/>
          <w:sz w:val="18"/>
          <w:szCs w:val="18"/>
        </w:rPr>
        <w:t xml:space="preserve"> are in essence memory locations holding the field values.</w:t>
      </w:r>
    </w:p>
    <w:p w14:paraId="01EC12EA" w14:textId="6DBF6A20" w:rsidR="00160FDC" w:rsidRDefault="00160FDC" w:rsidP="008B7FE1">
      <w:pPr>
        <w:rPr>
          <w:rFonts w:ascii="IntelOne Text" w:hAnsi="IntelOne Text"/>
          <w:sz w:val="18"/>
          <w:szCs w:val="18"/>
        </w:rPr>
      </w:pPr>
      <w:r w:rsidRPr="00160FDC">
        <w:rPr>
          <w:rFonts w:ascii="IntelOne Text" w:hAnsi="IntelOne Text"/>
          <w:sz w:val="18"/>
          <w:szCs w:val="18"/>
        </w:rPr>
        <w:t>java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PreserveFramePointer</w:t>
      </w:r>
      <w:proofErr w:type="spellEnd"/>
      <w:r w:rsidRPr="00160FDC">
        <w:rPr>
          <w:rFonts w:ascii="IntelOne Text" w:hAnsi="IntelOne Text"/>
          <w:sz w:val="18"/>
          <w:szCs w:val="18"/>
        </w:rPr>
        <w:t xml:space="preserve"> -</w:t>
      </w:r>
      <w:proofErr w:type="spellStart"/>
      <w:proofErr w:type="gramStart"/>
      <w:r w:rsidRPr="00160FDC">
        <w:rPr>
          <w:rFonts w:ascii="IntelOne Text" w:hAnsi="IntelOne Text"/>
          <w:sz w:val="18"/>
          <w:szCs w:val="18"/>
        </w:rPr>
        <w:t>XX:CompileCommand</w:t>
      </w:r>
      <w:proofErr w:type="spellEnd"/>
      <w:proofErr w:type="gramEnd"/>
      <w:r w:rsidRPr="00160FDC">
        <w:rPr>
          <w:rFonts w:ascii="IntelOne Text" w:hAnsi="IntelOne Text"/>
          <w:sz w:val="18"/>
          <w:szCs w:val="18"/>
        </w:rPr>
        <w:t>=</w:t>
      </w:r>
      <w:proofErr w:type="spellStart"/>
      <w:proofErr w:type="gramStart"/>
      <w:r w:rsidRPr="00160FDC">
        <w:rPr>
          <w:rFonts w:ascii="IntelOne Text" w:hAnsi="IntelOne Text"/>
          <w:sz w:val="18"/>
          <w:szCs w:val="18"/>
        </w:rPr>
        <w:t>Print,test</w:t>
      </w:r>
      <w:proofErr w:type="spellEnd"/>
      <w:r w:rsidRPr="00160FDC">
        <w:rPr>
          <w:rFonts w:ascii="IntelOne Text" w:hAnsi="IntelOne Text"/>
          <w:sz w:val="18"/>
          <w:szCs w:val="18"/>
        </w:rPr>
        <w:t>::</w:t>
      </w:r>
      <w:proofErr w:type="gramEnd"/>
      <w:r w:rsidRPr="00160FDC">
        <w:rPr>
          <w:rFonts w:ascii="IntelOne Text" w:hAnsi="IntelOne Text"/>
          <w:sz w:val="18"/>
          <w:szCs w:val="18"/>
        </w:rPr>
        <w:t>micro -</w:t>
      </w:r>
      <w:proofErr w:type="spellStart"/>
      <w:r w:rsidRPr="00160FDC">
        <w:rPr>
          <w:rFonts w:ascii="IntelOne Text" w:hAnsi="IntelOne Text"/>
          <w:sz w:val="18"/>
          <w:szCs w:val="18"/>
        </w:rPr>
        <w:t>Xbatch</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TieredCompilation</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TraceDeoptimization</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EliminateAllocations</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DoEscapeAnalysis</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PrintEliminateAllocations</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cp .</w:t>
      </w:r>
      <w:proofErr w:type="gramEnd"/>
      <w:r w:rsidRPr="00160FDC">
        <w:rPr>
          <w:rFonts w:ascii="IntelOne Text" w:hAnsi="IntelOne Text"/>
          <w:sz w:val="18"/>
          <w:szCs w:val="18"/>
        </w:rPr>
        <w:t xml:space="preserve"> test</w:t>
      </w:r>
    </w:p>
    <w:p w14:paraId="23261E30" w14:textId="72D08FDB" w:rsidR="00604E3F" w:rsidRDefault="00160FDC"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50" behindDoc="0" locked="0" layoutInCell="1" allowOverlap="1" wp14:anchorId="5570D616" wp14:editId="6D19648C">
                <wp:simplePos x="0" y="0"/>
                <wp:positionH relativeFrom="column">
                  <wp:posOffset>480110</wp:posOffset>
                </wp:positionH>
                <wp:positionV relativeFrom="paragraph">
                  <wp:posOffset>784278</wp:posOffset>
                </wp:positionV>
                <wp:extent cx="2149200" cy="53280"/>
                <wp:effectExtent l="38100" t="38100" r="22860" b="42545"/>
                <wp:wrapNone/>
                <wp:docPr id="1625910064" name="Ink 12"/>
                <wp:cNvGraphicFramePr/>
                <a:graphic xmlns:a="http://schemas.openxmlformats.org/drawingml/2006/main">
                  <a:graphicData uri="http://schemas.microsoft.com/office/word/2010/wordprocessingInk">
                    <w14:contentPart bwMode="auto" r:id="rId235">
                      <w14:nvContentPartPr>
                        <w14:cNvContentPartPr/>
                      </w14:nvContentPartPr>
                      <w14:xfrm>
                        <a:off x="0" y="0"/>
                        <a:ext cx="2149200" cy="53280"/>
                      </w14:xfrm>
                    </w14:contentPart>
                  </a:graphicData>
                </a:graphic>
              </wp:anchor>
            </w:drawing>
          </mc:Choice>
          <mc:Fallback>
            <w:pict>
              <v:shape w14:anchorId="3A74A0C1" id="Ink 12" o:spid="_x0000_s1026" type="#_x0000_t75" style="position:absolute;margin-left:37.3pt;margin-top:61.25pt;width:170.25pt;height:5.2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">
                <v:imagedata r:id="rId236" o:title=""/>
              </v:shape>
            </w:pict>
          </mc:Fallback>
        </mc:AlternateContent>
      </w:r>
      <w:r w:rsidRPr="00160FDC">
        <w:rPr>
          <w:rFonts w:ascii="IntelOne Text" w:hAnsi="IntelOne Text"/>
          <w:noProof/>
          <w:sz w:val="18"/>
          <w:szCs w:val="18"/>
        </w:rPr>
        <w:drawing>
          <wp:inline distT="0" distB="0" distL="0" distR="0" wp14:anchorId="08CABE76" wp14:editId="6C87AA01">
            <wp:extent cx="5731510" cy="1081405"/>
            <wp:effectExtent l="0" t="0" r="2540" b="4445"/>
            <wp:docPr id="11118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4770" name=""/>
                    <pic:cNvPicPr/>
                  </pic:nvPicPr>
                  <pic:blipFill>
                    <a:blip r:embed="rId237"/>
                    <a:stretch>
                      <a:fillRect/>
                    </a:stretch>
                  </pic:blipFill>
                  <pic:spPr>
                    <a:xfrm>
                      <a:off x="0" y="0"/>
                      <a:ext cx="5731510" cy="1081405"/>
                    </a:xfrm>
                    <a:prstGeom prst="rect">
                      <a:avLst/>
                    </a:prstGeom>
                  </pic:spPr>
                </pic:pic>
              </a:graphicData>
            </a:graphic>
          </wp:inline>
        </w:drawing>
      </w:r>
    </w:p>
    <w:p w14:paraId="40337F45" w14:textId="23E462BF" w:rsidR="002F14E5" w:rsidRDefault="00B31E30" w:rsidP="008B7FE1">
      <w:pPr>
        <w:rPr>
          <w:rFonts w:ascii="IntelOne Text" w:hAnsi="IntelOne Text"/>
          <w:sz w:val="18"/>
          <w:szCs w:val="18"/>
        </w:rPr>
      </w:pPr>
      <w:proofErr w:type="spellStart"/>
      <w:proofErr w:type="gramStart"/>
      <w:r w:rsidRPr="00CD632F">
        <w:rPr>
          <w:rFonts w:ascii="IntelOne Text" w:hAnsi="IntelOne Text"/>
          <w:sz w:val="18"/>
          <w:szCs w:val="18"/>
          <w:highlight w:val="yellow"/>
        </w:rPr>
        <w:t>OopMaps</w:t>
      </w:r>
      <w:proofErr w:type="spellEnd"/>
      <w:r w:rsidRPr="00CD632F">
        <w:rPr>
          <w:rFonts w:ascii="IntelOne Text" w:hAnsi="IntelOne Text"/>
          <w:sz w:val="18"/>
          <w:szCs w:val="18"/>
          <w:highlight w:val="yellow"/>
        </w:rPr>
        <w:t xml:space="preserve">  -</w:t>
      </w:r>
      <w:proofErr w:type="gramEnd"/>
      <w:r w:rsidRPr="00CD632F">
        <w:rPr>
          <w:rFonts w:ascii="IntelOne Text" w:hAnsi="IntelOne Text"/>
          <w:sz w:val="18"/>
          <w:szCs w:val="18"/>
          <w:highlight w:val="yellow"/>
        </w:rPr>
        <w:t xml:space="preserve"> Use</w:t>
      </w:r>
      <w:r w:rsidR="00441535" w:rsidRPr="00CD632F">
        <w:rPr>
          <w:rFonts w:ascii="IntelOne Text" w:hAnsi="IntelOne Text"/>
          <w:sz w:val="18"/>
          <w:szCs w:val="18"/>
          <w:highlight w:val="yellow"/>
        </w:rPr>
        <w:t>d</w:t>
      </w:r>
      <w:r w:rsidRPr="00CD632F">
        <w:rPr>
          <w:rFonts w:ascii="IntelOne Text" w:hAnsi="IntelOne Text"/>
          <w:sz w:val="18"/>
          <w:szCs w:val="18"/>
          <w:highlight w:val="yellow"/>
        </w:rPr>
        <w:t xml:space="preserve"> for root set enumeration by GC</w:t>
      </w:r>
      <w:r w:rsidR="00C16A91" w:rsidRPr="00CD632F">
        <w:rPr>
          <w:rFonts w:ascii="IntelOne Text" w:hAnsi="IntelOne Text"/>
          <w:sz w:val="18"/>
          <w:szCs w:val="18"/>
          <w:highlight w:val="yellow"/>
        </w:rPr>
        <w:t>.</w:t>
      </w:r>
    </w:p>
    <w:p w14:paraId="3E0EA23F" w14:textId="6921183B" w:rsidR="00B31E30" w:rsidRDefault="00B31E30" w:rsidP="008B7FE1">
      <w:pPr>
        <w:rPr>
          <w:rFonts w:ascii="IntelOne Text" w:hAnsi="IntelOne Text"/>
          <w:sz w:val="18"/>
          <w:szCs w:val="18"/>
        </w:rPr>
      </w:pPr>
      <w:proofErr w:type="spellStart"/>
      <w:r w:rsidRPr="00CD632F">
        <w:rPr>
          <w:rFonts w:ascii="IntelOne Text" w:hAnsi="IntelOne Text"/>
          <w:sz w:val="18"/>
          <w:szCs w:val="18"/>
          <w:highlight w:val="yellow"/>
        </w:rPr>
        <w:t>SafepointScalarObjectNode</w:t>
      </w:r>
      <w:proofErr w:type="spellEnd"/>
      <w:r w:rsidR="00441535" w:rsidRPr="00CD632F">
        <w:rPr>
          <w:rFonts w:ascii="IntelOne Text" w:hAnsi="IntelOne Text"/>
          <w:sz w:val="18"/>
          <w:szCs w:val="18"/>
          <w:highlight w:val="yellow"/>
        </w:rPr>
        <w:t xml:space="preserve"> – Used for object reconstruction during Deoptimization.</w:t>
      </w:r>
    </w:p>
    <w:p w14:paraId="1FA9C818" w14:textId="77777777" w:rsidR="00A0323C" w:rsidRPr="00A0323C" w:rsidRDefault="00A0323C" w:rsidP="00A0323C">
      <w:pPr>
        <w:spacing w:after="0"/>
        <w:rPr>
          <w:sz w:val="18"/>
          <w:szCs w:val="18"/>
        </w:rPr>
      </w:pPr>
      <w:r w:rsidRPr="00A0323C">
        <w:rPr>
          <w:sz w:val="18"/>
          <w:szCs w:val="18"/>
        </w:rPr>
        <w:t xml:space="preserve">class </w:t>
      </w:r>
      <w:proofErr w:type="spellStart"/>
      <w:r w:rsidRPr="00A0323C">
        <w:rPr>
          <w:sz w:val="18"/>
          <w:szCs w:val="18"/>
        </w:rPr>
        <w:t>MyClass</w:t>
      </w:r>
      <w:proofErr w:type="spellEnd"/>
      <w:r w:rsidRPr="00A0323C">
        <w:rPr>
          <w:sz w:val="18"/>
          <w:szCs w:val="18"/>
        </w:rPr>
        <w:t xml:space="preserve"> {</w:t>
      </w:r>
    </w:p>
    <w:p w14:paraId="4F6E1503" w14:textId="77777777" w:rsidR="00A0323C" w:rsidRPr="00A0323C" w:rsidRDefault="00A0323C" w:rsidP="00A0323C">
      <w:pPr>
        <w:spacing w:after="0"/>
        <w:rPr>
          <w:sz w:val="18"/>
          <w:szCs w:val="18"/>
        </w:rPr>
      </w:pPr>
      <w:r w:rsidRPr="00A0323C">
        <w:rPr>
          <w:sz w:val="18"/>
          <w:szCs w:val="18"/>
        </w:rPr>
        <w:t xml:space="preserve">    int field;</w:t>
      </w:r>
    </w:p>
    <w:p w14:paraId="4D28FB31"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MyClass</w:t>
      </w:r>
      <w:proofErr w:type="spellEnd"/>
      <w:r w:rsidRPr="00A0323C">
        <w:rPr>
          <w:sz w:val="18"/>
          <w:szCs w:val="18"/>
        </w:rPr>
        <w:t>(</w:t>
      </w:r>
      <w:proofErr w:type="gramEnd"/>
      <w:r w:rsidRPr="00A0323C">
        <w:rPr>
          <w:sz w:val="18"/>
          <w:szCs w:val="18"/>
        </w:rPr>
        <w:t>int field) {</w:t>
      </w:r>
    </w:p>
    <w:p w14:paraId="38395E3E"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this.field</w:t>
      </w:r>
      <w:proofErr w:type="spellEnd"/>
      <w:proofErr w:type="gramEnd"/>
      <w:r w:rsidRPr="00A0323C">
        <w:rPr>
          <w:sz w:val="18"/>
          <w:szCs w:val="18"/>
        </w:rPr>
        <w:t xml:space="preserve"> = field;</w:t>
      </w:r>
    </w:p>
    <w:p w14:paraId="0BE14964" w14:textId="77777777" w:rsidR="00A0323C" w:rsidRPr="00A0323C" w:rsidRDefault="00A0323C" w:rsidP="00A0323C">
      <w:pPr>
        <w:spacing w:after="0"/>
        <w:rPr>
          <w:sz w:val="18"/>
          <w:szCs w:val="18"/>
        </w:rPr>
      </w:pPr>
      <w:r w:rsidRPr="00A0323C">
        <w:rPr>
          <w:sz w:val="18"/>
          <w:szCs w:val="18"/>
        </w:rPr>
        <w:t xml:space="preserve">    }</w:t>
      </w:r>
    </w:p>
    <w:p w14:paraId="5CC94523" w14:textId="77777777" w:rsidR="00A0323C" w:rsidRPr="00A0323C" w:rsidRDefault="00A0323C" w:rsidP="00A0323C">
      <w:pPr>
        <w:spacing w:after="0"/>
        <w:rPr>
          <w:sz w:val="18"/>
          <w:szCs w:val="18"/>
        </w:rPr>
      </w:pPr>
      <w:r w:rsidRPr="00A0323C">
        <w:rPr>
          <w:sz w:val="18"/>
          <w:szCs w:val="18"/>
        </w:rPr>
        <w:t xml:space="preserve">    int </w:t>
      </w:r>
      <w:proofErr w:type="spellStart"/>
      <w:proofErr w:type="gramStart"/>
      <w:r w:rsidRPr="00A0323C">
        <w:rPr>
          <w:sz w:val="18"/>
          <w:szCs w:val="18"/>
        </w:rPr>
        <w:t>multAndGet</w:t>
      </w:r>
      <w:proofErr w:type="spellEnd"/>
      <w:r w:rsidRPr="00A0323C">
        <w:rPr>
          <w:sz w:val="18"/>
          <w:szCs w:val="18"/>
        </w:rPr>
        <w:t>(</w:t>
      </w:r>
      <w:proofErr w:type="gramEnd"/>
      <w:r w:rsidRPr="00A0323C">
        <w:rPr>
          <w:sz w:val="18"/>
          <w:szCs w:val="18"/>
        </w:rPr>
        <w:t xml:space="preserve">int </w:t>
      </w:r>
      <w:proofErr w:type="spellStart"/>
      <w:r w:rsidRPr="00A0323C">
        <w:rPr>
          <w:sz w:val="18"/>
          <w:szCs w:val="18"/>
        </w:rPr>
        <w:t>val</w:t>
      </w:r>
      <w:proofErr w:type="spellEnd"/>
      <w:r w:rsidRPr="00A0323C">
        <w:rPr>
          <w:sz w:val="18"/>
          <w:szCs w:val="18"/>
        </w:rPr>
        <w:t>) {</w:t>
      </w:r>
    </w:p>
    <w:p w14:paraId="306E3851" w14:textId="77777777" w:rsidR="00A0323C" w:rsidRPr="00A0323C" w:rsidRDefault="00A0323C" w:rsidP="00A0323C">
      <w:pPr>
        <w:spacing w:after="0"/>
        <w:rPr>
          <w:sz w:val="18"/>
          <w:szCs w:val="18"/>
        </w:rPr>
      </w:pPr>
      <w:r w:rsidRPr="00A0323C">
        <w:rPr>
          <w:sz w:val="18"/>
          <w:szCs w:val="18"/>
        </w:rPr>
        <w:t xml:space="preserve">       return </w:t>
      </w:r>
      <w:proofErr w:type="spellStart"/>
      <w:r w:rsidRPr="00A0323C">
        <w:rPr>
          <w:sz w:val="18"/>
          <w:szCs w:val="18"/>
        </w:rPr>
        <w:t>val</w:t>
      </w:r>
      <w:proofErr w:type="spellEnd"/>
      <w:r w:rsidRPr="00A0323C">
        <w:rPr>
          <w:sz w:val="18"/>
          <w:szCs w:val="18"/>
        </w:rPr>
        <w:t xml:space="preserve"> * field;</w:t>
      </w:r>
    </w:p>
    <w:p w14:paraId="0F7344C9" w14:textId="77777777" w:rsidR="00A0323C" w:rsidRPr="00A0323C" w:rsidRDefault="00A0323C" w:rsidP="00A0323C">
      <w:pPr>
        <w:spacing w:after="0"/>
        <w:rPr>
          <w:sz w:val="18"/>
          <w:szCs w:val="18"/>
        </w:rPr>
      </w:pPr>
      <w:r w:rsidRPr="00A0323C">
        <w:rPr>
          <w:sz w:val="18"/>
          <w:szCs w:val="18"/>
        </w:rPr>
        <w:t xml:space="preserve">    }</w:t>
      </w:r>
    </w:p>
    <w:p w14:paraId="54227FD3" w14:textId="77777777" w:rsidR="00A0323C" w:rsidRPr="00A0323C" w:rsidRDefault="00A0323C" w:rsidP="00A0323C">
      <w:pPr>
        <w:spacing w:after="0"/>
        <w:rPr>
          <w:sz w:val="18"/>
          <w:szCs w:val="18"/>
        </w:rPr>
      </w:pPr>
      <w:r w:rsidRPr="00A0323C">
        <w:rPr>
          <w:sz w:val="18"/>
          <w:szCs w:val="18"/>
        </w:rPr>
        <w:t xml:space="preserve">    public String </w:t>
      </w:r>
      <w:proofErr w:type="spellStart"/>
      <w:proofErr w:type="gramStart"/>
      <w:r w:rsidRPr="00A0323C">
        <w:rPr>
          <w:sz w:val="18"/>
          <w:szCs w:val="18"/>
        </w:rPr>
        <w:t>toString</w:t>
      </w:r>
      <w:proofErr w:type="spellEnd"/>
      <w:r w:rsidRPr="00A0323C">
        <w:rPr>
          <w:sz w:val="18"/>
          <w:szCs w:val="18"/>
        </w:rPr>
        <w:t>(</w:t>
      </w:r>
      <w:proofErr w:type="gramEnd"/>
      <w:r w:rsidRPr="00A0323C">
        <w:rPr>
          <w:sz w:val="18"/>
          <w:szCs w:val="18"/>
        </w:rPr>
        <w:t>) {</w:t>
      </w:r>
    </w:p>
    <w:p w14:paraId="4A8EB351" w14:textId="77777777" w:rsidR="00A0323C" w:rsidRPr="00A0323C" w:rsidRDefault="00A0323C" w:rsidP="00A0323C">
      <w:pPr>
        <w:spacing w:after="0"/>
        <w:rPr>
          <w:sz w:val="18"/>
          <w:szCs w:val="18"/>
        </w:rPr>
      </w:pPr>
      <w:r w:rsidRPr="00A0323C">
        <w:rPr>
          <w:sz w:val="18"/>
          <w:szCs w:val="18"/>
        </w:rPr>
        <w:t xml:space="preserve">       return "</w:t>
      </w:r>
      <w:proofErr w:type="gramStart"/>
      <w:r w:rsidRPr="00A0323C">
        <w:rPr>
          <w:sz w:val="18"/>
          <w:szCs w:val="18"/>
        </w:rPr>
        <w:t>field :</w:t>
      </w:r>
      <w:proofErr w:type="gramEnd"/>
      <w:r w:rsidRPr="00A0323C">
        <w:rPr>
          <w:sz w:val="18"/>
          <w:szCs w:val="18"/>
        </w:rPr>
        <w:t>= " + field;</w:t>
      </w:r>
    </w:p>
    <w:p w14:paraId="5F821951" w14:textId="77777777" w:rsidR="00A0323C" w:rsidRPr="00A0323C" w:rsidRDefault="00A0323C" w:rsidP="00A0323C">
      <w:pPr>
        <w:spacing w:after="0"/>
        <w:rPr>
          <w:sz w:val="18"/>
          <w:szCs w:val="18"/>
        </w:rPr>
      </w:pPr>
      <w:r w:rsidRPr="00A0323C">
        <w:rPr>
          <w:sz w:val="18"/>
          <w:szCs w:val="18"/>
        </w:rPr>
        <w:t xml:space="preserve">    }</w:t>
      </w:r>
    </w:p>
    <w:p w14:paraId="5E16558A" w14:textId="6824661C" w:rsidR="00A0323C" w:rsidRPr="00A0323C" w:rsidRDefault="00A0323C" w:rsidP="00A0323C">
      <w:pPr>
        <w:spacing w:after="0"/>
        <w:rPr>
          <w:sz w:val="18"/>
          <w:szCs w:val="18"/>
        </w:rPr>
      </w:pPr>
      <w:r w:rsidRPr="00A0323C">
        <w:rPr>
          <w:sz w:val="18"/>
          <w:szCs w:val="18"/>
        </w:rPr>
        <w:t>}</w:t>
      </w:r>
    </w:p>
    <w:p w14:paraId="19DC79E9" w14:textId="77777777" w:rsidR="00A0323C" w:rsidRPr="00A0323C" w:rsidRDefault="00A0323C" w:rsidP="00A0323C">
      <w:pPr>
        <w:spacing w:after="0"/>
        <w:rPr>
          <w:sz w:val="18"/>
          <w:szCs w:val="18"/>
        </w:rPr>
      </w:pPr>
      <w:r w:rsidRPr="00A0323C">
        <w:rPr>
          <w:sz w:val="18"/>
          <w:szCs w:val="18"/>
        </w:rPr>
        <w:t xml:space="preserve">class </w:t>
      </w:r>
      <w:proofErr w:type="spellStart"/>
      <w:r w:rsidRPr="00A0323C">
        <w:rPr>
          <w:sz w:val="18"/>
          <w:szCs w:val="18"/>
        </w:rPr>
        <w:t>MyClassWrapper</w:t>
      </w:r>
      <w:proofErr w:type="spellEnd"/>
      <w:r w:rsidRPr="00A0323C">
        <w:rPr>
          <w:sz w:val="18"/>
          <w:szCs w:val="18"/>
        </w:rPr>
        <w:t xml:space="preserve"> {</w:t>
      </w:r>
    </w:p>
    <w:p w14:paraId="3A3D8CE7" w14:textId="77777777" w:rsidR="00A0323C" w:rsidRPr="00A0323C" w:rsidRDefault="00A0323C" w:rsidP="00A0323C">
      <w:pPr>
        <w:spacing w:after="0"/>
        <w:rPr>
          <w:sz w:val="18"/>
          <w:szCs w:val="18"/>
        </w:rPr>
      </w:pPr>
      <w:r w:rsidRPr="00A0323C">
        <w:rPr>
          <w:sz w:val="18"/>
          <w:szCs w:val="18"/>
        </w:rPr>
        <w:lastRenderedPageBreak/>
        <w:t xml:space="preserve">    </w:t>
      </w:r>
      <w:proofErr w:type="spellStart"/>
      <w:r w:rsidRPr="00A0323C">
        <w:rPr>
          <w:sz w:val="18"/>
          <w:szCs w:val="18"/>
        </w:rPr>
        <w:t>MyClass</w:t>
      </w:r>
      <w:proofErr w:type="spellEnd"/>
      <w:r w:rsidRPr="00A0323C">
        <w:rPr>
          <w:sz w:val="18"/>
          <w:szCs w:val="18"/>
        </w:rPr>
        <w:t xml:space="preserve"> field;</w:t>
      </w:r>
    </w:p>
    <w:p w14:paraId="665348AA"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MyClassWrapper</w:t>
      </w:r>
      <w:proofErr w:type="spellEnd"/>
      <w:r w:rsidRPr="00A0323C">
        <w:rPr>
          <w:sz w:val="18"/>
          <w:szCs w:val="18"/>
        </w:rPr>
        <w:t>(</w:t>
      </w:r>
      <w:proofErr w:type="gramEnd"/>
      <w:r w:rsidRPr="00A0323C">
        <w:rPr>
          <w:sz w:val="18"/>
          <w:szCs w:val="18"/>
        </w:rPr>
        <w:t>int field) {</w:t>
      </w:r>
    </w:p>
    <w:p w14:paraId="24179E4A"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this.field</w:t>
      </w:r>
      <w:proofErr w:type="spellEnd"/>
      <w:proofErr w:type="gramEnd"/>
      <w:r w:rsidRPr="00A0323C">
        <w:rPr>
          <w:sz w:val="18"/>
          <w:szCs w:val="18"/>
        </w:rPr>
        <w:t xml:space="preserve"> = new </w:t>
      </w:r>
      <w:proofErr w:type="spellStart"/>
      <w:r w:rsidRPr="00A0323C">
        <w:rPr>
          <w:sz w:val="18"/>
          <w:szCs w:val="18"/>
        </w:rPr>
        <w:t>MyClass</w:t>
      </w:r>
      <w:proofErr w:type="spellEnd"/>
      <w:r w:rsidRPr="00A0323C">
        <w:rPr>
          <w:sz w:val="18"/>
          <w:szCs w:val="18"/>
        </w:rPr>
        <w:t>(field);</w:t>
      </w:r>
    </w:p>
    <w:p w14:paraId="39205260" w14:textId="77777777" w:rsidR="00A0323C" w:rsidRPr="00A0323C" w:rsidRDefault="00A0323C" w:rsidP="00A0323C">
      <w:pPr>
        <w:spacing w:after="0"/>
        <w:rPr>
          <w:sz w:val="18"/>
          <w:szCs w:val="18"/>
        </w:rPr>
      </w:pPr>
      <w:r w:rsidRPr="00A0323C">
        <w:rPr>
          <w:sz w:val="18"/>
          <w:szCs w:val="18"/>
        </w:rPr>
        <w:t xml:space="preserve">    }</w:t>
      </w:r>
    </w:p>
    <w:p w14:paraId="28051062" w14:textId="77777777" w:rsidR="00A0323C" w:rsidRPr="00A0323C" w:rsidRDefault="00A0323C" w:rsidP="00A0323C">
      <w:pPr>
        <w:spacing w:after="0"/>
        <w:rPr>
          <w:sz w:val="18"/>
          <w:szCs w:val="18"/>
        </w:rPr>
      </w:pPr>
      <w:r w:rsidRPr="00A0323C">
        <w:rPr>
          <w:sz w:val="18"/>
          <w:szCs w:val="18"/>
        </w:rPr>
        <w:t xml:space="preserve">    int </w:t>
      </w:r>
      <w:proofErr w:type="spellStart"/>
      <w:proofErr w:type="gramStart"/>
      <w:r w:rsidRPr="00A0323C">
        <w:rPr>
          <w:sz w:val="18"/>
          <w:szCs w:val="18"/>
        </w:rPr>
        <w:t>multAndGet</w:t>
      </w:r>
      <w:proofErr w:type="spellEnd"/>
      <w:r w:rsidRPr="00A0323C">
        <w:rPr>
          <w:sz w:val="18"/>
          <w:szCs w:val="18"/>
        </w:rPr>
        <w:t>(</w:t>
      </w:r>
      <w:proofErr w:type="gramEnd"/>
      <w:r w:rsidRPr="00A0323C">
        <w:rPr>
          <w:sz w:val="18"/>
          <w:szCs w:val="18"/>
        </w:rPr>
        <w:t xml:space="preserve">int </w:t>
      </w:r>
      <w:proofErr w:type="spellStart"/>
      <w:r w:rsidRPr="00A0323C">
        <w:rPr>
          <w:sz w:val="18"/>
          <w:szCs w:val="18"/>
        </w:rPr>
        <w:t>val</w:t>
      </w:r>
      <w:proofErr w:type="spellEnd"/>
      <w:r w:rsidRPr="00A0323C">
        <w:rPr>
          <w:sz w:val="18"/>
          <w:szCs w:val="18"/>
        </w:rPr>
        <w:t>) {</w:t>
      </w:r>
    </w:p>
    <w:p w14:paraId="65523B78" w14:textId="77777777" w:rsidR="00A0323C" w:rsidRPr="00A0323C" w:rsidRDefault="00A0323C" w:rsidP="00A0323C">
      <w:pPr>
        <w:spacing w:after="0"/>
        <w:rPr>
          <w:sz w:val="18"/>
          <w:szCs w:val="18"/>
        </w:rPr>
      </w:pPr>
      <w:r w:rsidRPr="00A0323C">
        <w:rPr>
          <w:sz w:val="18"/>
          <w:szCs w:val="18"/>
        </w:rPr>
        <w:t xml:space="preserve">       return </w:t>
      </w:r>
      <w:proofErr w:type="spellStart"/>
      <w:proofErr w:type="gramStart"/>
      <w:r w:rsidRPr="00A0323C">
        <w:rPr>
          <w:sz w:val="18"/>
          <w:szCs w:val="18"/>
        </w:rPr>
        <w:t>field.multAndGet</w:t>
      </w:r>
      <w:proofErr w:type="spellEnd"/>
      <w:proofErr w:type="gramEnd"/>
      <w:r w:rsidRPr="00A0323C">
        <w:rPr>
          <w:sz w:val="18"/>
          <w:szCs w:val="18"/>
        </w:rPr>
        <w:t>(</w:t>
      </w:r>
      <w:proofErr w:type="spellStart"/>
      <w:r w:rsidRPr="00A0323C">
        <w:rPr>
          <w:sz w:val="18"/>
          <w:szCs w:val="18"/>
        </w:rPr>
        <w:t>val</w:t>
      </w:r>
      <w:proofErr w:type="spellEnd"/>
      <w:r w:rsidRPr="00A0323C">
        <w:rPr>
          <w:sz w:val="18"/>
          <w:szCs w:val="18"/>
        </w:rPr>
        <w:t>);</w:t>
      </w:r>
    </w:p>
    <w:p w14:paraId="1EC04975" w14:textId="77777777" w:rsidR="00A0323C" w:rsidRPr="00A0323C" w:rsidRDefault="00A0323C" w:rsidP="00A0323C">
      <w:pPr>
        <w:spacing w:after="0"/>
        <w:rPr>
          <w:sz w:val="18"/>
          <w:szCs w:val="18"/>
        </w:rPr>
      </w:pPr>
      <w:r w:rsidRPr="00A0323C">
        <w:rPr>
          <w:sz w:val="18"/>
          <w:szCs w:val="18"/>
        </w:rPr>
        <w:t xml:space="preserve">    }</w:t>
      </w:r>
    </w:p>
    <w:p w14:paraId="51CEBF55" w14:textId="77777777" w:rsidR="00A0323C" w:rsidRPr="00A0323C" w:rsidRDefault="00A0323C" w:rsidP="00A0323C">
      <w:pPr>
        <w:spacing w:after="0"/>
        <w:rPr>
          <w:sz w:val="18"/>
          <w:szCs w:val="18"/>
        </w:rPr>
      </w:pPr>
      <w:r w:rsidRPr="00A0323C">
        <w:rPr>
          <w:sz w:val="18"/>
          <w:szCs w:val="18"/>
        </w:rPr>
        <w:t xml:space="preserve">    public String </w:t>
      </w:r>
      <w:proofErr w:type="spellStart"/>
      <w:proofErr w:type="gramStart"/>
      <w:r w:rsidRPr="00A0323C">
        <w:rPr>
          <w:sz w:val="18"/>
          <w:szCs w:val="18"/>
        </w:rPr>
        <w:t>toString</w:t>
      </w:r>
      <w:proofErr w:type="spellEnd"/>
      <w:r w:rsidRPr="00A0323C">
        <w:rPr>
          <w:sz w:val="18"/>
          <w:szCs w:val="18"/>
        </w:rPr>
        <w:t>(</w:t>
      </w:r>
      <w:proofErr w:type="gramEnd"/>
      <w:r w:rsidRPr="00A0323C">
        <w:rPr>
          <w:sz w:val="18"/>
          <w:szCs w:val="18"/>
        </w:rPr>
        <w:t>) {</w:t>
      </w:r>
    </w:p>
    <w:p w14:paraId="038EF1B4" w14:textId="77777777" w:rsidR="00A0323C" w:rsidRPr="00A0323C" w:rsidRDefault="00A0323C" w:rsidP="00A0323C">
      <w:pPr>
        <w:spacing w:after="0"/>
        <w:rPr>
          <w:sz w:val="18"/>
          <w:szCs w:val="18"/>
        </w:rPr>
      </w:pPr>
      <w:r w:rsidRPr="00A0323C">
        <w:rPr>
          <w:sz w:val="18"/>
          <w:szCs w:val="18"/>
        </w:rPr>
        <w:t xml:space="preserve">       return "</w:t>
      </w:r>
      <w:proofErr w:type="spellStart"/>
      <w:r w:rsidRPr="00A0323C">
        <w:rPr>
          <w:sz w:val="18"/>
          <w:szCs w:val="18"/>
        </w:rPr>
        <w:t>MyClass</w:t>
      </w:r>
      <w:proofErr w:type="spellEnd"/>
      <w:r w:rsidRPr="00A0323C">
        <w:rPr>
          <w:sz w:val="18"/>
          <w:szCs w:val="18"/>
        </w:rPr>
        <w:t xml:space="preserve"> [ " + field + </w:t>
      </w:r>
      <w:proofErr w:type="gramStart"/>
      <w:r w:rsidRPr="00A0323C">
        <w:rPr>
          <w:sz w:val="18"/>
          <w:szCs w:val="18"/>
        </w:rPr>
        <w:t>" ]</w:t>
      </w:r>
      <w:proofErr w:type="gramEnd"/>
      <w:r w:rsidRPr="00A0323C">
        <w:rPr>
          <w:sz w:val="18"/>
          <w:szCs w:val="18"/>
        </w:rPr>
        <w:t xml:space="preserve"> ";</w:t>
      </w:r>
    </w:p>
    <w:p w14:paraId="1DDB475B" w14:textId="77777777" w:rsidR="00A0323C" w:rsidRPr="00A0323C" w:rsidRDefault="00A0323C" w:rsidP="00A0323C">
      <w:pPr>
        <w:spacing w:after="0"/>
        <w:rPr>
          <w:sz w:val="18"/>
          <w:szCs w:val="18"/>
        </w:rPr>
      </w:pPr>
      <w:r w:rsidRPr="00A0323C">
        <w:rPr>
          <w:sz w:val="18"/>
          <w:szCs w:val="18"/>
        </w:rPr>
        <w:t xml:space="preserve">    }</w:t>
      </w:r>
    </w:p>
    <w:p w14:paraId="004D340C" w14:textId="77777777" w:rsidR="00A0323C" w:rsidRPr="00A0323C" w:rsidRDefault="00A0323C" w:rsidP="00A0323C">
      <w:pPr>
        <w:spacing w:after="0"/>
        <w:rPr>
          <w:sz w:val="18"/>
          <w:szCs w:val="18"/>
        </w:rPr>
      </w:pPr>
      <w:r w:rsidRPr="00A0323C">
        <w:rPr>
          <w:sz w:val="18"/>
          <w:szCs w:val="18"/>
        </w:rPr>
        <w:t>}</w:t>
      </w:r>
    </w:p>
    <w:p w14:paraId="1C4D3170" w14:textId="77777777" w:rsidR="00A0323C" w:rsidRPr="00A0323C" w:rsidRDefault="00A0323C" w:rsidP="00A0323C">
      <w:pPr>
        <w:spacing w:after="0"/>
        <w:rPr>
          <w:sz w:val="18"/>
          <w:szCs w:val="18"/>
        </w:rPr>
      </w:pPr>
      <w:r w:rsidRPr="00A0323C">
        <w:rPr>
          <w:sz w:val="18"/>
          <w:szCs w:val="18"/>
        </w:rPr>
        <w:t>public class test {</w:t>
      </w:r>
    </w:p>
    <w:p w14:paraId="586E5BBF" w14:textId="77777777" w:rsidR="00A0323C" w:rsidRPr="00A0323C" w:rsidRDefault="00A0323C" w:rsidP="00A0323C">
      <w:pPr>
        <w:spacing w:after="0"/>
        <w:rPr>
          <w:sz w:val="18"/>
          <w:szCs w:val="18"/>
        </w:rPr>
      </w:pPr>
      <w:r w:rsidRPr="00A0323C">
        <w:rPr>
          <w:sz w:val="18"/>
          <w:szCs w:val="18"/>
        </w:rPr>
        <w:t xml:space="preserve">   public static int </w:t>
      </w:r>
      <w:proofErr w:type="gramStart"/>
      <w:r w:rsidRPr="00A0323C">
        <w:rPr>
          <w:sz w:val="18"/>
          <w:szCs w:val="18"/>
        </w:rPr>
        <w:t>micro(</w:t>
      </w:r>
      <w:proofErr w:type="gramEnd"/>
      <w:r w:rsidRPr="00A0323C">
        <w:rPr>
          <w:sz w:val="18"/>
          <w:szCs w:val="18"/>
        </w:rPr>
        <w:t xml:space="preserve">int </w:t>
      </w:r>
      <w:proofErr w:type="spellStart"/>
      <w:r w:rsidRPr="00A0323C">
        <w:rPr>
          <w:sz w:val="18"/>
          <w:szCs w:val="18"/>
        </w:rPr>
        <w:t>ctr</w:t>
      </w:r>
      <w:proofErr w:type="spellEnd"/>
      <w:r w:rsidRPr="00A0323C">
        <w:rPr>
          <w:sz w:val="18"/>
          <w:szCs w:val="18"/>
        </w:rPr>
        <w:t>) {</w:t>
      </w:r>
    </w:p>
    <w:p w14:paraId="1CC281DC" w14:textId="77777777" w:rsidR="00A0323C" w:rsidRPr="00A0323C" w:rsidRDefault="00A0323C" w:rsidP="00A0323C">
      <w:pPr>
        <w:spacing w:after="0"/>
        <w:rPr>
          <w:sz w:val="18"/>
          <w:szCs w:val="18"/>
        </w:rPr>
      </w:pPr>
      <w:r w:rsidRPr="00A0323C">
        <w:rPr>
          <w:sz w:val="18"/>
          <w:szCs w:val="18"/>
        </w:rPr>
        <w:t xml:space="preserve">      </w:t>
      </w:r>
      <w:proofErr w:type="spellStart"/>
      <w:r w:rsidRPr="00A0323C">
        <w:rPr>
          <w:sz w:val="18"/>
          <w:szCs w:val="18"/>
        </w:rPr>
        <w:t>MyClassWrapper</w:t>
      </w:r>
      <w:proofErr w:type="spellEnd"/>
      <w:r w:rsidRPr="00A0323C">
        <w:rPr>
          <w:sz w:val="18"/>
          <w:szCs w:val="18"/>
        </w:rPr>
        <w:t xml:space="preserve"> </w:t>
      </w:r>
      <w:proofErr w:type="spellStart"/>
      <w:r w:rsidRPr="00A0323C">
        <w:rPr>
          <w:sz w:val="18"/>
          <w:szCs w:val="18"/>
        </w:rPr>
        <w:t>obj</w:t>
      </w:r>
      <w:proofErr w:type="spellEnd"/>
      <w:r w:rsidRPr="00A0323C">
        <w:rPr>
          <w:sz w:val="18"/>
          <w:szCs w:val="18"/>
        </w:rPr>
        <w:t xml:space="preserve"> = new </w:t>
      </w:r>
      <w:proofErr w:type="spellStart"/>
      <w:r w:rsidRPr="00A0323C">
        <w:rPr>
          <w:sz w:val="18"/>
          <w:szCs w:val="18"/>
        </w:rPr>
        <w:t>MyClassWrapper</w:t>
      </w:r>
      <w:proofErr w:type="spellEnd"/>
      <w:r w:rsidRPr="00A0323C">
        <w:rPr>
          <w:sz w:val="18"/>
          <w:szCs w:val="18"/>
        </w:rPr>
        <w:t>(</w:t>
      </w:r>
      <w:proofErr w:type="spellStart"/>
      <w:r w:rsidRPr="00A0323C">
        <w:rPr>
          <w:sz w:val="18"/>
          <w:szCs w:val="18"/>
        </w:rPr>
        <w:t>ctr</w:t>
      </w:r>
      <w:proofErr w:type="spellEnd"/>
      <w:r w:rsidRPr="00A0323C">
        <w:rPr>
          <w:sz w:val="18"/>
          <w:szCs w:val="18"/>
        </w:rPr>
        <w:t>);</w:t>
      </w:r>
    </w:p>
    <w:p w14:paraId="6CFC95BC" w14:textId="77777777" w:rsidR="00A0323C" w:rsidRPr="00A0323C" w:rsidRDefault="00A0323C" w:rsidP="00A0323C">
      <w:pPr>
        <w:spacing w:after="0"/>
        <w:rPr>
          <w:sz w:val="18"/>
          <w:szCs w:val="18"/>
        </w:rPr>
      </w:pPr>
      <w:r w:rsidRPr="00A0323C">
        <w:rPr>
          <w:sz w:val="18"/>
          <w:szCs w:val="18"/>
        </w:rPr>
        <w:t xml:space="preserve">      if (</w:t>
      </w:r>
      <w:proofErr w:type="spellStart"/>
      <w:r w:rsidRPr="00A0323C">
        <w:rPr>
          <w:sz w:val="18"/>
          <w:szCs w:val="18"/>
        </w:rPr>
        <w:t>ctr</w:t>
      </w:r>
      <w:proofErr w:type="spellEnd"/>
      <w:r w:rsidRPr="00A0323C">
        <w:rPr>
          <w:sz w:val="18"/>
          <w:szCs w:val="18"/>
        </w:rPr>
        <w:t xml:space="preserve"> &gt; 50000) {</w:t>
      </w:r>
    </w:p>
    <w:p w14:paraId="31092BB5" w14:textId="77777777" w:rsidR="00A0323C" w:rsidRPr="00A0323C" w:rsidRDefault="00A0323C" w:rsidP="00A0323C">
      <w:pPr>
        <w:spacing w:after="0"/>
        <w:rPr>
          <w:sz w:val="18"/>
          <w:szCs w:val="18"/>
        </w:rPr>
      </w:pPr>
      <w:r w:rsidRPr="00A0323C">
        <w:rPr>
          <w:sz w:val="18"/>
          <w:szCs w:val="18"/>
        </w:rPr>
        <w:t xml:space="preserve">         // Usage of </w:t>
      </w:r>
      <w:proofErr w:type="spellStart"/>
      <w:proofErr w:type="gramStart"/>
      <w:r w:rsidRPr="00A0323C">
        <w:rPr>
          <w:sz w:val="18"/>
          <w:szCs w:val="18"/>
        </w:rPr>
        <w:t>obj.field</w:t>
      </w:r>
      <w:proofErr w:type="spellEnd"/>
      <w:proofErr w:type="gramEnd"/>
      <w:r w:rsidRPr="00A0323C">
        <w:rPr>
          <w:sz w:val="18"/>
          <w:szCs w:val="18"/>
        </w:rPr>
        <w:t xml:space="preserve"> with UCT.</w:t>
      </w:r>
    </w:p>
    <w:p w14:paraId="47DE937F" w14:textId="77777777" w:rsidR="00A0323C" w:rsidRPr="00A0323C" w:rsidRDefault="00A0323C" w:rsidP="00A0323C">
      <w:pPr>
        <w:spacing w:after="0"/>
        <w:rPr>
          <w:sz w:val="18"/>
          <w:szCs w:val="18"/>
        </w:rPr>
      </w:pPr>
      <w:r w:rsidRPr="00A0323C">
        <w:rPr>
          <w:sz w:val="18"/>
          <w:szCs w:val="18"/>
        </w:rPr>
        <w:t xml:space="preserve">         // With EA field value will be forwarded making allocations redundant.</w:t>
      </w:r>
    </w:p>
    <w:p w14:paraId="40CD59AF" w14:textId="77777777" w:rsidR="00A0323C" w:rsidRPr="00A0323C" w:rsidRDefault="00A0323C" w:rsidP="00A0323C">
      <w:pPr>
        <w:spacing w:after="0"/>
        <w:rPr>
          <w:sz w:val="18"/>
          <w:szCs w:val="18"/>
        </w:rPr>
      </w:pPr>
      <w:r w:rsidRPr="00A0323C">
        <w:rPr>
          <w:sz w:val="18"/>
          <w:szCs w:val="18"/>
        </w:rPr>
        <w:t xml:space="preserve">         throw new </w:t>
      </w:r>
      <w:proofErr w:type="spellStart"/>
      <w:proofErr w:type="gramStart"/>
      <w:r w:rsidRPr="00A0323C">
        <w:rPr>
          <w:sz w:val="18"/>
          <w:szCs w:val="18"/>
        </w:rPr>
        <w:t>RuntimeException</w:t>
      </w:r>
      <w:proofErr w:type="spellEnd"/>
      <w:r w:rsidRPr="00A0323C">
        <w:rPr>
          <w:sz w:val="18"/>
          <w:szCs w:val="18"/>
        </w:rPr>
        <w:t>(</w:t>
      </w:r>
      <w:proofErr w:type="gramEnd"/>
      <w:r w:rsidRPr="00A0323C">
        <w:rPr>
          <w:sz w:val="18"/>
          <w:szCs w:val="18"/>
        </w:rPr>
        <w:t>"</w:t>
      </w:r>
      <w:proofErr w:type="gramStart"/>
      <w:r w:rsidRPr="00A0323C">
        <w:rPr>
          <w:sz w:val="18"/>
          <w:szCs w:val="18"/>
        </w:rPr>
        <w:t>Deoptimizing :</w:t>
      </w:r>
      <w:proofErr w:type="gramEnd"/>
      <w:r w:rsidRPr="00A0323C">
        <w:rPr>
          <w:sz w:val="18"/>
          <w:szCs w:val="18"/>
        </w:rPr>
        <w:t xml:space="preserve"> " + </w:t>
      </w:r>
      <w:proofErr w:type="spellStart"/>
      <w:r w:rsidRPr="00A0323C">
        <w:rPr>
          <w:sz w:val="18"/>
          <w:szCs w:val="18"/>
        </w:rPr>
        <w:t>obj</w:t>
      </w:r>
      <w:proofErr w:type="spellEnd"/>
      <w:r w:rsidRPr="00A0323C">
        <w:rPr>
          <w:sz w:val="18"/>
          <w:szCs w:val="18"/>
        </w:rPr>
        <w:t>);</w:t>
      </w:r>
    </w:p>
    <w:p w14:paraId="20F673A8" w14:textId="77777777" w:rsidR="00A0323C" w:rsidRPr="00A0323C" w:rsidRDefault="00A0323C" w:rsidP="00A0323C">
      <w:pPr>
        <w:spacing w:after="0"/>
        <w:rPr>
          <w:sz w:val="18"/>
          <w:szCs w:val="18"/>
        </w:rPr>
      </w:pPr>
      <w:r w:rsidRPr="00A0323C">
        <w:rPr>
          <w:sz w:val="18"/>
          <w:szCs w:val="18"/>
        </w:rPr>
        <w:t xml:space="preserve">      }</w:t>
      </w:r>
    </w:p>
    <w:p w14:paraId="29BFA8C8" w14:textId="77777777" w:rsidR="00A0323C" w:rsidRPr="00A0323C" w:rsidRDefault="00A0323C" w:rsidP="00A0323C">
      <w:pPr>
        <w:spacing w:after="0"/>
        <w:rPr>
          <w:sz w:val="18"/>
          <w:szCs w:val="18"/>
        </w:rPr>
      </w:pPr>
      <w:r w:rsidRPr="00A0323C">
        <w:rPr>
          <w:sz w:val="18"/>
          <w:szCs w:val="18"/>
        </w:rPr>
        <w:t xml:space="preserve">      return </w:t>
      </w:r>
      <w:proofErr w:type="spellStart"/>
      <w:proofErr w:type="gramStart"/>
      <w:r w:rsidRPr="00A0323C">
        <w:rPr>
          <w:sz w:val="18"/>
          <w:szCs w:val="18"/>
        </w:rPr>
        <w:t>obj.multAndGet</w:t>
      </w:r>
      <w:proofErr w:type="spellEnd"/>
      <w:proofErr w:type="gramEnd"/>
      <w:r w:rsidRPr="00A0323C">
        <w:rPr>
          <w:sz w:val="18"/>
          <w:szCs w:val="18"/>
        </w:rPr>
        <w:t>(10);</w:t>
      </w:r>
    </w:p>
    <w:p w14:paraId="38BAD5B3" w14:textId="77777777" w:rsidR="00A0323C" w:rsidRPr="00A0323C" w:rsidRDefault="00A0323C" w:rsidP="00A0323C">
      <w:pPr>
        <w:spacing w:after="0"/>
        <w:rPr>
          <w:sz w:val="18"/>
          <w:szCs w:val="18"/>
        </w:rPr>
      </w:pPr>
      <w:r w:rsidRPr="00A0323C">
        <w:rPr>
          <w:sz w:val="18"/>
          <w:szCs w:val="18"/>
        </w:rPr>
        <w:t xml:space="preserve">   }</w:t>
      </w:r>
    </w:p>
    <w:p w14:paraId="72A51415" w14:textId="77777777" w:rsidR="00A0323C" w:rsidRPr="00A0323C" w:rsidRDefault="00A0323C" w:rsidP="00A0323C">
      <w:pPr>
        <w:spacing w:after="0"/>
        <w:rPr>
          <w:sz w:val="18"/>
          <w:szCs w:val="18"/>
        </w:rPr>
      </w:pPr>
    </w:p>
    <w:p w14:paraId="42006496" w14:textId="77777777" w:rsidR="00A0323C" w:rsidRPr="00A0323C" w:rsidRDefault="00A0323C" w:rsidP="00A0323C">
      <w:pPr>
        <w:spacing w:after="0"/>
        <w:rPr>
          <w:sz w:val="18"/>
          <w:szCs w:val="18"/>
        </w:rPr>
      </w:pPr>
      <w:r w:rsidRPr="00A0323C">
        <w:rPr>
          <w:sz w:val="18"/>
          <w:szCs w:val="18"/>
        </w:rPr>
        <w:t xml:space="preserve">   public static void </w:t>
      </w:r>
      <w:proofErr w:type="gramStart"/>
      <w:r w:rsidRPr="00A0323C">
        <w:rPr>
          <w:sz w:val="18"/>
          <w:szCs w:val="18"/>
        </w:rPr>
        <w:t>main(</w:t>
      </w:r>
      <w:proofErr w:type="gramEnd"/>
      <w:r w:rsidRPr="00A0323C">
        <w:rPr>
          <w:sz w:val="18"/>
          <w:szCs w:val="18"/>
        </w:rPr>
        <w:t xml:space="preserve">String [] </w:t>
      </w:r>
      <w:proofErr w:type="spellStart"/>
      <w:r w:rsidRPr="00A0323C">
        <w:rPr>
          <w:sz w:val="18"/>
          <w:szCs w:val="18"/>
        </w:rPr>
        <w:t>args</w:t>
      </w:r>
      <w:proofErr w:type="spellEnd"/>
      <w:r w:rsidRPr="00A0323C">
        <w:rPr>
          <w:sz w:val="18"/>
          <w:szCs w:val="18"/>
        </w:rPr>
        <w:t>) {</w:t>
      </w:r>
    </w:p>
    <w:p w14:paraId="241FAB2E" w14:textId="77777777" w:rsidR="00A0323C" w:rsidRPr="00A0323C" w:rsidRDefault="00A0323C" w:rsidP="00A0323C">
      <w:pPr>
        <w:spacing w:after="0"/>
        <w:rPr>
          <w:sz w:val="18"/>
          <w:szCs w:val="18"/>
        </w:rPr>
      </w:pPr>
      <w:r w:rsidRPr="00A0323C">
        <w:rPr>
          <w:sz w:val="18"/>
          <w:szCs w:val="18"/>
        </w:rPr>
        <w:t xml:space="preserve">      int res = 0;</w:t>
      </w:r>
    </w:p>
    <w:p w14:paraId="6DF6D1A2" w14:textId="77777777" w:rsidR="00A0323C" w:rsidRPr="00A0323C" w:rsidRDefault="00A0323C" w:rsidP="00A0323C">
      <w:pPr>
        <w:spacing w:after="0"/>
        <w:rPr>
          <w:sz w:val="18"/>
          <w:szCs w:val="18"/>
        </w:rPr>
      </w:pPr>
      <w:r w:rsidRPr="00A0323C">
        <w:rPr>
          <w:sz w:val="18"/>
          <w:szCs w:val="18"/>
        </w:rPr>
        <w:t xml:space="preserve">      for (int </w:t>
      </w:r>
      <w:proofErr w:type="spellStart"/>
      <w:r w:rsidRPr="00A0323C">
        <w:rPr>
          <w:sz w:val="18"/>
          <w:szCs w:val="18"/>
        </w:rPr>
        <w:t>i</w:t>
      </w:r>
      <w:proofErr w:type="spellEnd"/>
      <w:r w:rsidRPr="00A0323C">
        <w:rPr>
          <w:sz w:val="18"/>
          <w:szCs w:val="18"/>
        </w:rPr>
        <w:t xml:space="preserve"> = 0; </w:t>
      </w:r>
      <w:proofErr w:type="spellStart"/>
      <w:r w:rsidRPr="00A0323C">
        <w:rPr>
          <w:sz w:val="18"/>
          <w:szCs w:val="18"/>
        </w:rPr>
        <w:t>i</w:t>
      </w:r>
      <w:proofErr w:type="spellEnd"/>
      <w:r w:rsidRPr="00A0323C">
        <w:rPr>
          <w:sz w:val="18"/>
          <w:szCs w:val="18"/>
        </w:rPr>
        <w:t xml:space="preserve"> &lt; 100000; </w:t>
      </w:r>
      <w:proofErr w:type="spellStart"/>
      <w:r w:rsidRPr="00A0323C">
        <w:rPr>
          <w:sz w:val="18"/>
          <w:szCs w:val="18"/>
        </w:rPr>
        <w:t>i</w:t>
      </w:r>
      <w:proofErr w:type="spellEnd"/>
      <w:r w:rsidRPr="00A0323C">
        <w:rPr>
          <w:sz w:val="18"/>
          <w:szCs w:val="18"/>
        </w:rPr>
        <w:t>++) {</w:t>
      </w:r>
    </w:p>
    <w:p w14:paraId="30D53075" w14:textId="77777777" w:rsidR="00A0323C" w:rsidRPr="00A0323C" w:rsidRDefault="00A0323C" w:rsidP="00A0323C">
      <w:pPr>
        <w:spacing w:after="0"/>
        <w:rPr>
          <w:sz w:val="18"/>
          <w:szCs w:val="18"/>
        </w:rPr>
      </w:pPr>
      <w:r w:rsidRPr="00A0323C">
        <w:rPr>
          <w:sz w:val="18"/>
          <w:szCs w:val="18"/>
        </w:rPr>
        <w:t xml:space="preserve">          res += micro(</w:t>
      </w:r>
      <w:proofErr w:type="spellStart"/>
      <w:r w:rsidRPr="00A0323C">
        <w:rPr>
          <w:sz w:val="18"/>
          <w:szCs w:val="18"/>
        </w:rPr>
        <w:t>i</w:t>
      </w:r>
      <w:proofErr w:type="spellEnd"/>
      <w:r w:rsidRPr="00A0323C">
        <w:rPr>
          <w:sz w:val="18"/>
          <w:szCs w:val="18"/>
        </w:rPr>
        <w:t>);</w:t>
      </w:r>
    </w:p>
    <w:p w14:paraId="7DB0D509" w14:textId="77777777" w:rsidR="00A0323C" w:rsidRPr="00A0323C" w:rsidRDefault="00A0323C" w:rsidP="00A0323C">
      <w:pPr>
        <w:spacing w:after="0"/>
        <w:rPr>
          <w:sz w:val="18"/>
          <w:szCs w:val="18"/>
        </w:rPr>
      </w:pPr>
      <w:r w:rsidRPr="00A0323C">
        <w:rPr>
          <w:sz w:val="18"/>
          <w:szCs w:val="18"/>
        </w:rPr>
        <w:t xml:space="preserve">      }</w:t>
      </w:r>
    </w:p>
    <w:p w14:paraId="03E9C6FD" w14:textId="77777777" w:rsidR="00A0323C" w:rsidRPr="00A0323C" w:rsidRDefault="00A0323C" w:rsidP="00A0323C">
      <w:pPr>
        <w:spacing w:after="0"/>
        <w:rPr>
          <w:sz w:val="18"/>
          <w:szCs w:val="18"/>
        </w:rPr>
      </w:pPr>
      <w:r w:rsidRPr="00A0323C">
        <w:rPr>
          <w:sz w:val="18"/>
          <w:szCs w:val="18"/>
        </w:rPr>
        <w:t xml:space="preserve">      </w:t>
      </w:r>
      <w:proofErr w:type="spellStart"/>
      <w:r w:rsidRPr="00A0323C">
        <w:rPr>
          <w:sz w:val="18"/>
          <w:szCs w:val="18"/>
        </w:rPr>
        <w:t>System.out.println</w:t>
      </w:r>
      <w:proofErr w:type="spellEnd"/>
      <w:r w:rsidRPr="00A0323C">
        <w:rPr>
          <w:sz w:val="18"/>
          <w:szCs w:val="18"/>
        </w:rPr>
        <w:t>("[res] " + res);</w:t>
      </w:r>
    </w:p>
    <w:p w14:paraId="3A83902F" w14:textId="77777777" w:rsidR="00A0323C" w:rsidRPr="00A0323C" w:rsidRDefault="00A0323C" w:rsidP="00A0323C">
      <w:pPr>
        <w:spacing w:after="0"/>
        <w:rPr>
          <w:sz w:val="18"/>
          <w:szCs w:val="18"/>
        </w:rPr>
      </w:pPr>
      <w:r w:rsidRPr="00A0323C">
        <w:rPr>
          <w:sz w:val="18"/>
          <w:szCs w:val="18"/>
        </w:rPr>
        <w:t xml:space="preserve">   }</w:t>
      </w:r>
    </w:p>
    <w:p w14:paraId="7DEEA732" w14:textId="643F1E5C" w:rsidR="00A0323C" w:rsidRPr="00A0323C" w:rsidRDefault="00A0323C" w:rsidP="00A0323C">
      <w:pPr>
        <w:spacing w:after="0"/>
        <w:rPr>
          <w:sz w:val="18"/>
          <w:szCs w:val="18"/>
        </w:rPr>
      </w:pPr>
      <w:r w:rsidRPr="00A0323C">
        <w:rPr>
          <w:sz w:val="18"/>
          <w:szCs w:val="18"/>
        </w:rPr>
        <w:t>}</w:t>
      </w:r>
    </w:p>
    <w:p w14:paraId="1BEF941D" w14:textId="77777777" w:rsidR="000C54D4" w:rsidRDefault="000C54D4" w:rsidP="008B7FE1">
      <w:pPr>
        <w:rPr>
          <w:rFonts w:ascii="IntelOne Text" w:hAnsi="IntelOne Text"/>
          <w:sz w:val="18"/>
          <w:szCs w:val="18"/>
        </w:rPr>
      </w:pPr>
    </w:p>
    <w:p w14:paraId="61E1646B" w14:textId="6DB51D90" w:rsidR="0063397F" w:rsidRDefault="0063397F" w:rsidP="008B7FE1">
      <w:pPr>
        <w:rPr>
          <w:rFonts w:ascii="IntelOne Text" w:hAnsi="IntelOne Text"/>
          <w:sz w:val="18"/>
          <w:szCs w:val="18"/>
        </w:rPr>
      </w:pPr>
      <w:r>
        <w:rPr>
          <w:rFonts w:ascii="IntelOne Text" w:hAnsi="IntelOne Text"/>
          <w:sz w:val="18"/>
          <w:szCs w:val="18"/>
        </w:rPr>
        <w:t>Following</w:t>
      </w:r>
      <w:r w:rsidR="000C54D4">
        <w:rPr>
          <w:rFonts w:ascii="IntelOne Text" w:hAnsi="IntelOne Text"/>
          <w:sz w:val="18"/>
          <w:szCs w:val="18"/>
        </w:rPr>
        <w:t xml:space="preserve"> dump show two </w:t>
      </w:r>
      <w:proofErr w:type="spellStart"/>
      <w:r w:rsidR="000C54D4">
        <w:rPr>
          <w:rFonts w:ascii="IntelOne Text" w:hAnsi="IntelOne Text"/>
          <w:sz w:val="18"/>
          <w:szCs w:val="18"/>
        </w:rPr>
        <w:t>safepoint</w:t>
      </w:r>
      <w:proofErr w:type="spellEnd"/>
      <w:r w:rsidR="000C54D4">
        <w:rPr>
          <w:rFonts w:ascii="IntelOne Text" w:hAnsi="IntelOne Text"/>
          <w:sz w:val="18"/>
          <w:szCs w:val="18"/>
        </w:rPr>
        <w:t xml:space="preserve"> scalar object </w:t>
      </w:r>
      <w:r w:rsidR="00906A44">
        <w:rPr>
          <w:rFonts w:ascii="IntelOne Text" w:hAnsi="IntelOne Text"/>
          <w:sz w:val="18"/>
          <w:szCs w:val="18"/>
        </w:rPr>
        <w:t xml:space="preserve">tied to UCT call, both are needed for </w:t>
      </w:r>
      <w:proofErr w:type="spellStart"/>
      <w:r w:rsidR="00906A44">
        <w:rPr>
          <w:rFonts w:ascii="IntelOne Text" w:hAnsi="IntelOne Text"/>
          <w:sz w:val="18"/>
          <w:szCs w:val="18"/>
        </w:rPr>
        <w:t>MyClassWrapper</w:t>
      </w:r>
      <w:proofErr w:type="spellEnd"/>
      <w:r w:rsidR="00906A44">
        <w:rPr>
          <w:rFonts w:ascii="IntelOne Text" w:hAnsi="IntelOne Text"/>
          <w:sz w:val="18"/>
          <w:szCs w:val="18"/>
        </w:rPr>
        <w:t xml:space="preserve"> </w:t>
      </w:r>
      <w:proofErr w:type="spellStart"/>
      <w:r w:rsidR="00906A44">
        <w:rPr>
          <w:rFonts w:ascii="IntelOne Text" w:hAnsi="IntelOne Text"/>
          <w:sz w:val="18"/>
          <w:szCs w:val="18"/>
        </w:rPr>
        <w:t>rematerialization</w:t>
      </w:r>
      <w:proofErr w:type="spellEnd"/>
      <w:r w:rsidR="00906A44">
        <w:rPr>
          <w:rFonts w:ascii="IntelOne Text" w:hAnsi="IntelOne Text"/>
          <w:sz w:val="18"/>
          <w:szCs w:val="18"/>
        </w:rPr>
        <w:t xml:space="preserve">.  </w:t>
      </w:r>
      <w:r>
        <w:rPr>
          <w:rFonts w:ascii="IntelOne Text" w:hAnsi="IntelOne Text"/>
          <w:sz w:val="18"/>
          <w:szCs w:val="18"/>
        </w:rPr>
        <w:t xml:space="preserve"> </w:t>
      </w:r>
    </w:p>
    <w:p w14:paraId="3B0092FF" w14:textId="41D4A210" w:rsidR="00391326" w:rsidRDefault="0063397F" w:rsidP="008B7FE1">
      <w:pPr>
        <w:rPr>
          <w:rFonts w:ascii="IntelOne Text" w:hAnsi="IntelOne Text"/>
          <w:sz w:val="18"/>
          <w:szCs w:val="18"/>
        </w:rPr>
      </w:pPr>
      <w:r w:rsidRPr="0063397F">
        <w:rPr>
          <w:rFonts w:ascii="IntelOne Text" w:hAnsi="IntelOne Text"/>
          <w:noProof/>
          <w:sz w:val="18"/>
          <w:szCs w:val="18"/>
        </w:rPr>
        <w:drawing>
          <wp:inline distT="0" distB="0" distL="0" distR="0" wp14:anchorId="155A274B" wp14:editId="2A72BC85">
            <wp:extent cx="5731510" cy="1198880"/>
            <wp:effectExtent l="0" t="0" r="2540" b="1270"/>
            <wp:docPr id="6743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776" name=""/>
                    <pic:cNvPicPr/>
                  </pic:nvPicPr>
                  <pic:blipFill>
                    <a:blip r:embed="rId238"/>
                    <a:stretch>
                      <a:fillRect/>
                    </a:stretch>
                  </pic:blipFill>
                  <pic:spPr>
                    <a:xfrm>
                      <a:off x="0" y="0"/>
                      <a:ext cx="5731510" cy="1198880"/>
                    </a:xfrm>
                    <a:prstGeom prst="rect">
                      <a:avLst/>
                    </a:prstGeom>
                  </pic:spPr>
                </pic:pic>
              </a:graphicData>
            </a:graphic>
          </wp:inline>
        </w:drawing>
      </w:r>
    </w:p>
    <w:p w14:paraId="3F7EFE06" w14:textId="77777777" w:rsidR="00391326" w:rsidRDefault="00391326" w:rsidP="008B7FE1">
      <w:pPr>
        <w:rPr>
          <w:rFonts w:ascii="IntelOne Text" w:hAnsi="IntelOne Text"/>
          <w:sz w:val="18"/>
          <w:szCs w:val="18"/>
        </w:rPr>
      </w:pPr>
    </w:p>
    <w:p w14:paraId="1453AD91" w14:textId="77777777" w:rsidR="00906A44" w:rsidRDefault="00906A44" w:rsidP="008B7FE1">
      <w:pPr>
        <w:rPr>
          <w:rFonts w:ascii="IntelOne Text" w:hAnsi="IntelOne Text"/>
          <w:sz w:val="18"/>
          <w:szCs w:val="18"/>
        </w:rPr>
      </w:pPr>
    </w:p>
    <w:p w14:paraId="724A04F4" w14:textId="20142292" w:rsidR="00FE5B36" w:rsidRDefault="00391326" w:rsidP="008B7FE1">
      <w:pPr>
        <w:rPr>
          <w:rFonts w:ascii="IntelOne Text" w:hAnsi="IntelOne Text"/>
          <w:sz w:val="18"/>
          <w:szCs w:val="18"/>
        </w:rPr>
      </w:pPr>
      <w:r>
        <w:rPr>
          <w:rFonts w:ascii="IntelOne Text" w:hAnsi="IntelOne Text"/>
          <w:sz w:val="18"/>
          <w:szCs w:val="18"/>
        </w:rPr>
        <w:t xml:space="preserve"> </w:t>
      </w:r>
    </w:p>
    <w:p w14:paraId="4F8A9F49" w14:textId="724593F5" w:rsidR="00CC2854" w:rsidRDefault="00FD4A53" w:rsidP="008B7FE1">
      <w:pPr>
        <w:rPr>
          <w:rFonts w:ascii="IntelOne Text" w:hAnsi="IntelOne Text"/>
          <w:sz w:val="18"/>
          <w:szCs w:val="18"/>
        </w:rPr>
      </w:pPr>
      <w:r>
        <w:rPr>
          <w:rFonts w:ascii="IntelOne Text" w:hAnsi="IntelOne Text"/>
          <w:sz w:val="18"/>
          <w:szCs w:val="18"/>
        </w:rPr>
        <w:t xml:space="preserve"> </w:t>
      </w:r>
    </w:p>
    <w:p w14:paraId="21DD0F65" w14:textId="77777777" w:rsidR="0044475D" w:rsidRDefault="0044475D" w:rsidP="008B7FE1">
      <w:pPr>
        <w:rPr>
          <w:rFonts w:ascii="IntelOne Text" w:hAnsi="IntelOne Text"/>
          <w:sz w:val="18"/>
          <w:szCs w:val="18"/>
        </w:rPr>
      </w:pPr>
    </w:p>
    <w:p w14:paraId="15AE1939" w14:textId="77777777" w:rsidR="0044475D" w:rsidRDefault="0044475D" w:rsidP="008B7FE1">
      <w:pPr>
        <w:rPr>
          <w:rFonts w:ascii="IntelOne Text" w:hAnsi="IntelOne Text"/>
          <w:sz w:val="18"/>
          <w:szCs w:val="18"/>
        </w:rPr>
      </w:pPr>
    </w:p>
    <w:p w14:paraId="4D7F4B3F" w14:textId="77777777" w:rsidR="0044475D" w:rsidRDefault="0044475D" w:rsidP="008B7FE1">
      <w:pPr>
        <w:rPr>
          <w:rFonts w:ascii="IntelOne Text" w:hAnsi="IntelOne Text"/>
          <w:sz w:val="18"/>
          <w:szCs w:val="18"/>
        </w:rPr>
      </w:pPr>
    </w:p>
    <w:p w14:paraId="0AD067C3" w14:textId="77777777" w:rsidR="0044475D" w:rsidRDefault="0044475D" w:rsidP="008B7FE1">
      <w:pPr>
        <w:rPr>
          <w:rFonts w:ascii="IntelOne Text" w:hAnsi="IntelOne Text"/>
          <w:sz w:val="18"/>
          <w:szCs w:val="18"/>
        </w:rPr>
      </w:pPr>
    </w:p>
    <w:p w14:paraId="64C852F1" w14:textId="77777777" w:rsidR="0044475D" w:rsidRDefault="0044475D" w:rsidP="008B7FE1">
      <w:pPr>
        <w:rPr>
          <w:rFonts w:ascii="IntelOne Text" w:hAnsi="IntelOne Text"/>
          <w:sz w:val="18"/>
          <w:szCs w:val="18"/>
        </w:rPr>
      </w:pPr>
    </w:p>
    <w:p w14:paraId="766753B8" w14:textId="77777777" w:rsidR="0044475D" w:rsidRDefault="0044475D" w:rsidP="008B7FE1">
      <w:pPr>
        <w:rPr>
          <w:rFonts w:ascii="IntelOne Text" w:hAnsi="IntelOne Text"/>
          <w:sz w:val="18"/>
          <w:szCs w:val="18"/>
        </w:rPr>
      </w:pPr>
    </w:p>
    <w:p w14:paraId="290B46DF" w14:textId="77777777" w:rsidR="0044475D" w:rsidRDefault="0044475D" w:rsidP="008B7FE1">
      <w:pPr>
        <w:rPr>
          <w:rFonts w:ascii="IntelOne Text" w:hAnsi="IntelOne Text"/>
          <w:sz w:val="18"/>
          <w:szCs w:val="18"/>
        </w:rPr>
      </w:pPr>
    </w:p>
    <w:p w14:paraId="1A4F63E9" w14:textId="77777777" w:rsidR="0044475D" w:rsidRDefault="0044475D" w:rsidP="008B7FE1">
      <w:pPr>
        <w:rPr>
          <w:rFonts w:ascii="IntelOne Text" w:hAnsi="IntelOne Text"/>
          <w:sz w:val="18"/>
          <w:szCs w:val="18"/>
        </w:rPr>
      </w:pPr>
    </w:p>
    <w:p w14:paraId="32372A27" w14:textId="77777777" w:rsidR="0044475D" w:rsidRDefault="0044475D" w:rsidP="008B7FE1">
      <w:pPr>
        <w:rPr>
          <w:rFonts w:ascii="IntelOne Text" w:hAnsi="IntelOne Text"/>
          <w:sz w:val="18"/>
          <w:szCs w:val="18"/>
        </w:rPr>
      </w:pPr>
    </w:p>
    <w:p w14:paraId="345C44FC" w14:textId="77777777" w:rsidR="0044475D" w:rsidRDefault="0044475D" w:rsidP="008B7FE1">
      <w:pPr>
        <w:rPr>
          <w:rFonts w:ascii="IntelOne Text" w:hAnsi="IntelOne Text"/>
          <w:sz w:val="18"/>
          <w:szCs w:val="18"/>
        </w:rPr>
      </w:pPr>
    </w:p>
    <w:p w14:paraId="0B4618CE" w14:textId="77777777" w:rsidR="0044475D" w:rsidRDefault="0044475D" w:rsidP="008B7FE1">
      <w:pPr>
        <w:rPr>
          <w:rFonts w:ascii="IntelOne Text" w:hAnsi="IntelOne Text"/>
          <w:sz w:val="18"/>
          <w:szCs w:val="18"/>
        </w:rPr>
      </w:pPr>
    </w:p>
    <w:p w14:paraId="6419C33E" w14:textId="77777777" w:rsidR="00D75A24" w:rsidRDefault="00D75A24" w:rsidP="008B7FE1">
      <w:pPr>
        <w:rPr>
          <w:rFonts w:ascii="IntelOne Text" w:hAnsi="IntelOne Text"/>
          <w:sz w:val="18"/>
          <w:szCs w:val="18"/>
        </w:rPr>
      </w:pPr>
    </w:p>
    <w:p w14:paraId="724DC423" w14:textId="09BD7E0A" w:rsidR="00DA7779" w:rsidRPr="008B7FE1" w:rsidRDefault="00DA7779" w:rsidP="008B7FE1">
      <w:pPr>
        <w:rPr>
          <w:rFonts w:ascii="Courier New" w:hAnsi="Courier New" w:cs="Courier New"/>
          <w:b/>
          <w:bCs/>
          <w:sz w:val="18"/>
          <w:szCs w:val="18"/>
          <w:u w:val="single"/>
        </w:rPr>
      </w:pPr>
      <w:r w:rsidRPr="0044475D">
        <w:rPr>
          <w:rFonts w:ascii="IntelOne Text" w:hAnsi="IntelOne Text"/>
          <w:b/>
          <w:bCs/>
          <w:sz w:val="18"/>
          <w:szCs w:val="18"/>
          <w:u w:val="single"/>
        </w:rPr>
        <w:t xml:space="preserve">JTREG </w:t>
      </w:r>
      <w:r w:rsidR="00B848A5" w:rsidRPr="0044475D">
        <w:rPr>
          <w:rFonts w:ascii="IntelOne Text" w:hAnsi="IntelOne Text"/>
          <w:b/>
          <w:bCs/>
          <w:sz w:val="18"/>
          <w:szCs w:val="18"/>
          <w:u w:val="single"/>
        </w:rPr>
        <w:t xml:space="preserve">hotspot compiler </w:t>
      </w:r>
      <w:r w:rsidRPr="0044475D">
        <w:rPr>
          <w:rFonts w:ascii="IntelOne Text" w:hAnsi="IntelOne Text"/>
          <w:b/>
          <w:bCs/>
          <w:sz w:val="18"/>
          <w:szCs w:val="18"/>
          <w:u w:val="single"/>
        </w:rPr>
        <w:t xml:space="preserve">validation with </w:t>
      </w:r>
      <w:proofErr w:type="gramStart"/>
      <w:r w:rsidRPr="0044475D">
        <w:rPr>
          <w:rFonts w:ascii="IntelOne Text" w:hAnsi="IntelOne Text"/>
          <w:b/>
          <w:bCs/>
          <w:sz w:val="18"/>
          <w:szCs w:val="18"/>
          <w:u w:val="single"/>
        </w:rPr>
        <w:t>SDE</w:t>
      </w:r>
      <w:r w:rsidR="00B848A5" w:rsidRPr="0044475D">
        <w:rPr>
          <w:rFonts w:ascii="IntelOne Text" w:hAnsi="IntelOne Text"/>
          <w:b/>
          <w:bCs/>
          <w:sz w:val="18"/>
          <w:szCs w:val="18"/>
          <w:u w:val="single"/>
        </w:rPr>
        <w:t>:-</w:t>
      </w:r>
      <w:proofErr w:type="gramEnd"/>
      <w:r w:rsidRPr="0044475D">
        <w:rPr>
          <w:rFonts w:ascii="IntelOne Text" w:hAnsi="IntelOne Text"/>
          <w:b/>
          <w:bCs/>
          <w:sz w:val="18"/>
          <w:szCs w:val="18"/>
          <w:u w:val="single"/>
        </w:rPr>
        <w:t xml:space="preserve"> </w:t>
      </w:r>
    </w:p>
    <w:p w14:paraId="4387A242" w14:textId="51425DD8"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report is stored in build/linux-x86_64-server-fastdebug/test-results/jtreg_test_hotspot_jtreg_compiler</w:t>
      </w:r>
    </w:p>
    <w:p w14:paraId="456896C4"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586CC068"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summary</w:t>
      </w:r>
    </w:p>
    <w:p w14:paraId="5F1E4280"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26EA17D8" w14:textId="4A860A54"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 xml:space="preserve">   TEST                                              TOTAL </w:t>
      </w:r>
      <w:r w:rsidR="00DC5BD7" w:rsidRPr="00DC5BD7">
        <w:rPr>
          <w:rFonts w:ascii="Courier New" w:hAnsi="Courier New" w:cs="Courier New"/>
          <w:b/>
          <w:bCs/>
          <w:sz w:val="18"/>
          <w:szCs w:val="18"/>
        </w:rPr>
        <w:t xml:space="preserve"> </w:t>
      </w:r>
      <w:r w:rsidRPr="008B7FE1">
        <w:rPr>
          <w:rFonts w:ascii="Courier New" w:hAnsi="Courier New" w:cs="Courier New"/>
          <w:b/>
          <w:bCs/>
          <w:sz w:val="18"/>
          <w:szCs w:val="18"/>
        </w:rPr>
        <w:t xml:space="preserve"> </w:t>
      </w:r>
      <w:proofErr w:type="gramStart"/>
      <w:r w:rsidRPr="008B7FE1">
        <w:rPr>
          <w:rFonts w:ascii="Courier New" w:hAnsi="Courier New" w:cs="Courier New"/>
          <w:b/>
          <w:bCs/>
          <w:sz w:val="18"/>
          <w:szCs w:val="18"/>
        </w:rPr>
        <w:t>PASS  FAIL</w:t>
      </w:r>
      <w:proofErr w:type="gramEnd"/>
      <w:r w:rsidRPr="008B7FE1">
        <w:rPr>
          <w:rFonts w:ascii="Courier New" w:hAnsi="Courier New" w:cs="Courier New"/>
          <w:b/>
          <w:bCs/>
          <w:sz w:val="18"/>
          <w:szCs w:val="18"/>
        </w:rPr>
        <w:t xml:space="preserve"> ERROR</w:t>
      </w:r>
    </w:p>
    <w:p w14:paraId="496E25F8" w14:textId="4554F2A2" w:rsidR="004647EC" w:rsidRPr="00DC5BD7" w:rsidRDefault="008B7FE1" w:rsidP="008B7FE1">
      <w:pPr>
        <w:rPr>
          <w:rFonts w:ascii="Courier New" w:hAnsi="Courier New" w:cs="Courier New"/>
          <w:b/>
          <w:bCs/>
          <w:sz w:val="18"/>
          <w:szCs w:val="18"/>
        </w:rPr>
      </w:pPr>
      <w:r w:rsidRPr="00DC5BD7">
        <w:rPr>
          <w:rFonts w:ascii="Courier New" w:hAnsi="Courier New" w:cs="Courier New"/>
          <w:b/>
          <w:bCs/>
          <w:sz w:val="18"/>
          <w:szCs w:val="18"/>
        </w:rPr>
        <w:t xml:space="preserve">&gt;&gt; </w:t>
      </w:r>
      <w:proofErr w:type="spellStart"/>
      <w:r w:rsidRPr="00DC5BD7">
        <w:rPr>
          <w:rFonts w:ascii="Courier New" w:hAnsi="Courier New" w:cs="Courier New"/>
          <w:b/>
          <w:bCs/>
          <w:sz w:val="18"/>
          <w:szCs w:val="18"/>
        </w:rPr>
        <w:t>jtreg:test</w:t>
      </w:r>
      <w:proofErr w:type="spellEnd"/>
      <w:r w:rsidRPr="00DC5BD7">
        <w:rPr>
          <w:rFonts w:ascii="Courier New" w:hAnsi="Courier New" w:cs="Courier New"/>
          <w:b/>
          <w:bCs/>
          <w:sz w:val="18"/>
          <w:szCs w:val="18"/>
        </w:rPr>
        <w:t>/hotspot/</w:t>
      </w:r>
      <w:proofErr w:type="spellStart"/>
      <w:r w:rsidRPr="00DC5BD7">
        <w:rPr>
          <w:rFonts w:ascii="Courier New" w:hAnsi="Courier New" w:cs="Courier New"/>
          <w:b/>
          <w:bCs/>
          <w:sz w:val="18"/>
          <w:szCs w:val="18"/>
        </w:rPr>
        <w:t>jtreg</w:t>
      </w:r>
      <w:proofErr w:type="spellEnd"/>
      <w:r w:rsidRPr="00DC5BD7">
        <w:rPr>
          <w:rFonts w:ascii="Courier New" w:hAnsi="Courier New" w:cs="Courier New"/>
          <w:b/>
          <w:bCs/>
          <w:sz w:val="18"/>
          <w:szCs w:val="18"/>
        </w:rPr>
        <w:t xml:space="preserve">/compiler                  1792   727    </w:t>
      </w:r>
      <w:proofErr w:type="gramStart"/>
      <w:r w:rsidRPr="00DC5BD7">
        <w:rPr>
          <w:rFonts w:ascii="Courier New" w:hAnsi="Courier New" w:cs="Courier New"/>
          <w:b/>
          <w:bCs/>
          <w:sz w:val="18"/>
          <w:szCs w:val="18"/>
        </w:rPr>
        <w:t>14  1051</w:t>
      </w:r>
      <w:proofErr w:type="gramEnd"/>
      <w:r w:rsidRPr="00DC5BD7">
        <w:rPr>
          <w:rFonts w:ascii="Courier New" w:hAnsi="Courier New" w:cs="Courier New"/>
          <w:b/>
          <w:bCs/>
          <w:sz w:val="18"/>
          <w:szCs w:val="18"/>
        </w:rPr>
        <w:t xml:space="preserve"> &lt;&lt;</w:t>
      </w:r>
    </w:p>
    <w:p w14:paraId="41F27AA6" w14:textId="42D40981" w:rsidR="00765AF9" w:rsidRDefault="00765AF9">
      <w:pPr>
        <w:rPr>
          <w:rFonts w:ascii="IntelOne Text" w:hAnsi="IntelOne Text"/>
          <w:sz w:val="18"/>
          <w:szCs w:val="18"/>
        </w:rPr>
      </w:pPr>
    </w:p>
    <w:p w14:paraId="2F1D8113" w14:textId="2D28919F" w:rsidR="00726E41" w:rsidRDefault="00726E41">
      <w:pPr>
        <w:rPr>
          <w:rFonts w:ascii="IntelOne Text" w:hAnsi="IntelOne Text"/>
          <w:sz w:val="18"/>
          <w:szCs w:val="18"/>
        </w:rPr>
      </w:pPr>
      <w:r>
        <w:rPr>
          <w:rFonts w:ascii="IntelOne Text" w:hAnsi="IntelOne Text"/>
          <w:sz w:val="18"/>
          <w:szCs w:val="18"/>
        </w:rPr>
        <w:t>1051 tests timeout with default 480s time out.</w:t>
      </w:r>
    </w:p>
    <w:p w14:paraId="7BB60989" w14:textId="0D165366" w:rsidR="00CA52F7" w:rsidRDefault="00CA52F7">
      <w:pPr>
        <w:rPr>
          <w:rFonts w:ascii="IntelOne Text" w:hAnsi="IntelOne Text"/>
          <w:sz w:val="18"/>
          <w:szCs w:val="18"/>
        </w:rPr>
      </w:pPr>
      <w:r>
        <w:rPr>
          <w:rFonts w:ascii="IntelOne Text" w:hAnsi="IntelOne Text"/>
          <w:sz w:val="18"/>
          <w:szCs w:val="18"/>
        </w:rPr>
        <w:t>Run took almost entire weekend.</w:t>
      </w:r>
    </w:p>
    <w:p w14:paraId="48561DA2" w14:textId="42A12A18" w:rsidR="00F62DCB" w:rsidRDefault="00051CAF">
      <w:pPr>
        <w:rPr>
          <w:rFonts w:ascii="IntelOne Text" w:hAnsi="IntelOne Text"/>
          <w:sz w:val="18"/>
          <w:szCs w:val="18"/>
        </w:rPr>
      </w:pPr>
      <w:r>
        <w:rPr>
          <w:rFonts w:ascii="IntelOne Text" w:hAnsi="IntelOne Text"/>
          <w:sz w:val="18"/>
          <w:szCs w:val="18"/>
        </w:rPr>
        <w:t xml:space="preserve">Validation with static allocation order changes to ensure EGPR registers are preferred while </w:t>
      </w:r>
      <w:r w:rsidR="0040557F">
        <w:rPr>
          <w:rFonts w:ascii="IntelOne Text" w:hAnsi="IntelOne Text"/>
          <w:sz w:val="18"/>
          <w:szCs w:val="18"/>
        </w:rPr>
        <w:t>allocations.</w:t>
      </w:r>
    </w:p>
    <w:p w14:paraId="0F26DE8C" w14:textId="79E3759C" w:rsidR="00F62DCB" w:rsidRDefault="008D30EC">
      <w:pPr>
        <w:rPr>
          <w:rFonts w:ascii="IntelOne Text" w:hAnsi="IntelOne Text"/>
          <w:sz w:val="18"/>
          <w:szCs w:val="18"/>
        </w:rPr>
      </w:pPr>
      <w:r>
        <w:rPr>
          <w:rFonts w:ascii="IntelOne Text" w:hAnsi="IntelOne Text"/>
          <w:sz w:val="18"/>
          <w:szCs w:val="18"/>
        </w:rPr>
        <w:t>05/02/2005</w:t>
      </w:r>
    </w:p>
    <w:p w14:paraId="0087D019" w14:textId="70591D4A" w:rsidR="00AD5527" w:rsidRDefault="008D30EC">
      <w:pPr>
        <w:rPr>
          <w:rFonts w:ascii="IntelOne Text" w:hAnsi="IntelOne Text"/>
          <w:sz w:val="18"/>
          <w:szCs w:val="18"/>
        </w:rPr>
      </w:pPr>
      <w:r>
        <w:rPr>
          <w:rFonts w:ascii="IntelOne Text" w:hAnsi="IntelOne Text"/>
          <w:sz w:val="18"/>
          <w:szCs w:val="18"/>
        </w:rPr>
        <w:t xml:space="preserve">APX </w:t>
      </w:r>
      <w:r w:rsidR="00AD5527">
        <w:rPr>
          <w:rFonts w:ascii="IntelOne Text" w:hAnsi="IntelOne Text"/>
          <w:sz w:val="18"/>
          <w:szCs w:val="18"/>
        </w:rPr>
        <w:t xml:space="preserve">JTREG </w:t>
      </w:r>
      <w:r>
        <w:rPr>
          <w:rFonts w:ascii="IntelOne Text" w:hAnsi="IntelOne Text"/>
          <w:sz w:val="18"/>
          <w:szCs w:val="18"/>
        </w:rPr>
        <w:t>Validation</w:t>
      </w:r>
      <w:r w:rsidR="00AD5527">
        <w:rPr>
          <w:rFonts w:ascii="IntelOne Text" w:hAnsi="IntelOne Text"/>
          <w:sz w:val="18"/>
          <w:szCs w:val="18"/>
        </w:rPr>
        <w:t xml:space="preserve"> analysis  </w:t>
      </w:r>
    </w:p>
    <w:p w14:paraId="2723EB40" w14:textId="77904E04" w:rsidR="00AD5527" w:rsidRDefault="008D30EC" w:rsidP="008D30EC">
      <w:pPr>
        <w:pStyle w:val="ListParagraph"/>
        <w:numPr>
          <w:ilvl w:val="0"/>
          <w:numId w:val="1"/>
        </w:numPr>
        <w:rPr>
          <w:rFonts w:ascii="IntelOne Text" w:hAnsi="IntelOne Text"/>
          <w:sz w:val="18"/>
          <w:szCs w:val="18"/>
        </w:rPr>
      </w:pPr>
      <w:r>
        <w:rPr>
          <w:rFonts w:ascii="IntelOne Text" w:hAnsi="IntelOne Text"/>
          <w:sz w:val="18"/>
          <w:szCs w:val="18"/>
        </w:rPr>
        <w:t>Test/hotspot/</w:t>
      </w:r>
      <w:proofErr w:type="spellStart"/>
      <w:r>
        <w:rPr>
          <w:rFonts w:ascii="IntelOne Text" w:hAnsi="IntelOne Text"/>
          <w:sz w:val="18"/>
          <w:szCs w:val="18"/>
        </w:rPr>
        <w:t>jtreg</w:t>
      </w:r>
      <w:proofErr w:type="spellEnd"/>
      <w:r>
        <w:rPr>
          <w:rFonts w:ascii="IntelOne Text" w:hAnsi="IntelOne Text"/>
          <w:sz w:val="18"/>
          <w:szCs w:val="18"/>
        </w:rPr>
        <w:t>/compiler/c</w:t>
      </w:r>
      <w:r w:rsidR="0020404E">
        <w:rPr>
          <w:rFonts w:ascii="IntelOne Text" w:hAnsi="IntelOne Text"/>
          <w:sz w:val="18"/>
          <w:szCs w:val="18"/>
        </w:rPr>
        <w:t>2</w:t>
      </w:r>
    </w:p>
    <w:p w14:paraId="0F95F305" w14:textId="6929BCA3" w:rsidR="0020404E" w:rsidRDefault="0020404E" w:rsidP="008D30EC">
      <w:pPr>
        <w:pStyle w:val="ListParagraph"/>
        <w:numPr>
          <w:ilvl w:val="0"/>
          <w:numId w:val="1"/>
        </w:numPr>
        <w:rPr>
          <w:rFonts w:ascii="IntelOne Text" w:hAnsi="IntelOne Text"/>
          <w:sz w:val="18"/>
          <w:szCs w:val="18"/>
        </w:rPr>
      </w:pPr>
      <w:r w:rsidRPr="0020404E">
        <w:rPr>
          <w:rFonts w:ascii="IntelOne Text" w:hAnsi="IntelOne Text"/>
          <w:noProof/>
          <w:sz w:val="18"/>
          <w:szCs w:val="18"/>
        </w:rPr>
        <w:drawing>
          <wp:inline distT="0" distB="0" distL="0" distR="0" wp14:anchorId="0136A8A3" wp14:editId="707AD937">
            <wp:extent cx="5731510" cy="1074420"/>
            <wp:effectExtent l="0" t="0" r="2540" b="0"/>
            <wp:docPr id="6025165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16578" name="Picture 1" descr="A close-up of a computer screen&#10;&#10;Description automatically generated"/>
                    <pic:cNvPicPr/>
                  </pic:nvPicPr>
                  <pic:blipFill>
                    <a:blip r:embed="rId239"/>
                    <a:stretch>
                      <a:fillRect/>
                    </a:stretch>
                  </pic:blipFill>
                  <pic:spPr>
                    <a:xfrm>
                      <a:off x="0" y="0"/>
                      <a:ext cx="5731510" cy="1074420"/>
                    </a:xfrm>
                    <a:prstGeom prst="rect">
                      <a:avLst/>
                    </a:prstGeom>
                  </pic:spPr>
                </pic:pic>
              </a:graphicData>
            </a:graphic>
          </wp:inline>
        </w:drawing>
      </w:r>
    </w:p>
    <w:p w14:paraId="40611530" w14:textId="355B21BE" w:rsidR="0038200B" w:rsidRPr="0038200B" w:rsidRDefault="0038200B" w:rsidP="0038200B">
      <w:pPr>
        <w:pStyle w:val="ListParagraph"/>
        <w:numPr>
          <w:ilvl w:val="0"/>
          <w:numId w:val="1"/>
        </w:numPr>
        <w:rPr>
          <w:rFonts w:ascii="IntelOne Text" w:hAnsi="IntelOne Text"/>
          <w:sz w:val="18"/>
          <w:szCs w:val="18"/>
        </w:rPr>
      </w:pPr>
      <w:r>
        <w:rPr>
          <w:rFonts w:ascii="IntelOne Text" w:hAnsi="IntelOne Text"/>
          <w:sz w:val="18"/>
          <w:szCs w:val="18"/>
        </w:rPr>
        <w:t>Other Errors</w:t>
      </w:r>
    </w:p>
    <w:p w14:paraId="67769FF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compiler/c2/Test6866651.java</w:t>
      </w:r>
    </w:p>
    <w:p w14:paraId="6681904E" w14:textId="780EA565" w:rsidR="0038200B" w:rsidRPr="0038200B" w:rsidRDefault="005A41C9" w:rsidP="0038200B">
      <w:pPr>
        <w:pStyle w:val="ListParagraph"/>
        <w:numPr>
          <w:ilvl w:val="2"/>
          <w:numId w:val="1"/>
        </w:numPr>
        <w:rPr>
          <w:rFonts w:ascii="IntelOne Text" w:hAnsi="IntelOne Text"/>
          <w:sz w:val="18"/>
          <w:szCs w:val="18"/>
        </w:rPr>
      </w:pPr>
      <w:r>
        <w:rPr>
          <w:rFonts w:ascii="IntelOne Text" w:hAnsi="IntelOne Text"/>
          <w:sz w:val="18"/>
          <w:szCs w:val="18"/>
        </w:rPr>
        <w:t>TIMEOUT</w:t>
      </w:r>
    </w:p>
    <w:p w14:paraId="4CE486A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compiler/c2/TestMergeStores.java#id0</w:t>
      </w:r>
    </w:p>
    <w:p w14:paraId="0B03D5B1" w14:textId="7D544CB8" w:rsidR="002A0D51" w:rsidRPr="0038200B" w:rsidRDefault="002A0D51"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760F658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compiler/c2/TestMergeStores.java#id1</w:t>
      </w:r>
    </w:p>
    <w:p w14:paraId="52EFF374" w14:textId="70C8FB27" w:rsidR="002A0D51" w:rsidRPr="0038200B" w:rsidRDefault="00DF5F9A"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47B7AFB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compiler/c2/TestShiftRightAndAccumulate.java#id0</w:t>
      </w:r>
    </w:p>
    <w:p w14:paraId="6E177C2D" w14:textId="1EBBDEC2" w:rsidR="00DF5F9A" w:rsidRPr="0038200B" w:rsidRDefault="00DF5F9A"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6CDD8D2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compiler/c2/TestShiftRightAndAccumulate.java#id1</w:t>
      </w:r>
    </w:p>
    <w:p w14:paraId="241FD483" w14:textId="293FF8CC" w:rsidR="00DF5F9A" w:rsidRPr="0038200B" w:rsidRDefault="00A52D75"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0A7CBA1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compiler/c2/TestStressRecompilation.java</w:t>
      </w:r>
    </w:p>
    <w:p w14:paraId="1D8DE4A8" w14:textId="45B74F1E" w:rsidR="005A41C9" w:rsidRPr="0038200B" w:rsidRDefault="005A41C9" w:rsidP="005A41C9">
      <w:pPr>
        <w:pStyle w:val="ListParagraph"/>
        <w:numPr>
          <w:ilvl w:val="2"/>
          <w:numId w:val="1"/>
        </w:numPr>
        <w:rPr>
          <w:rFonts w:ascii="IntelOne Text" w:hAnsi="IntelOne Text"/>
          <w:sz w:val="18"/>
          <w:szCs w:val="18"/>
        </w:rPr>
      </w:pPr>
      <w:r>
        <w:rPr>
          <w:rFonts w:ascii="IntelOne Text" w:hAnsi="IntelOne Text"/>
          <w:sz w:val="18"/>
          <w:szCs w:val="18"/>
        </w:rPr>
        <w:lastRenderedPageBreak/>
        <w:t>TIMEOUT</w:t>
      </w:r>
    </w:p>
    <w:p w14:paraId="6DFB71FF"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compiler/c2/TestUnsignedByteCompare1.java</w:t>
      </w:r>
    </w:p>
    <w:p w14:paraId="4098150A" w14:textId="657B6EF0" w:rsidR="000B340A" w:rsidRPr="0038200B" w:rsidRDefault="000B340A" w:rsidP="000B340A">
      <w:pPr>
        <w:pStyle w:val="ListParagraph"/>
        <w:numPr>
          <w:ilvl w:val="2"/>
          <w:numId w:val="1"/>
        </w:numPr>
        <w:rPr>
          <w:rFonts w:ascii="IntelOne Text" w:hAnsi="IntelOne Text"/>
          <w:sz w:val="18"/>
          <w:szCs w:val="18"/>
        </w:rPr>
      </w:pPr>
      <w:r>
        <w:rPr>
          <w:rFonts w:ascii="IntelOne Text" w:hAnsi="IntelOne Text"/>
          <w:sz w:val="18"/>
          <w:szCs w:val="18"/>
        </w:rPr>
        <w:t>TIMEOUT</w:t>
      </w:r>
    </w:p>
    <w:p w14:paraId="6251309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/DeMorganLawLongTests.java</w:t>
      </w:r>
    </w:p>
    <w:p w14:paraId="710C53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xml:space="preserve">No valid </w:t>
      </w:r>
      <w:proofErr w:type="spellStart"/>
      <w:r w:rsidRPr="000B340A">
        <w:rPr>
          <w:rFonts w:ascii="IntelOne Text" w:hAnsi="IntelOne Text"/>
          <w:sz w:val="18"/>
          <w:szCs w:val="18"/>
        </w:rPr>
        <w:t>oop</w:t>
      </w:r>
      <w:proofErr w:type="spellEnd"/>
      <w:r w:rsidRPr="000B340A">
        <w:rPr>
          <w:rFonts w:ascii="IntelOne Text" w:hAnsi="IntelOne Text"/>
          <w:sz w:val="18"/>
          <w:szCs w:val="18"/>
        </w:rPr>
        <w:t xml:space="preserve"> at address#</w:t>
      </w:r>
    </w:p>
    <w:p w14:paraId="00EF9EB4"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A fatal error has been detected by the Java Runtime Environment:</w:t>
      </w:r>
    </w:p>
    <w:p w14:paraId="03A800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2B3FE0"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xml:space="preserve">#  Internal Error (/home/jatinbha/sandboxes/apx/src/hotspot/share/runtime/stackValue.cpp:141), </w:t>
      </w:r>
      <w:proofErr w:type="spellStart"/>
      <w:r w:rsidRPr="000B340A">
        <w:rPr>
          <w:rFonts w:ascii="IntelOne Text" w:hAnsi="IntelOne Text"/>
          <w:sz w:val="18"/>
          <w:szCs w:val="18"/>
        </w:rPr>
        <w:t>pid</w:t>
      </w:r>
      <w:proofErr w:type="spellEnd"/>
      <w:r w:rsidRPr="000B340A">
        <w:rPr>
          <w:rFonts w:ascii="IntelOne Text" w:hAnsi="IntelOne Text"/>
          <w:sz w:val="18"/>
          <w:szCs w:val="18"/>
        </w:rPr>
        <w:t xml:space="preserve">=4081152, </w:t>
      </w:r>
      <w:proofErr w:type="spellStart"/>
      <w:r w:rsidRPr="000B340A">
        <w:rPr>
          <w:rFonts w:ascii="IntelOne Text" w:hAnsi="IntelOne Text"/>
          <w:sz w:val="18"/>
          <w:szCs w:val="18"/>
        </w:rPr>
        <w:t>tid</w:t>
      </w:r>
      <w:proofErr w:type="spellEnd"/>
      <w:r w:rsidRPr="000B340A">
        <w:rPr>
          <w:rFonts w:ascii="IntelOne Text" w:hAnsi="IntelOne Text"/>
          <w:sz w:val="18"/>
          <w:szCs w:val="18"/>
        </w:rPr>
        <w:t>=4081166</w:t>
      </w:r>
    </w:p>
    <w:p w14:paraId="193E615B"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xml:space="preserve">#  </w:t>
      </w:r>
      <w:proofErr w:type="gramStart"/>
      <w:r w:rsidRPr="000B340A">
        <w:rPr>
          <w:rFonts w:ascii="IntelOne Text" w:hAnsi="IntelOne Text"/>
          <w:sz w:val="18"/>
          <w:szCs w:val="18"/>
        </w:rPr>
        <w:t>assert(</w:t>
      </w:r>
      <w:proofErr w:type="spellStart"/>
      <w:r w:rsidRPr="000B340A">
        <w:rPr>
          <w:rFonts w:ascii="IntelOne Text" w:hAnsi="IntelOne Text"/>
          <w:sz w:val="18"/>
          <w:szCs w:val="18"/>
        </w:rPr>
        <w:t>oopDesc</w:t>
      </w:r>
      <w:proofErr w:type="spellEnd"/>
      <w:r w:rsidRPr="000B340A">
        <w:rPr>
          <w:rFonts w:ascii="IntelOne Text" w:hAnsi="IntelOne Text"/>
          <w:sz w:val="18"/>
          <w:szCs w:val="18"/>
        </w:rPr>
        <w:t>::</w:t>
      </w:r>
      <w:proofErr w:type="spellStart"/>
      <w:proofErr w:type="gramEnd"/>
      <w:r w:rsidRPr="000B340A">
        <w:rPr>
          <w:rFonts w:ascii="IntelOne Text" w:hAnsi="IntelOne Text"/>
          <w:sz w:val="18"/>
          <w:szCs w:val="18"/>
        </w:rPr>
        <w:t>is_oop_or_null</w:t>
      </w:r>
      <w:proofErr w:type="spellEnd"/>
      <w:r w:rsidRPr="000B340A">
        <w:rPr>
          <w:rFonts w:ascii="IntelOne Text" w:hAnsi="IntelOne Text"/>
          <w:sz w:val="18"/>
          <w:szCs w:val="18"/>
        </w:rPr>
        <w:t>(</w:t>
      </w:r>
      <w:proofErr w:type="spellStart"/>
      <w:r w:rsidRPr="000B340A">
        <w:rPr>
          <w:rFonts w:ascii="IntelOne Text" w:hAnsi="IntelOne Text"/>
          <w:sz w:val="18"/>
          <w:szCs w:val="18"/>
        </w:rPr>
        <w:t>val</w:t>
      </w:r>
      <w:proofErr w:type="spellEnd"/>
      <w:r w:rsidRPr="000B340A">
        <w:rPr>
          <w:rFonts w:ascii="IntelOne Text" w:hAnsi="IntelOne Text"/>
          <w:sz w:val="18"/>
          <w:szCs w:val="18"/>
        </w:rPr>
        <w:t xml:space="preserve">)) failed: bad </w:t>
      </w:r>
      <w:proofErr w:type="spellStart"/>
      <w:r w:rsidRPr="000B340A">
        <w:rPr>
          <w:rFonts w:ascii="IntelOne Text" w:hAnsi="IntelOne Text"/>
          <w:sz w:val="18"/>
          <w:szCs w:val="18"/>
        </w:rPr>
        <w:t>oop</w:t>
      </w:r>
      <w:proofErr w:type="spellEnd"/>
      <w:r w:rsidRPr="000B340A">
        <w:rPr>
          <w:rFonts w:ascii="IntelOne Text" w:hAnsi="IntelOne Text"/>
          <w:sz w:val="18"/>
          <w:szCs w:val="18"/>
        </w:rPr>
        <w:t xml:space="preserve"> found at 0x00007f88f59bbd78 </w:t>
      </w:r>
      <w:proofErr w:type="spellStart"/>
      <w:r w:rsidRPr="000B340A">
        <w:rPr>
          <w:rFonts w:ascii="IntelOne Text" w:hAnsi="IntelOne Text"/>
          <w:sz w:val="18"/>
          <w:szCs w:val="18"/>
        </w:rPr>
        <w:t>in_cont</w:t>
      </w:r>
      <w:proofErr w:type="spellEnd"/>
      <w:r w:rsidRPr="000B340A">
        <w:rPr>
          <w:rFonts w:ascii="IntelOne Text" w:hAnsi="IntelOne Text"/>
          <w:sz w:val="18"/>
          <w:szCs w:val="18"/>
        </w:rPr>
        <w:t>: 0 compressed: 0</w:t>
      </w:r>
    </w:p>
    <w:p w14:paraId="1C05FCAC" w14:textId="0929A6A5" w:rsidR="000B340A" w:rsidRPr="0038200B"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C1A22A"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/DivLNodeIdealizationTests.java</w:t>
      </w:r>
    </w:p>
    <w:p w14:paraId="3C96146A" w14:textId="6302DE91"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6499FA47" w14:textId="1A9F9306"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#A fatal error has been detected by the Java Runtime Environment:</w:t>
      </w:r>
    </w:p>
    <w:p w14:paraId="0223527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2020069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xml:space="preserve">#  Internal Error (/home/jatinbha/sandboxes/apx/src/hotspot/share/oops/compressedOops.inline.hpp:87), </w:t>
      </w:r>
      <w:proofErr w:type="spellStart"/>
      <w:r w:rsidRPr="00AF3D79">
        <w:rPr>
          <w:rFonts w:ascii="IntelOne Text" w:hAnsi="IntelOne Text"/>
          <w:sz w:val="18"/>
          <w:szCs w:val="18"/>
        </w:rPr>
        <w:t>pid</w:t>
      </w:r>
      <w:proofErr w:type="spellEnd"/>
      <w:r w:rsidRPr="00AF3D79">
        <w:rPr>
          <w:rFonts w:ascii="IntelOne Text" w:hAnsi="IntelOne Text"/>
          <w:sz w:val="18"/>
          <w:szCs w:val="18"/>
        </w:rPr>
        <w:t xml:space="preserve">=4083246, </w:t>
      </w:r>
      <w:proofErr w:type="spellStart"/>
      <w:r w:rsidRPr="00AF3D79">
        <w:rPr>
          <w:rFonts w:ascii="IntelOne Text" w:hAnsi="IntelOne Text"/>
          <w:sz w:val="18"/>
          <w:szCs w:val="18"/>
        </w:rPr>
        <w:t>tid</w:t>
      </w:r>
      <w:proofErr w:type="spellEnd"/>
      <w:r w:rsidRPr="00AF3D79">
        <w:rPr>
          <w:rFonts w:ascii="IntelOne Text" w:hAnsi="IntelOne Text"/>
          <w:sz w:val="18"/>
          <w:szCs w:val="18"/>
        </w:rPr>
        <w:t>=4084086</w:t>
      </w:r>
    </w:p>
    <w:p w14:paraId="07AA64E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xml:space="preserve">#  </w:t>
      </w:r>
      <w:proofErr w:type="gramStart"/>
      <w:r w:rsidRPr="00AF3D79">
        <w:rPr>
          <w:rFonts w:ascii="IntelOne Text" w:hAnsi="IntelOne Text"/>
          <w:sz w:val="18"/>
          <w:szCs w:val="18"/>
        </w:rPr>
        <w:t>assert(Universe::</w:t>
      </w:r>
      <w:proofErr w:type="spellStart"/>
      <w:proofErr w:type="gramEnd"/>
      <w:r w:rsidRPr="00AF3D79">
        <w:rPr>
          <w:rFonts w:ascii="IntelOne Text" w:hAnsi="IntelOne Text"/>
          <w:sz w:val="18"/>
          <w:szCs w:val="18"/>
        </w:rPr>
        <w:t>is_in_heap</w:t>
      </w:r>
      <w:proofErr w:type="spellEnd"/>
      <w:r w:rsidRPr="00AF3D79">
        <w:rPr>
          <w:rFonts w:ascii="IntelOne Text" w:hAnsi="IntelOne Text"/>
          <w:sz w:val="18"/>
          <w:szCs w:val="18"/>
        </w:rPr>
        <w:t>(v)) failed: object not in heap 0x00000000000007d0</w:t>
      </w:r>
    </w:p>
    <w:p w14:paraId="2EEE5879"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08C4F047"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JRE version: OpenJDK Runtime Environment (25.0) (</w:t>
      </w:r>
      <w:proofErr w:type="spellStart"/>
      <w:r w:rsidRPr="00AF3D79">
        <w:rPr>
          <w:rFonts w:ascii="IntelOne Text" w:hAnsi="IntelOne Text"/>
          <w:sz w:val="18"/>
          <w:szCs w:val="18"/>
        </w:rPr>
        <w:t>fastdebug</w:t>
      </w:r>
      <w:proofErr w:type="spellEnd"/>
      <w:r w:rsidRPr="00AF3D79">
        <w:rPr>
          <w:rFonts w:ascii="IntelOne Text" w:hAnsi="IntelOne Text"/>
          <w:sz w:val="18"/>
          <w:szCs w:val="18"/>
        </w:rPr>
        <w:t xml:space="preserve"> build 25-internal-adhoc.root.apx)</w:t>
      </w:r>
    </w:p>
    <w:p w14:paraId="064290DD"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Java VM: OpenJDK 64-Bit Server VM (</w:t>
      </w:r>
      <w:proofErr w:type="spellStart"/>
      <w:r w:rsidRPr="00AF3D79">
        <w:rPr>
          <w:rFonts w:ascii="IntelOne Text" w:hAnsi="IntelOne Text"/>
          <w:sz w:val="18"/>
          <w:szCs w:val="18"/>
        </w:rPr>
        <w:t>fastdebug</w:t>
      </w:r>
      <w:proofErr w:type="spellEnd"/>
      <w:r w:rsidRPr="00AF3D79">
        <w:rPr>
          <w:rFonts w:ascii="IntelOne Text" w:hAnsi="IntelOne Text"/>
          <w:sz w:val="18"/>
          <w:szCs w:val="18"/>
        </w:rPr>
        <w:t xml:space="preserve"> 25-internal-adhoc.root.apx, mixed mode, tiered, compressed oops, compressed class </w:t>
      </w:r>
      <w:proofErr w:type="spellStart"/>
      <w:r w:rsidRPr="00AF3D79">
        <w:rPr>
          <w:rFonts w:ascii="IntelOne Text" w:hAnsi="IntelOne Text"/>
          <w:sz w:val="18"/>
          <w:szCs w:val="18"/>
        </w:rPr>
        <w:t>ptrs</w:t>
      </w:r>
      <w:proofErr w:type="spellEnd"/>
      <w:r w:rsidRPr="00AF3D79">
        <w:rPr>
          <w:rFonts w:ascii="IntelOne Text" w:hAnsi="IntelOne Text"/>
          <w:sz w:val="18"/>
          <w:szCs w:val="18"/>
        </w:rPr>
        <w:t xml:space="preserve">, g1 </w:t>
      </w:r>
      <w:proofErr w:type="spellStart"/>
      <w:r w:rsidRPr="00AF3D79">
        <w:rPr>
          <w:rFonts w:ascii="IntelOne Text" w:hAnsi="IntelOne Text"/>
          <w:sz w:val="18"/>
          <w:szCs w:val="18"/>
        </w:rPr>
        <w:t>gc</w:t>
      </w:r>
      <w:proofErr w:type="spellEnd"/>
      <w:r w:rsidRPr="00AF3D79">
        <w:rPr>
          <w:rFonts w:ascii="IntelOne Text" w:hAnsi="IntelOne Text"/>
          <w:sz w:val="18"/>
          <w:szCs w:val="18"/>
        </w:rPr>
        <w:t>, linux-amd64)</w:t>
      </w:r>
    </w:p>
    <w:p w14:paraId="42BC232F"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Problematic frame:</w:t>
      </w:r>
    </w:p>
    <w:p w14:paraId="3BAA3408" w14:textId="469EA50E" w:rsid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xml:space="preserve"># </w:t>
      </w:r>
      <w:proofErr w:type="gramStart"/>
      <w:r w:rsidRPr="00AF3D79">
        <w:rPr>
          <w:rFonts w:ascii="IntelOne Text" w:hAnsi="IntelOne Text"/>
          <w:sz w:val="18"/>
          <w:szCs w:val="18"/>
        </w:rPr>
        <w:t>V  [</w:t>
      </w:r>
      <w:proofErr w:type="gramEnd"/>
      <w:r w:rsidRPr="00AF3D79">
        <w:rPr>
          <w:rFonts w:ascii="IntelOne Text" w:hAnsi="IntelOne Text"/>
          <w:sz w:val="18"/>
          <w:szCs w:val="18"/>
        </w:rPr>
        <w:t>libjvm.so+0xb5f851</w:t>
      </w:r>
      <w:proofErr w:type="gramStart"/>
      <w:r w:rsidRPr="00AF3D79">
        <w:rPr>
          <w:rFonts w:ascii="IntelOne Text" w:hAnsi="IntelOne Text"/>
          <w:sz w:val="18"/>
          <w:szCs w:val="18"/>
        </w:rPr>
        <w:t xml:space="preserve">]  </w:t>
      </w:r>
      <w:proofErr w:type="spellStart"/>
      <w:r w:rsidRPr="00AF3D79">
        <w:rPr>
          <w:rFonts w:ascii="IntelOne Text" w:hAnsi="IntelOne Text"/>
          <w:sz w:val="18"/>
          <w:szCs w:val="18"/>
        </w:rPr>
        <w:t>CompressedOops</w:t>
      </w:r>
      <w:proofErr w:type="spellEnd"/>
      <w:r w:rsidRPr="00AF3D79">
        <w:rPr>
          <w:rFonts w:ascii="IntelOne Text" w:hAnsi="IntelOne Text"/>
          <w:sz w:val="18"/>
          <w:szCs w:val="18"/>
        </w:rPr>
        <w:t>::</w:t>
      </w:r>
      <w:proofErr w:type="spellStart"/>
      <w:proofErr w:type="gramEnd"/>
      <w:r w:rsidRPr="00AF3D79">
        <w:rPr>
          <w:rFonts w:ascii="IntelOne Text" w:hAnsi="IntelOne Text"/>
          <w:sz w:val="18"/>
          <w:szCs w:val="18"/>
        </w:rPr>
        <w:t>decode_not_null</w:t>
      </w:r>
      <w:proofErr w:type="spellEnd"/>
      <w:r w:rsidRPr="00AF3D79">
        <w:rPr>
          <w:rFonts w:ascii="IntelOne Text" w:hAnsi="IntelOne Text"/>
          <w:sz w:val="18"/>
          <w:szCs w:val="18"/>
        </w:rPr>
        <w:t>(</w:t>
      </w:r>
      <w:proofErr w:type="spellStart"/>
      <w:r w:rsidRPr="00AF3D79">
        <w:rPr>
          <w:rFonts w:ascii="IntelOne Text" w:hAnsi="IntelOne Text"/>
          <w:sz w:val="18"/>
          <w:szCs w:val="18"/>
        </w:rPr>
        <w:t>oop</w:t>
      </w:r>
      <w:proofErr w:type="spellEnd"/>
      <w:r w:rsidRPr="00AF3D79">
        <w:rPr>
          <w:rFonts w:ascii="IntelOne Text" w:hAnsi="IntelOne Text"/>
          <w:sz w:val="18"/>
          <w:szCs w:val="18"/>
        </w:rPr>
        <w:t>)+0x71</w:t>
      </w:r>
    </w:p>
    <w:p w14:paraId="3736801E" w14:textId="77777777" w:rsidR="00AF3D79" w:rsidRPr="0038200B" w:rsidRDefault="00AF3D79" w:rsidP="00AF3D79">
      <w:pPr>
        <w:pStyle w:val="ListParagraph"/>
        <w:ind w:left="1946"/>
        <w:rPr>
          <w:rFonts w:ascii="IntelOne Text" w:hAnsi="IntelOne Text"/>
          <w:sz w:val="18"/>
          <w:szCs w:val="18"/>
        </w:rPr>
      </w:pPr>
    </w:p>
    <w:p w14:paraId="2276FD87"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/ModINodeIdealizationTests.java</w:t>
      </w:r>
    </w:p>
    <w:p w14:paraId="0758E15A"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roofErr w:type="spellStart"/>
      <w:r w:rsidRPr="00C646DF">
        <w:rPr>
          <w:rFonts w:ascii="IntelOne Text" w:hAnsi="IntelOne Text"/>
          <w:sz w:val="18"/>
          <w:szCs w:val="18"/>
        </w:rPr>
        <w:t>stdout</w:t>
      </w:r>
      <w:proofErr w:type="spellEnd"/>
      <w:r w:rsidRPr="00C646DF">
        <w:rPr>
          <w:rFonts w:ascii="IntelOne Text" w:hAnsi="IntelOne Text"/>
          <w:sz w:val="18"/>
          <w:szCs w:val="18"/>
        </w:rPr>
        <w:t>:(15/</w:t>
      </w:r>
      <w:proofErr w:type="gramStart"/>
      <w:r w:rsidRPr="00C646DF">
        <w:rPr>
          <w:rFonts w:ascii="IntelOne Text" w:hAnsi="IntelOne Text"/>
          <w:sz w:val="18"/>
          <w:szCs w:val="18"/>
        </w:rPr>
        <w:t>1111)----------</w:t>
      </w:r>
      <w:proofErr w:type="gramEnd"/>
    </w:p>
    <w:p w14:paraId="77C9E62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178E4ED1"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A fatal error has been detected by the Java Runtime Environment:</w:t>
      </w:r>
    </w:p>
    <w:p w14:paraId="49725EB3"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43A7CA66"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xml:space="preserve">#  Internal Error (/home/jatinbha/sandboxes/apx/src/hotspot/share/oops/compressedOops.inline.hpp:87), </w:t>
      </w:r>
      <w:proofErr w:type="spellStart"/>
      <w:r w:rsidRPr="00C646DF">
        <w:rPr>
          <w:rFonts w:ascii="IntelOne Text" w:hAnsi="IntelOne Text"/>
          <w:sz w:val="18"/>
          <w:szCs w:val="18"/>
        </w:rPr>
        <w:t>pid</w:t>
      </w:r>
      <w:proofErr w:type="spellEnd"/>
      <w:r w:rsidRPr="00C646DF">
        <w:rPr>
          <w:rFonts w:ascii="IntelOne Text" w:hAnsi="IntelOne Text"/>
          <w:sz w:val="18"/>
          <w:szCs w:val="18"/>
        </w:rPr>
        <w:t xml:space="preserve">=4086138, </w:t>
      </w:r>
      <w:proofErr w:type="spellStart"/>
      <w:r w:rsidRPr="00C646DF">
        <w:rPr>
          <w:rFonts w:ascii="IntelOne Text" w:hAnsi="IntelOne Text"/>
          <w:sz w:val="18"/>
          <w:szCs w:val="18"/>
        </w:rPr>
        <w:t>tid</w:t>
      </w:r>
      <w:proofErr w:type="spellEnd"/>
      <w:r w:rsidRPr="00C646DF">
        <w:rPr>
          <w:rFonts w:ascii="IntelOne Text" w:hAnsi="IntelOne Text"/>
          <w:sz w:val="18"/>
          <w:szCs w:val="18"/>
        </w:rPr>
        <w:t>=4086966</w:t>
      </w:r>
    </w:p>
    <w:p w14:paraId="170C8EF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xml:space="preserve">#  </w:t>
      </w:r>
      <w:proofErr w:type="gramStart"/>
      <w:r w:rsidRPr="00C646DF">
        <w:rPr>
          <w:rFonts w:ascii="IntelOne Text" w:hAnsi="IntelOne Text"/>
          <w:sz w:val="18"/>
          <w:szCs w:val="18"/>
        </w:rPr>
        <w:t>assert(Universe::</w:t>
      </w:r>
      <w:proofErr w:type="spellStart"/>
      <w:proofErr w:type="gramEnd"/>
      <w:r w:rsidRPr="00C646DF">
        <w:rPr>
          <w:rFonts w:ascii="IntelOne Text" w:hAnsi="IntelOne Text"/>
          <w:sz w:val="18"/>
          <w:szCs w:val="18"/>
        </w:rPr>
        <w:t>is_in_heap</w:t>
      </w:r>
      <w:proofErr w:type="spellEnd"/>
      <w:r w:rsidRPr="00C646DF">
        <w:rPr>
          <w:rFonts w:ascii="IntelOne Text" w:hAnsi="IntelOne Text"/>
          <w:sz w:val="18"/>
          <w:szCs w:val="18"/>
        </w:rPr>
        <w:t>(v)) failed: object not in heap 0x000000004382a44c</w:t>
      </w:r>
    </w:p>
    <w:p w14:paraId="57D44588"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057C6307"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JRE version: OpenJDK Runtime Environment (25.0)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build 25-internal-adhoc.root.apx)</w:t>
      </w:r>
    </w:p>
    <w:p w14:paraId="0FEFB73F"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Java VM: OpenJDK 64-Bit Server VM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25-internal-adhoc.root.apx, mixed mode, tiered, compressed oops, compressed class </w:t>
      </w:r>
      <w:proofErr w:type="spellStart"/>
      <w:r w:rsidRPr="00C646DF">
        <w:rPr>
          <w:rFonts w:ascii="IntelOne Text" w:hAnsi="IntelOne Text"/>
          <w:sz w:val="18"/>
          <w:szCs w:val="18"/>
        </w:rPr>
        <w:t>ptrs</w:t>
      </w:r>
      <w:proofErr w:type="spellEnd"/>
      <w:r w:rsidRPr="00C646DF">
        <w:rPr>
          <w:rFonts w:ascii="IntelOne Text" w:hAnsi="IntelOne Text"/>
          <w:sz w:val="18"/>
          <w:szCs w:val="18"/>
        </w:rPr>
        <w:t xml:space="preserve">, g1 </w:t>
      </w:r>
      <w:proofErr w:type="spellStart"/>
      <w:r w:rsidRPr="00C646DF">
        <w:rPr>
          <w:rFonts w:ascii="IntelOne Text" w:hAnsi="IntelOne Text"/>
          <w:sz w:val="18"/>
          <w:szCs w:val="18"/>
        </w:rPr>
        <w:t>gc</w:t>
      </w:r>
      <w:proofErr w:type="spellEnd"/>
      <w:r w:rsidRPr="00C646DF">
        <w:rPr>
          <w:rFonts w:ascii="IntelOne Text" w:hAnsi="IntelOne Text"/>
          <w:sz w:val="18"/>
          <w:szCs w:val="18"/>
        </w:rPr>
        <w:t>, linux-amd64)</w:t>
      </w:r>
    </w:p>
    <w:p w14:paraId="7A55AC19"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Problematic frame:</w:t>
      </w:r>
    </w:p>
    <w:p w14:paraId="159DCDD4" w14:textId="43B82E79" w:rsidR="00AF3D79" w:rsidRPr="00C646DF" w:rsidRDefault="00C646DF" w:rsidP="00C646DF">
      <w:pPr>
        <w:ind w:left="1946"/>
        <w:rPr>
          <w:rFonts w:ascii="IntelOne Text" w:hAnsi="IntelOne Text"/>
          <w:sz w:val="18"/>
          <w:szCs w:val="18"/>
        </w:rPr>
      </w:pPr>
      <w:r w:rsidRPr="00346942">
        <w:rPr>
          <w:rFonts w:ascii="IntelOne Text" w:hAnsi="IntelOne Text"/>
          <w:sz w:val="18"/>
          <w:szCs w:val="18"/>
          <w:highlight w:val="yellow"/>
        </w:rPr>
        <w:t xml:space="preserve"># </w:t>
      </w:r>
      <w:proofErr w:type="gramStart"/>
      <w:r w:rsidRPr="00346942">
        <w:rPr>
          <w:rFonts w:ascii="IntelOne Text" w:hAnsi="IntelOne Text"/>
          <w:sz w:val="18"/>
          <w:szCs w:val="18"/>
          <w:highlight w:val="yellow"/>
        </w:rPr>
        <w:t>V  [</w:t>
      </w:r>
      <w:proofErr w:type="gramEnd"/>
      <w:r w:rsidRPr="00346942">
        <w:rPr>
          <w:rFonts w:ascii="IntelOne Text" w:hAnsi="IntelOne Text"/>
          <w:sz w:val="18"/>
          <w:szCs w:val="18"/>
          <w:highlight w:val="yellow"/>
        </w:rPr>
        <w:t>libjvm.so+0xb5f851</w:t>
      </w:r>
      <w:proofErr w:type="gramStart"/>
      <w:r w:rsidRPr="00346942">
        <w:rPr>
          <w:rFonts w:ascii="IntelOne Text" w:hAnsi="IntelOne Text"/>
          <w:sz w:val="18"/>
          <w:szCs w:val="18"/>
          <w:highlight w:val="yellow"/>
        </w:rPr>
        <w:t xml:space="preserve">]  </w:t>
      </w:r>
      <w:proofErr w:type="spellStart"/>
      <w:r w:rsidRPr="00346942">
        <w:rPr>
          <w:rFonts w:ascii="IntelOne Text" w:hAnsi="IntelOne Text"/>
          <w:sz w:val="18"/>
          <w:szCs w:val="18"/>
          <w:highlight w:val="yellow"/>
        </w:rPr>
        <w:t>CompressedOops</w:t>
      </w:r>
      <w:proofErr w:type="spellEnd"/>
      <w:r w:rsidRPr="00346942">
        <w:rPr>
          <w:rFonts w:ascii="IntelOne Text" w:hAnsi="IntelOne Text"/>
          <w:sz w:val="18"/>
          <w:szCs w:val="18"/>
          <w:highlight w:val="yellow"/>
        </w:rPr>
        <w:t>::</w:t>
      </w:r>
      <w:proofErr w:type="spellStart"/>
      <w:proofErr w:type="gramEnd"/>
      <w:r w:rsidRPr="00346942">
        <w:rPr>
          <w:rFonts w:ascii="IntelOne Text" w:hAnsi="IntelOne Text"/>
          <w:sz w:val="18"/>
          <w:szCs w:val="18"/>
          <w:highlight w:val="yellow"/>
        </w:rPr>
        <w:t>decode_not_null</w:t>
      </w:r>
      <w:proofErr w:type="spellEnd"/>
      <w:r w:rsidRPr="00346942">
        <w:rPr>
          <w:rFonts w:ascii="IntelOne Text" w:hAnsi="IntelOne Text"/>
          <w:sz w:val="18"/>
          <w:szCs w:val="18"/>
          <w:highlight w:val="yellow"/>
        </w:rPr>
        <w:t>(</w:t>
      </w:r>
      <w:proofErr w:type="spellStart"/>
      <w:r w:rsidRPr="00346942">
        <w:rPr>
          <w:rFonts w:ascii="IntelOne Text" w:hAnsi="IntelOne Text"/>
          <w:sz w:val="18"/>
          <w:szCs w:val="18"/>
          <w:highlight w:val="yellow"/>
        </w:rPr>
        <w:t>oop</w:t>
      </w:r>
      <w:proofErr w:type="spellEnd"/>
      <w:r w:rsidRPr="00346942">
        <w:rPr>
          <w:rFonts w:ascii="IntelOne Text" w:hAnsi="IntelOne Text"/>
          <w:sz w:val="18"/>
          <w:szCs w:val="18"/>
          <w:highlight w:val="yellow"/>
        </w:rPr>
        <w:t>)+0x71</w:t>
      </w:r>
    </w:p>
    <w:p w14:paraId="49E8D678"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/OrINodeIdealizationTests.java</w:t>
      </w:r>
    </w:p>
    <w:p w14:paraId="3BBDDFCF"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7E3FDAB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lastRenderedPageBreak/>
        <w:t># A fatal error has been detected by the Java Runtime Environment:</w:t>
      </w:r>
    </w:p>
    <w:p w14:paraId="72B5B7F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405FDF7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xml:space="preserve">#  Internal Error (/home/jatinbha/sandboxes/apx/src/hotspot/share/oops/compressedOops.inline.hpp:87), </w:t>
      </w:r>
      <w:proofErr w:type="spellStart"/>
      <w:r w:rsidRPr="00C646DF">
        <w:rPr>
          <w:rFonts w:ascii="IntelOne Text" w:hAnsi="IntelOne Text"/>
          <w:sz w:val="18"/>
          <w:szCs w:val="18"/>
        </w:rPr>
        <w:t>pid</w:t>
      </w:r>
      <w:proofErr w:type="spellEnd"/>
      <w:r w:rsidRPr="00C646DF">
        <w:rPr>
          <w:rFonts w:ascii="IntelOne Text" w:hAnsi="IntelOne Text"/>
          <w:sz w:val="18"/>
          <w:szCs w:val="18"/>
        </w:rPr>
        <w:t xml:space="preserve">=4088258, </w:t>
      </w:r>
      <w:proofErr w:type="spellStart"/>
      <w:r w:rsidRPr="00C646DF">
        <w:rPr>
          <w:rFonts w:ascii="IntelOne Text" w:hAnsi="IntelOne Text"/>
          <w:sz w:val="18"/>
          <w:szCs w:val="18"/>
        </w:rPr>
        <w:t>tid</w:t>
      </w:r>
      <w:proofErr w:type="spellEnd"/>
      <w:r w:rsidRPr="00C646DF">
        <w:rPr>
          <w:rFonts w:ascii="IntelOne Text" w:hAnsi="IntelOne Text"/>
          <w:sz w:val="18"/>
          <w:szCs w:val="18"/>
        </w:rPr>
        <w:t>=4088912</w:t>
      </w:r>
    </w:p>
    <w:p w14:paraId="390BC200"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xml:space="preserve">#  </w:t>
      </w:r>
      <w:proofErr w:type="gramStart"/>
      <w:r w:rsidRPr="00C646DF">
        <w:rPr>
          <w:rFonts w:ascii="IntelOne Text" w:hAnsi="IntelOne Text"/>
          <w:sz w:val="18"/>
          <w:szCs w:val="18"/>
        </w:rPr>
        <w:t>assert(Universe::</w:t>
      </w:r>
      <w:proofErr w:type="spellStart"/>
      <w:proofErr w:type="gramEnd"/>
      <w:r w:rsidRPr="00C646DF">
        <w:rPr>
          <w:rFonts w:ascii="IntelOne Text" w:hAnsi="IntelOne Text"/>
          <w:sz w:val="18"/>
          <w:szCs w:val="18"/>
        </w:rPr>
        <w:t>is_in_heap</w:t>
      </w:r>
      <w:proofErr w:type="spellEnd"/>
      <w:r w:rsidRPr="00C646DF">
        <w:rPr>
          <w:rFonts w:ascii="IntelOne Text" w:hAnsi="IntelOne Text"/>
          <w:sz w:val="18"/>
          <w:szCs w:val="18"/>
        </w:rPr>
        <w:t>(v)) failed: object not in heap 0x00000000000007e8</w:t>
      </w:r>
    </w:p>
    <w:p w14:paraId="131E4C9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0C6C5D5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JRE version: OpenJDK Runtime Environment (25.0)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build 25-internal-adhoc.root.apx)</w:t>
      </w:r>
    </w:p>
    <w:p w14:paraId="3444FC4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Java VM: OpenJDK 64-Bit Server VM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25-internal-adhoc.root.apx, mixed mode, tiered, compressed oops, compressed class </w:t>
      </w:r>
      <w:proofErr w:type="spellStart"/>
      <w:r w:rsidRPr="00C646DF">
        <w:rPr>
          <w:rFonts w:ascii="IntelOne Text" w:hAnsi="IntelOne Text"/>
          <w:sz w:val="18"/>
          <w:szCs w:val="18"/>
        </w:rPr>
        <w:t>ptrs</w:t>
      </w:r>
      <w:proofErr w:type="spellEnd"/>
      <w:r w:rsidRPr="00C646DF">
        <w:rPr>
          <w:rFonts w:ascii="IntelOne Text" w:hAnsi="IntelOne Text"/>
          <w:sz w:val="18"/>
          <w:szCs w:val="18"/>
        </w:rPr>
        <w:t xml:space="preserve">, g1 </w:t>
      </w:r>
      <w:proofErr w:type="spellStart"/>
      <w:r w:rsidRPr="00C646DF">
        <w:rPr>
          <w:rFonts w:ascii="IntelOne Text" w:hAnsi="IntelOne Text"/>
          <w:sz w:val="18"/>
          <w:szCs w:val="18"/>
        </w:rPr>
        <w:t>gc</w:t>
      </w:r>
      <w:proofErr w:type="spellEnd"/>
      <w:r w:rsidRPr="00C646DF">
        <w:rPr>
          <w:rFonts w:ascii="IntelOne Text" w:hAnsi="IntelOne Text"/>
          <w:sz w:val="18"/>
          <w:szCs w:val="18"/>
        </w:rPr>
        <w:t>, linux-amd64)</w:t>
      </w:r>
    </w:p>
    <w:p w14:paraId="558F732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Problematic frame:</w:t>
      </w:r>
    </w:p>
    <w:p w14:paraId="5B55FD35" w14:textId="7B40A76E" w:rsid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xml:space="preserve"># </w:t>
      </w:r>
      <w:proofErr w:type="gramStart"/>
      <w:r w:rsidRPr="00C646DF">
        <w:rPr>
          <w:rFonts w:ascii="IntelOne Text" w:hAnsi="IntelOne Text"/>
          <w:sz w:val="18"/>
          <w:szCs w:val="18"/>
        </w:rPr>
        <w:t>V  [</w:t>
      </w:r>
      <w:proofErr w:type="gramEnd"/>
      <w:r w:rsidRPr="00C646DF">
        <w:rPr>
          <w:rFonts w:ascii="IntelOne Text" w:hAnsi="IntelOne Text"/>
          <w:sz w:val="18"/>
          <w:szCs w:val="18"/>
        </w:rPr>
        <w:t>libjvm.so+0xb5f851</w:t>
      </w:r>
      <w:proofErr w:type="gramStart"/>
      <w:r w:rsidRPr="00C646DF">
        <w:rPr>
          <w:rFonts w:ascii="IntelOne Text" w:hAnsi="IntelOne Text"/>
          <w:sz w:val="18"/>
          <w:szCs w:val="18"/>
        </w:rPr>
        <w:t xml:space="preserve">]  </w:t>
      </w:r>
      <w:proofErr w:type="spellStart"/>
      <w:r w:rsidRPr="00C646DF">
        <w:rPr>
          <w:rFonts w:ascii="IntelOne Text" w:hAnsi="IntelOne Text"/>
          <w:sz w:val="18"/>
          <w:szCs w:val="18"/>
        </w:rPr>
        <w:t>CompressedOops</w:t>
      </w:r>
      <w:proofErr w:type="spellEnd"/>
      <w:r w:rsidRPr="00C646DF">
        <w:rPr>
          <w:rFonts w:ascii="IntelOne Text" w:hAnsi="IntelOne Text"/>
          <w:sz w:val="18"/>
          <w:szCs w:val="18"/>
        </w:rPr>
        <w:t>::</w:t>
      </w:r>
      <w:proofErr w:type="spellStart"/>
      <w:proofErr w:type="gramEnd"/>
      <w:r w:rsidRPr="00C646DF">
        <w:rPr>
          <w:rFonts w:ascii="IntelOne Text" w:hAnsi="IntelOne Text"/>
          <w:sz w:val="18"/>
          <w:szCs w:val="18"/>
        </w:rPr>
        <w:t>decode_not_null</w:t>
      </w:r>
      <w:proofErr w:type="spellEnd"/>
      <w:r w:rsidRPr="00C646DF">
        <w:rPr>
          <w:rFonts w:ascii="IntelOne Text" w:hAnsi="IntelOne Text"/>
          <w:sz w:val="18"/>
          <w:szCs w:val="18"/>
        </w:rPr>
        <w:t>(</w:t>
      </w:r>
      <w:proofErr w:type="spellStart"/>
      <w:r w:rsidRPr="00C646DF">
        <w:rPr>
          <w:rFonts w:ascii="IntelOne Text" w:hAnsi="IntelOne Text"/>
          <w:sz w:val="18"/>
          <w:szCs w:val="18"/>
        </w:rPr>
        <w:t>oop</w:t>
      </w:r>
      <w:proofErr w:type="spellEnd"/>
      <w:r w:rsidRPr="00C646DF">
        <w:rPr>
          <w:rFonts w:ascii="IntelOne Text" w:hAnsi="IntelOne Text"/>
          <w:sz w:val="18"/>
          <w:szCs w:val="18"/>
        </w:rPr>
        <w:t>)+0x71</w:t>
      </w:r>
    </w:p>
    <w:p w14:paraId="4BAC81C0" w14:textId="77777777" w:rsidR="00C646DF" w:rsidRPr="0038200B" w:rsidRDefault="00C646DF" w:rsidP="00C646DF">
      <w:pPr>
        <w:pStyle w:val="ListParagraph"/>
        <w:ind w:left="1946"/>
        <w:rPr>
          <w:rFonts w:ascii="IntelOne Text" w:hAnsi="IntelOne Text"/>
          <w:sz w:val="18"/>
          <w:szCs w:val="18"/>
        </w:rPr>
      </w:pPr>
    </w:p>
    <w:p w14:paraId="04789CCE"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/RShiftINodeIdealizationTests.java</w:t>
      </w:r>
    </w:p>
    <w:p w14:paraId="72ED0E4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roofErr w:type="spellStart"/>
      <w:r w:rsidRPr="001C35F6">
        <w:rPr>
          <w:rFonts w:ascii="IntelOne Text" w:hAnsi="IntelOne Text"/>
          <w:sz w:val="18"/>
          <w:szCs w:val="18"/>
        </w:rPr>
        <w:t>stdout</w:t>
      </w:r>
      <w:proofErr w:type="spellEnd"/>
      <w:r w:rsidRPr="001C35F6">
        <w:rPr>
          <w:rFonts w:ascii="IntelOne Text" w:hAnsi="IntelOne Text"/>
          <w:sz w:val="18"/>
          <w:szCs w:val="18"/>
        </w:rPr>
        <w:t>:(15/</w:t>
      </w:r>
      <w:proofErr w:type="gramStart"/>
      <w:r w:rsidRPr="001C35F6">
        <w:rPr>
          <w:rFonts w:ascii="IntelOne Text" w:hAnsi="IntelOne Text"/>
          <w:sz w:val="18"/>
          <w:szCs w:val="18"/>
        </w:rPr>
        <w:t>1191)----------</w:t>
      </w:r>
      <w:proofErr w:type="gramEnd"/>
    </w:p>
    <w:p w14:paraId="0B4A5C25"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xml:space="preserve">No valid </w:t>
      </w:r>
      <w:proofErr w:type="spellStart"/>
      <w:r w:rsidRPr="001C35F6">
        <w:rPr>
          <w:rFonts w:ascii="IntelOne Text" w:hAnsi="IntelOne Text"/>
          <w:sz w:val="18"/>
          <w:szCs w:val="18"/>
        </w:rPr>
        <w:t>oop</w:t>
      </w:r>
      <w:proofErr w:type="spellEnd"/>
      <w:r w:rsidRPr="001C35F6">
        <w:rPr>
          <w:rFonts w:ascii="IntelOne Text" w:hAnsi="IntelOne Text"/>
          <w:sz w:val="18"/>
          <w:szCs w:val="18"/>
        </w:rPr>
        <w:t xml:space="preserve"> at address#</w:t>
      </w:r>
    </w:p>
    <w:p w14:paraId="3EBDA586"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0C83D45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3876764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xml:space="preserve">#  Internal Error (/home/jatinbha/sandboxes/apx/src/hotspot/share/runtime/stackValue.cpp:141), </w:t>
      </w:r>
      <w:proofErr w:type="spellStart"/>
      <w:r w:rsidRPr="001C35F6">
        <w:rPr>
          <w:rFonts w:ascii="IntelOne Text" w:hAnsi="IntelOne Text"/>
          <w:sz w:val="18"/>
          <w:szCs w:val="18"/>
        </w:rPr>
        <w:t>pid</w:t>
      </w:r>
      <w:proofErr w:type="spellEnd"/>
      <w:r w:rsidRPr="001C35F6">
        <w:rPr>
          <w:rFonts w:ascii="IntelOne Text" w:hAnsi="IntelOne Text"/>
          <w:sz w:val="18"/>
          <w:szCs w:val="18"/>
        </w:rPr>
        <w:t xml:space="preserve">=4089186, </w:t>
      </w:r>
      <w:proofErr w:type="spellStart"/>
      <w:r w:rsidRPr="001C35F6">
        <w:rPr>
          <w:rFonts w:ascii="IntelOne Text" w:hAnsi="IntelOne Text"/>
          <w:sz w:val="18"/>
          <w:szCs w:val="18"/>
        </w:rPr>
        <w:t>tid</w:t>
      </w:r>
      <w:proofErr w:type="spellEnd"/>
      <w:r w:rsidRPr="001C35F6">
        <w:rPr>
          <w:rFonts w:ascii="IntelOne Text" w:hAnsi="IntelOne Text"/>
          <w:sz w:val="18"/>
          <w:szCs w:val="18"/>
        </w:rPr>
        <w:t>=4089201</w:t>
      </w:r>
    </w:p>
    <w:p w14:paraId="33A39B98"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xml:space="preserve">#  </w:t>
      </w:r>
      <w:proofErr w:type="gramStart"/>
      <w:r w:rsidRPr="001C35F6">
        <w:rPr>
          <w:rFonts w:ascii="IntelOne Text" w:hAnsi="IntelOne Text"/>
          <w:sz w:val="18"/>
          <w:szCs w:val="18"/>
          <w:highlight w:val="yellow"/>
        </w:rPr>
        <w:t>assert(</w:t>
      </w:r>
      <w:proofErr w:type="spellStart"/>
      <w:r w:rsidRPr="001C35F6">
        <w:rPr>
          <w:rFonts w:ascii="IntelOne Text" w:hAnsi="IntelOne Text"/>
          <w:sz w:val="18"/>
          <w:szCs w:val="18"/>
          <w:highlight w:val="yellow"/>
        </w:rPr>
        <w:t>oopDesc</w:t>
      </w:r>
      <w:proofErr w:type="spellEnd"/>
      <w:r w:rsidRPr="001C35F6">
        <w:rPr>
          <w:rFonts w:ascii="IntelOne Text" w:hAnsi="IntelOne Text"/>
          <w:sz w:val="18"/>
          <w:szCs w:val="18"/>
          <w:highlight w:val="yellow"/>
        </w:rPr>
        <w:t>::</w:t>
      </w:r>
      <w:proofErr w:type="spellStart"/>
      <w:proofErr w:type="gramEnd"/>
      <w:r w:rsidRPr="001C35F6">
        <w:rPr>
          <w:rFonts w:ascii="IntelOne Text" w:hAnsi="IntelOne Text"/>
          <w:sz w:val="18"/>
          <w:szCs w:val="18"/>
          <w:highlight w:val="yellow"/>
        </w:rPr>
        <w:t>is_oop_or_null</w:t>
      </w:r>
      <w:proofErr w:type="spellEnd"/>
      <w:r w:rsidRPr="001C35F6">
        <w:rPr>
          <w:rFonts w:ascii="IntelOne Text" w:hAnsi="IntelOne Text"/>
          <w:sz w:val="18"/>
          <w:szCs w:val="18"/>
          <w:highlight w:val="yellow"/>
        </w:rPr>
        <w:t>(</w:t>
      </w:r>
      <w:proofErr w:type="spellStart"/>
      <w:r w:rsidRPr="001C35F6">
        <w:rPr>
          <w:rFonts w:ascii="IntelOne Text" w:hAnsi="IntelOne Text"/>
          <w:sz w:val="18"/>
          <w:szCs w:val="18"/>
          <w:highlight w:val="yellow"/>
        </w:rPr>
        <w:t>val</w:t>
      </w:r>
      <w:proofErr w:type="spellEnd"/>
      <w:r w:rsidRPr="001C35F6">
        <w:rPr>
          <w:rFonts w:ascii="IntelOne Text" w:hAnsi="IntelOne Text"/>
          <w:sz w:val="18"/>
          <w:szCs w:val="18"/>
          <w:highlight w:val="yellow"/>
        </w:rPr>
        <w:t xml:space="preserve">)) failed: bad </w:t>
      </w:r>
      <w:proofErr w:type="spellStart"/>
      <w:r w:rsidRPr="001C35F6">
        <w:rPr>
          <w:rFonts w:ascii="IntelOne Text" w:hAnsi="IntelOne Text"/>
          <w:sz w:val="18"/>
          <w:szCs w:val="18"/>
          <w:highlight w:val="yellow"/>
        </w:rPr>
        <w:t>oop</w:t>
      </w:r>
      <w:proofErr w:type="spellEnd"/>
      <w:r w:rsidRPr="001C35F6">
        <w:rPr>
          <w:rFonts w:ascii="IntelOne Text" w:hAnsi="IntelOne Text"/>
          <w:sz w:val="18"/>
          <w:szCs w:val="18"/>
          <w:highlight w:val="yellow"/>
        </w:rPr>
        <w:t xml:space="preserve"> found at</w:t>
      </w:r>
      <w:r w:rsidRPr="001C35F6">
        <w:rPr>
          <w:rFonts w:ascii="IntelOne Text" w:hAnsi="IntelOne Text"/>
          <w:sz w:val="18"/>
          <w:szCs w:val="18"/>
        </w:rPr>
        <w:t xml:space="preserve"> 0x00007f16a0e32a18 </w:t>
      </w:r>
      <w:proofErr w:type="spellStart"/>
      <w:r w:rsidRPr="001C35F6">
        <w:rPr>
          <w:rFonts w:ascii="IntelOne Text" w:hAnsi="IntelOne Text"/>
          <w:sz w:val="18"/>
          <w:szCs w:val="18"/>
        </w:rPr>
        <w:t>in_cont</w:t>
      </w:r>
      <w:proofErr w:type="spellEnd"/>
      <w:r w:rsidRPr="001C35F6">
        <w:rPr>
          <w:rFonts w:ascii="IntelOne Text" w:hAnsi="IntelOne Text"/>
          <w:sz w:val="18"/>
          <w:szCs w:val="18"/>
        </w:rPr>
        <w:t>: 0 compressed: 0</w:t>
      </w:r>
    </w:p>
    <w:p w14:paraId="2694D2F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55C2CBBA" w14:textId="366EF34D" w:rsid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w:t>
      </w:r>
      <w:proofErr w:type="spellStart"/>
      <w:r w:rsidRPr="001C35F6">
        <w:rPr>
          <w:rFonts w:ascii="IntelOne Text" w:hAnsi="IntelOne Text"/>
          <w:sz w:val="18"/>
          <w:szCs w:val="18"/>
        </w:rPr>
        <w:t>fastdebug</w:t>
      </w:r>
      <w:proofErr w:type="spellEnd"/>
      <w:r w:rsidRPr="001C35F6">
        <w:rPr>
          <w:rFonts w:ascii="IntelOne Text" w:hAnsi="IntelOne Text"/>
          <w:sz w:val="18"/>
          <w:szCs w:val="18"/>
        </w:rPr>
        <w:t xml:space="preserve"> build 25-internal-adhoc.root.apx)</w:t>
      </w:r>
    </w:p>
    <w:p w14:paraId="44B6A1F5" w14:textId="77777777" w:rsidR="001C35F6" w:rsidRPr="0038200B" w:rsidRDefault="001C35F6" w:rsidP="001C35F6">
      <w:pPr>
        <w:pStyle w:val="ListParagraph"/>
        <w:ind w:left="1946"/>
        <w:rPr>
          <w:rFonts w:ascii="IntelOne Text" w:hAnsi="IntelOne Text"/>
          <w:sz w:val="18"/>
          <w:szCs w:val="18"/>
        </w:rPr>
      </w:pPr>
    </w:p>
    <w:p w14:paraId="22242AD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/TestAutoVectorization2DArray.java</w:t>
      </w:r>
    </w:p>
    <w:p w14:paraId="3EB75D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roofErr w:type="spellStart"/>
      <w:r w:rsidRPr="001C35F6">
        <w:rPr>
          <w:rFonts w:ascii="IntelOne Text" w:hAnsi="IntelOne Text"/>
          <w:sz w:val="18"/>
          <w:szCs w:val="18"/>
        </w:rPr>
        <w:t>stdout</w:t>
      </w:r>
      <w:proofErr w:type="spellEnd"/>
      <w:r w:rsidRPr="001C35F6">
        <w:rPr>
          <w:rFonts w:ascii="IntelOne Text" w:hAnsi="IntelOne Text"/>
          <w:sz w:val="18"/>
          <w:szCs w:val="18"/>
        </w:rPr>
        <w:t>:(15/</w:t>
      </w:r>
      <w:proofErr w:type="gramStart"/>
      <w:r w:rsidRPr="001C35F6">
        <w:rPr>
          <w:rFonts w:ascii="IntelOne Text" w:hAnsi="IntelOne Text"/>
          <w:sz w:val="18"/>
          <w:szCs w:val="18"/>
        </w:rPr>
        <w:t>1111)----------</w:t>
      </w:r>
      <w:proofErr w:type="gramEnd"/>
    </w:p>
    <w:p w14:paraId="1B8FAC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1DE5D6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7AB1114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5EFBB4F"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xml:space="preserve">#  Internal Error (/home/jatinbha/sandboxes/apx/src/hotspot/share/oops/compressedOops.inline.hpp:87), </w:t>
      </w:r>
      <w:proofErr w:type="spellStart"/>
      <w:r w:rsidRPr="001C35F6">
        <w:rPr>
          <w:rFonts w:ascii="IntelOne Text" w:hAnsi="IntelOne Text"/>
          <w:sz w:val="18"/>
          <w:szCs w:val="18"/>
        </w:rPr>
        <w:t>pid</w:t>
      </w:r>
      <w:proofErr w:type="spellEnd"/>
      <w:r w:rsidRPr="001C35F6">
        <w:rPr>
          <w:rFonts w:ascii="IntelOne Text" w:hAnsi="IntelOne Text"/>
          <w:sz w:val="18"/>
          <w:szCs w:val="18"/>
        </w:rPr>
        <w:t xml:space="preserve">=4093523, </w:t>
      </w:r>
      <w:proofErr w:type="spellStart"/>
      <w:r w:rsidRPr="001C35F6">
        <w:rPr>
          <w:rFonts w:ascii="IntelOne Text" w:hAnsi="IntelOne Text"/>
          <w:sz w:val="18"/>
          <w:szCs w:val="18"/>
        </w:rPr>
        <w:t>tid</w:t>
      </w:r>
      <w:proofErr w:type="spellEnd"/>
      <w:r w:rsidRPr="001C35F6">
        <w:rPr>
          <w:rFonts w:ascii="IntelOne Text" w:hAnsi="IntelOne Text"/>
          <w:sz w:val="18"/>
          <w:szCs w:val="18"/>
        </w:rPr>
        <w:t>=4094085</w:t>
      </w:r>
    </w:p>
    <w:p w14:paraId="08F1B7AB"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xml:space="preserve">#  </w:t>
      </w:r>
      <w:proofErr w:type="gramStart"/>
      <w:r w:rsidRPr="001C35F6">
        <w:rPr>
          <w:rFonts w:ascii="IntelOne Text" w:hAnsi="IntelOne Text"/>
          <w:sz w:val="18"/>
          <w:szCs w:val="18"/>
          <w:highlight w:val="yellow"/>
        </w:rPr>
        <w:t>assert(Universe::</w:t>
      </w:r>
      <w:proofErr w:type="spellStart"/>
      <w:proofErr w:type="gramEnd"/>
      <w:r w:rsidRPr="001C35F6">
        <w:rPr>
          <w:rFonts w:ascii="IntelOne Text" w:hAnsi="IntelOne Text"/>
          <w:sz w:val="18"/>
          <w:szCs w:val="18"/>
          <w:highlight w:val="yellow"/>
        </w:rPr>
        <w:t>is_in_heap</w:t>
      </w:r>
      <w:proofErr w:type="spellEnd"/>
      <w:r w:rsidRPr="001C35F6">
        <w:rPr>
          <w:rFonts w:ascii="IntelOne Text" w:hAnsi="IntelOne Text"/>
          <w:sz w:val="18"/>
          <w:szCs w:val="18"/>
          <w:highlight w:val="yellow"/>
        </w:rPr>
        <w:t>(v)) failed: object not in heap 0x0000000000000fa0</w:t>
      </w:r>
    </w:p>
    <w:p w14:paraId="3C1FD93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2CDDC2E4"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w:t>
      </w:r>
      <w:proofErr w:type="spellStart"/>
      <w:r w:rsidRPr="001C35F6">
        <w:rPr>
          <w:rFonts w:ascii="IntelOne Text" w:hAnsi="IntelOne Text"/>
          <w:sz w:val="18"/>
          <w:szCs w:val="18"/>
        </w:rPr>
        <w:t>fastdebug</w:t>
      </w:r>
      <w:proofErr w:type="spellEnd"/>
      <w:r w:rsidRPr="001C35F6">
        <w:rPr>
          <w:rFonts w:ascii="IntelOne Text" w:hAnsi="IntelOne Text"/>
          <w:sz w:val="18"/>
          <w:szCs w:val="18"/>
        </w:rPr>
        <w:t xml:space="preserve"> build 25-internal-adhoc.root.apx)</w:t>
      </w:r>
    </w:p>
    <w:p w14:paraId="528A747A"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Java VM: OpenJDK 64-Bit Server VM (</w:t>
      </w:r>
      <w:proofErr w:type="spellStart"/>
      <w:r w:rsidRPr="001C35F6">
        <w:rPr>
          <w:rFonts w:ascii="IntelOne Text" w:hAnsi="IntelOne Text"/>
          <w:sz w:val="18"/>
          <w:szCs w:val="18"/>
        </w:rPr>
        <w:t>fastdebug</w:t>
      </w:r>
      <w:proofErr w:type="spellEnd"/>
      <w:r w:rsidRPr="001C35F6">
        <w:rPr>
          <w:rFonts w:ascii="IntelOne Text" w:hAnsi="IntelOne Text"/>
          <w:sz w:val="18"/>
          <w:szCs w:val="18"/>
        </w:rPr>
        <w:t xml:space="preserve"> 25-internal-adhoc.root.apx, mixed mode, tiered, compressed oops, compressed class </w:t>
      </w:r>
      <w:proofErr w:type="spellStart"/>
      <w:r w:rsidRPr="001C35F6">
        <w:rPr>
          <w:rFonts w:ascii="IntelOne Text" w:hAnsi="IntelOne Text"/>
          <w:sz w:val="18"/>
          <w:szCs w:val="18"/>
        </w:rPr>
        <w:t>ptrs</w:t>
      </w:r>
      <w:proofErr w:type="spellEnd"/>
      <w:r w:rsidRPr="001C35F6">
        <w:rPr>
          <w:rFonts w:ascii="IntelOne Text" w:hAnsi="IntelOne Text"/>
          <w:sz w:val="18"/>
          <w:szCs w:val="18"/>
        </w:rPr>
        <w:t xml:space="preserve">, g1 </w:t>
      </w:r>
      <w:proofErr w:type="spellStart"/>
      <w:r w:rsidRPr="001C35F6">
        <w:rPr>
          <w:rFonts w:ascii="IntelOne Text" w:hAnsi="IntelOne Text"/>
          <w:sz w:val="18"/>
          <w:szCs w:val="18"/>
        </w:rPr>
        <w:t>gc</w:t>
      </w:r>
      <w:proofErr w:type="spellEnd"/>
      <w:r w:rsidRPr="001C35F6">
        <w:rPr>
          <w:rFonts w:ascii="IntelOne Text" w:hAnsi="IntelOne Text"/>
          <w:sz w:val="18"/>
          <w:szCs w:val="18"/>
        </w:rPr>
        <w:t>, linux-amd64)</w:t>
      </w:r>
    </w:p>
    <w:p w14:paraId="24A3496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Problematic frame:</w:t>
      </w:r>
    </w:p>
    <w:p w14:paraId="38E3AE81" w14:textId="7BFCDDBA" w:rsidR="00F93C7B" w:rsidRPr="00F93C7B" w:rsidRDefault="001C35F6" w:rsidP="00F93C7B">
      <w:pPr>
        <w:pStyle w:val="ListParagraph"/>
        <w:ind w:left="1946"/>
        <w:rPr>
          <w:rFonts w:ascii="IntelOne Text" w:hAnsi="IntelOne Text"/>
          <w:sz w:val="18"/>
          <w:szCs w:val="18"/>
        </w:rPr>
      </w:pPr>
      <w:r w:rsidRPr="001C35F6">
        <w:rPr>
          <w:rFonts w:ascii="IntelOne Text" w:hAnsi="IntelOne Text"/>
          <w:sz w:val="18"/>
          <w:szCs w:val="18"/>
        </w:rPr>
        <w:t xml:space="preserve"># </w:t>
      </w:r>
      <w:proofErr w:type="gramStart"/>
      <w:r w:rsidRPr="001C35F6">
        <w:rPr>
          <w:rFonts w:ascii="IntelOne Text" w:hAnsi="IntelOne Text"/>
          <w:sz w:val="18"/>
          <w:szCs w:val="18"/>
        </w:rPr>
        <w:t>V  [</w:t>
      </w:r>
      <w:proofErr w:type="gramEnd"/>
      <w:r w:rsidRPr="001C35F6">
        <w:rPr>
          <w:rFonts w:ascii="IntelOne Text" w:hAnsi="IntelOne Text"/>
          <w:sz w:val="18"/>
          <w:szCs w:val="18"/>
        </w:rPr>
        <w:t>libjvm.so+0xb5f851</w:t>
      </w:r>
      <w:proofErr w:type="gramStart"/>
      <w:r w:rsidRPr="001C35F6">
        <w:rPr>
          <w:rFonts w:ascii="IntelOne Text" w:hAnsi="IntelOne Text"/>
          <w:sz w:val="18"/>
          <w:szCs w:val="18"/>
        </w:rPr>
        <w:t xml:space="preserve">]  </w:t>
      </w:r>
      <w:proofErr w:type="spellStart"/>
      <w:r w:rsidRPr="001C35F6">
        <w:rPr>
          <w:rFonts w:ascii="IntelOne Text" w:hAnsi="IntelOne Text"/>
          <w:sz w:val="18"/>
          <w:szCs w:val="18"/>
        </w:rPr>
        <w:t>CompressedOops</w:t>
      </w:r>
      <w:proofErr w:type="spellEnd"/>
      <w:r w:rsidRPr="001C35F6">
        <w:rPr>
          <w:rFonts w:ascii="IntelOne Text" w:hAnsi="IntelOne Text"/>
          <w:sz w:val="18"/>
          <w:szCs w:val="18"/>
        </w:rPr>
        <w:t>::</w:t>
      </w:r>
      <w:proofErr w:type="spellStart"/>
      <w:proofErr w:type="gramEnd"/>
      <w:r w:rsidRPr="001C35F6">
        <w:rPr>
          <w:rFonts w:ascii="IntelOne Text" w:hAnsi="IntelOne Text"/>
          <w:sz w:val="18"/>
          <w:szCs w:val="18"/>
        </w:rPr>
        <w:t>decode_not_null</w:t>
      </w:r>
      <w:proofErr w:type="spellEnd"/>
      <w:r w:rsidRPr="001C35F6">
        <w:rPr>
          <w:rFonts w:ascii="IntelOne Text" w:hAnsi="IntelOne Text"/>
          <w:sz w:val="18"/>
          <w:szCs w:val="18"/>
        </w:rPr>
        <w:t>(</w:t>
      </w:r>
      <w:proofErr w:type="spellStart"/>
      <w:r w:rsidRPr="001C35F6">
        <w:rPr>
          <w:rFonts w:ascii="IntelOne Text" w:hAnsi="IntelOne Text"/>
          <w:sz w:val="18"/>
          <w:szCs w:val="18"/>
        </w:rPr>
        <w:t>oop</w:t>
      </w:r>
      <w:proofErr w:type="spellEnd"/>
      <w:r w:rsidRPr="001C35F6">
        <w:rPr>
          <w:rFonts w:ascii="IntelOne Text" w:hAnsi="IntelOne Text"/>
          <w:sz w:val="18"/>
          <w:szCs w:val="18"/>
        </w:rPr>
        <w:t>)+0x71</w:t>
      </w:r>
    </w:p>
    <w:p w14:paraId="32345FE9" w14:textId="608BF65B" w:rsidR="0038200B" w:rsidRP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/TestVectorizationMismatchedAccess.java</w:t>
      </w:r>
    </w:p>
    <w:p w14:paraId="4609A1DB" w14:textId="1365A3B3" w:rsidR="0038200B" w:rsidRPr="0038200B" w:rsidRDefault="00F93C7B" w:rsidP="00F93C7B">
      <w:pPr>
        <w:ind w:left="1946"/>
        <w:rPr>
          <w:rFonts w:ascii="IntelOne Text" w:hAnsi="IntelOne Text"/>
          <w:sz w:val="18"/>
          <w:szCs w:val="18"/>
        </w:rPr>
      </w:pPr>
      <w:r>
        <w:rPr>
          <w:rFonts w:ascii="IntelOne Text" w:hAnsi="IntelOne Text"/>
          <w:sz w:val="18"/>
          <w:szCs w:val="18"/>
        </w:rPr>
        <w:t>TIMEOUT</w:t>
      </w:r>
    </w:p>
    <w:p w14:paraId="331DB02D" w14:textId="2F7799F7" w:rsidR="00F62DCB" w:rsidRDefault="00F62DCB" w:rsidP="00C17358">
      <w:pPr>
        <w:rPr>
          <w:rFonts w:ascii="IntelOne Text" w:hAnsi="IntelOne Text"/>
          <w:sz w:val="18"/>
          <w:szCs w:val="18"/>
        </w:rPr>
      </w:pPr>
    </w:p>
    <w:p w14:paraId="1DB1B9C8" w14:textId="77777777" w:rsidR="00BD0224" w:rsidRDefault="00BD0224" w:rsidP="00C17358">
      <w:pPr>
        <w:rPr>
          <w:rFonts w:ascii="IntelOne Text" w:hAnsi="IntelOne Text"/>
          <w:sz w:val="18"/>
          <w:szCs w:val="18"/>
        </w:rPr>
      </w:pPr>
    </w:p>
    <w:p w14:paraId="5EAF2AB3" w14:textId="77777777" w:rsidR="00BD0224" w:rsidRDefault="00BD0224" w:rsidP="00C17358">
      <w:pPr>
        <w:rPr>
          <w:rFonts w:ascii="IntelOne Text" w:hAnsi="IntelOne Text"/>
          <w:sz w:val="18"/>
          <w:szCs w:val="18"/>
        </w:rPr>
      </w:pPr>
    </w:p>
    <w:p w14:paraId="5E52CDAB" w14:textId="77777777" w:rsidR="00BD0224" w:rsidRDefault="00BD0224" w:rsidP="00C17358">
      <w:pPr>
        <w:rPr>
          <w:rFonts w:ascii="IntelOne Text" w:hAnsi="IntelOne Text"/>
          <w:sz w:val="18"/>
          <w:szCs w:val="18"/>
        </w:rPr>
      </w:pPr>
    </w:p>
    <w:p w14:paraId="5488A174" w14:textId="77777777" w:rsidR="00BD0224" w:rsidRDefault="00BD0224" w:rsidP="00C17358">
      <w:pPr>
        <w:rPr>
          <w:rFonts w:ascii="IntelOne Text" w:hAnsi="IntelOne Text"/>
          <w:sz w:val="18"/>
          <w:szCs w:val="18"/>
        </w:rPr>
      </w:pPr>
    </w:p>
    <w:p w14:paraId="52EA5AA0" w14:textId="77777777" w:rsidR="00BD0224" w:rsidRDefault="00BD0224" w:rsidP="00C17358">
      <w:pPr>
        <w:rPr>
          <w:rFonts w:ascii="IntelOne Text" w:hAnsi="IntelOne Text"/>
          <w:sz w:val="18"/>
          <w:szCs w:val="18"/>
        </w:rPr>
      </w:pPr>
    </w:p>
    <w:p w14:paraId="34C715D9" w14:textId="77777777" w:rsidR="00BD0224" w:rsidRDefault="00BD0224" w:rsidP="00C17358">
      <w:pPr>
        <w:rPr>
          <w:rFonts w:ascii="IntelOne Text" w:hAnsi="IntelOne Text"/>
          <w:sz w:val="18"/>
          <w:szCs w:val="18"/>
        </w:rPr>
      </w:pPr>
    </w:p>
    <w:p w14:paraId="4DC4EB61" w14:textId="77777777" w:rsidR="00BD0224" w:rsidRDefault="00BD0224" w:rsidP="00C17358">
      <w:pPr>
        <w:rPr>
          <w:rFonts w:ascii="IntelOne Text" w:hAnsi="IntelOne Text"/>
          <w:sz w:val="18"/>
          <w:szCs w:val="18"/>
        </w:rPr>
      </w:pPr>
    </w:p>
    <w:p w14:paraId="4A23D2B2" w14:textId="77777777" w:rsidR="00BD0224" w:rsidRDefault="00BD0224" w:rsidP="00C17358">
      <w:pPr>
        <w:rPr>
          <w:rFonts w:ascii="IntelOne Text" w:hAnsi="IntelOne Text"/>
          <w:sz w:val="18"/>
          <w:szCs w:val="18"/>
        </w:rPr>
      </w:pPr>
    </w:p>
    <w:p w14:paraId="2F07D9D3" w14:textId="77777777" w:rsidR="00BD0224" w:rsidRDefault="00BD0224" w:rsidP="00C17358">
      <w:pPr>
        <w:rPr>
          <w:rFonts w:ascii="IntelOne Text" w:hAnsi="IntelOne Text"/>
          <w:sz w:val="18"/>
          <w:szCs w:val="18"/>
        </w:rPr>
      </w:pPr>
    </w:p>
    <w:p w14:paraId="3444A323" w14:textId="77777777" w:rsidR="00BD0224" w:rsidRDefault="00BD0224" w:rsidP="00C17358">
      <w:pPr>
        <w:rPr>
          <w:rFonts w:ascii="IntelOne Text" w:hAnsi="IntelOne Text"/>
          <w:sz w:val="18"/>
          <w:szCs w:val="18"/>
        </w:rPr>
      </w:pPr>
    </w:p>
    <w:p w14:paraId="6F35BDA8" w14:textId="77777777" w:rsidR="00BD0224" w:rsidRDefault="00BD0224" w:rsidP="00C17358">
      <w:pPr>
        <w:rPr>
          <w:rFonts w:ascii="IntelOne Text" w:hAnsi="IntelOne Text"/>
          <w:sz w:val="18"/>
          <w:szCs w:val="18"/>
        </w:rPr>
      </w:pPr>
    </w:p>
    <w:p w14:paraId="237F0BFE" w14:textId="77777777" w:rsidR="00BD0224" w:rsidRDefault="00BD0224" w:rsidP="00C17358">
      <w:pPr>
        <w:rPr>
          <w:rFonts w:ascii="IntelOne Text" w:hAnsi="IntelOne Text"/>
          <w:sz w:val="18"/>
          <w:szCs w:val="18"/>
        </w:rPr>
      </w:pPr>
    </w:p>
    <w:p w14:paraId="697E56F7" w14:textId="77777777" w:rsidR="00BD0224" w:rsidRDefault="00BD0224" w:rsidP="00C17358">
      <w:pPr>
        <w:rPr>
          <w:rFonts w:ascii="IntelOne Text" w:hAnsi="IntelOne Text"/>
          <w:sz w:val="18"/>
          <w:szCs w:val="18"/>
        </w:rPr>
      </w:pPr>
    </w:p>
    <w:p w14:paraId="293BA501" w14:textId="77777777" w:rsidR="00BD0224" w:rsidRDefault="00BD0224" w:rsidP="00C17358">
      <w:pPr>
        <w:rPr>
          <w:rFonts w:ascii="IntelOne Text" w:hAnsi="IntelOne Text"/>
          <w:sz w:val="18"/>
          <w:szCs w:val="18"/>
        </w:rPr>
      </w:pPr>
    </w:p>
    <w:p w14:paraId="5B826277" w14:textId="77777777" w:rsidR="00BD0224" w:rsidRDefault="00BD0224" w:rsidP="00C17358">
      <w:pPr>
        <w:rPr>
          <w:rFonts w:ascii="IntelOne Text" w:hAnsi="IntelOne Text"/>
          <w:sz w:val="18"/>
          <w:szCs w:val="18"/>
        </w:rPr>
      </w:pPr>
    </w:p>
    <w:p w14:paraId="4C3FE3BB" w14:textId="77777777" w:rsidR="00BD0224" w:rsidRDefault="00BD0224" w:rsidP="00C17358">
      <w:pPr>
        <w:rPr>
          <w:rFonts w:ascii="IntelOne Text" w:hAnsi="IntelOne Text"/>
          <w:sz w:val="18"/>
          <w:szCs w:val="18"/>
        </w:rPr>
      </w:pPr>
    </w:p>
    <w:p w14:paraId="22356B72" w14:textId="482E2D1C" w:rsidR="0010035A" w:rsidRDefault="00C17358" w:rsidP="00C17358">
      <w:pPr>
        <w:rPr>
          <w:rFonts w:ascii="IntelOne Text" w:hAnsi="IntelOne Text"/>
          <w:sz w:val="18"/>
          <w:szCs w:val="18"/>
        </w:rPr>
      </w:pPr>
      <w:r>
        <w:rPr>
          <w:rFonts w:ascii="IntelOne Text" w:hAnsi="IntelOne Text"/>
          <w:sz w:val="18"/>
          <w:szCs w:val="18"/>
        </w:rPr>
        <w:t>NDD</w:t>
      </w:r>
    </w:p>
    <w:p w14:paraId="27D95F42" w14:textId="06740CF8"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parm0:   </w:t>
      </w:r>
      <w:proofErr w:type="spellStart"/>
      <w:proofErr w:type="gramStart"/>
      <w:r w:rsidRPr="0010035A">
        <w:rPr>
          <w:rFonts w:ascii="IntelOne Text" w:hAnsi="IntelOne Text"/>
          <w:sz w:val="18"/>
          <w:szCs w:val="18"/>
        </w:rPr>
        <w:t>rsi:rsi</w:t>
      </w:r>
      <w:proofErr w:type="spellEnd"/>
      <w:proofErr w:type="gramEnd"/>
      <w:r w:rsidRPr="0010035A">
        <w:rPr>
          <w:rFonts w:ascii="IntelOne Text" w:hAnsi="IntelOne Text"/>
          <w:sz w:val="18"/>
          <w:szCs w:val="18"/>
        </w:rPr>
        <w:t xml:space="preserve"> </w:t>
      </w:r>
      <w:r w:rsidR="00657B2D">
        <w:rPr>
          <w:rFonts w:ascii="IntelOne Text" w:hAnsi="IntelOne Text"/>
          <w:sz w:val="18"/>
          <w:szCs w:val="18"/>
        </w:rPr>
        <w:t xml:space="preserve">    </w:t>
      </w:r>
      <w:r w:rsidRPr="0010035A">
        <w:rPr>
          <w:rFonts w:ascii="IntelOne Text" w:hAnsi="IntelOne Text"/>
          <w:sz w:val="18"/>
          <w:szCs w:val="18"/>
        </w:rPr>
        <w:t xml:space="preserve">  = long</w:t>
      </w:r>
    </w:p>
    <w:p w14:paraId="59283ABF" w14:textId="2E856F0D"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parm1:   </w:t>
      </w:r>
      <w:r>
        <w:rPr>
          <w:rFonts w:ascii="IntelOne Text" w:hAnsi="IntelOne Text"/>
          <w:sz w:val="18"/>
          <w:szCs w:val="18"/>
        </w:rPr>
        <w:t xml:space="preserve"> </w:t>
      </w:r>
      <w:r w:rsidRPr="0010035A">
        <w:rPr>
          <w:rFonts w:ascii="IntelOne Text" w:hAnsi="IntelOne Text"/>
          <w:sz w:val="18"/>
          <w:szCs w:val="18"/>
        </w:rPr>
        <w:t xml:space="preserve"> </w:t>
      </w:r>
      <w:proofErr w:type="spellStart"/>
      <w:proofErr w:type="gramStart"/>
      <w:r w:rsidRPr="0010035A">
        <w:rPr>
          <w:rFonts w:ascii="IntelOne Text" w:hAnsi="IntelOne Text"/>
          <w:sz w:val="18"/>
          <w:szCs w:val="18"/>
        </w:rPr>
        <w:t>rdx:rdx</w:t>
      </w:r>
      <w:proofErr w:type="spellEnd"/>
      <w:proofErr w:type="gramEnd"/>
      <w:r w:rsidRPr="0010035A">
        <w:rPr>
          <w:rFonts w:ascii="IntelOne Text" w:hAnsi="IntelOne Text"/>
          <w:sz w:val="18"/>
          <w:szCs w:val="18"/>
        </w:rPr>
        <w:t xml:space="preserve">   = long</w:t>
      </w:r>
    </w:p>
    <w:p w14:paraId="020B02B8" w14:textId="77628E12" w:rsid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parm2:    </w:t>
      </w:r>
      <w:proofErr w:type="spellStart"/>
      <w:proofErr w:type="gramStart"/>
      <w:r w:rsidRPr="0010035A">
        <w:rPr>
          <w:rFonts w:ascii="IntelOne Text" w:hAnsi="IntelOne Text"/>
          <w:sz w:val="18"/>
          <w:szCs w:val="18"/>
        </w:rPr>
        <w:t>rcx:rcx</w:t>
      </w:r>
      <w:proofErr w:type="spellEnd"/>
      <w:proofErr w:type="gramEnd"/>
      <w:r w:rsidRPr="0010035A">
        <w:rPr>
          <w:rFonts w:ascii="IntelOne Text" w:hAnsi="IntelOne Text"/>
          <w:sz w:val="18"/>
          <w:szCs w:val="18"/>
        </w:rPr>
        <w:t xml:space="preserve">   = long</w:t>
      </w:r>
    </w:p>
    <w:p w14:paraId="0508ECE8"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427526CB"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long/half </w:t>
      </w:r>
      <w:proofErr w:type="gramStart"/>
      <w:r w:rsidRPr="008A5CD2">
        <w:rPr>
          <w:rFonts w:ascii="Courier New" w:hAnsi="Courier New" w:cs="Courier New"/>
          <w:sz w:val="16"/>
          <w:szCs w:val="16"/>
        </w:rPr>
        <w:t>( long</w:t>
      </w:r>
      <w:proofErr w:type="gramEnd"/>
      <w:r w:rsidRPr="008A5CD2">
        <w:rPr>
          <w:rFonts w:ascii="Courier New" w:hAnsi="Courier New" w:cs="Courier New"/>
          <w:sz w:val="16"/>
          <w:szCs w:val="16"/>
        </w:rPr>
        <w:t xml:space="preserve">, half, long, half, long, </w:t>
      </w:r>
      <w:proofErr w:type="gramStart"/>
      <w:r w:rsidRPr="008A5CD2">
        <w:rPr>
          <w:rFonts w:ascii="Courier New" w:hAnsi="Courier New" w:cs="Courier New"/>
          <w:sz w:val="16"/>
          <w:szCs w:val="16"/>
        </w:rPr>
        <w:t>half )</w:t>
      </w:r>
      <w:proofErr w:type="gramEnd"/>
    </w:p>
    <w:p w14:paraId="235E2186"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393A9B50" w14:textId="31EB999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000     N1: #   </w:t>
      </w:r>
      <w:proofErr w:type="gramStart"/>
      <w:r w:rsidRPr="008A5CD2">
        <w:rPr>
          <w:rFonts w:ascii="Courier New" w:hAnsi="Courier New" w:cs="Courier New"/>
          <w:sz w:val="16"/>
          <w:szCs w:val="16"/>
        </w:rPr>
        <w:t>out( B1 )</w:t>
      </w:r>
      <w:proofErr w:type="gramEnd"/>
      <w:r w:rsidRPr="008A5CD2">
        <w:rPr>
          <w:rFonts w:ascii="Courier New" w:hAnsi="Courier New" w:cs="Courier New"/>
          <w:sz w:val="16"/>
          <w:szCs w:val="16"/>
        </w:rPr>
        <w:t xml:space="preserve"> &lt;- </w:t>
      </w:r>
      <w:proofErr w:type="gramStart"/>
      <w:r w:rsidRPr="008A5CD2">
        <w:rPr>
          <w:rFonts w:ascii="Courier New" w:hAnsi="Courier New" w:cs="Courier New"/>
          <w:sz w:val="16"/>
          <w:szCs w:val="16"/>
        </w:rPr>
        <w:t>in( B1 )</w:t>
      </w:r>
      <w:proofErr w:type="gramEnd"/>
      <w:r w:rsidRPr="008A5CD2">
        <w:rPr>
          <w:rFonts w:ascii="Courier New" w:hAnsi="Courier New" w:cs="Courier New"/>
          <w:sz w:val="16"/>
          <w:szCs w:val="16"/>
        </w:rPr>
        <w:t xml:space="preserve">  Freq: 1</w:t>
      </w:r>
    </w:p>
    <w:p w14:paraId="1865135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000     B1: #   </w:t>
      </w:r>
      <w:proofErr w:type="gramStart"/>
      <w:r w:rsidRPr="008A5CD2">
        <w:rPr>
          <w:rFonts w:ascii="Courier New" w:hAnsi="Courier New" w:cs="Courier New"/>
          <w:sz w:val="16"/>
          <w:szCs w:val="16"/>
        </w:rPr>
        <w:t>out( N1 )</w:t>
      </w:r>
      <w:proofErr w:type="gramEnd"/>
      <w:r w:rsidRPr="008A5CD2">
        <w:rPr>
          <w:rFonts w:ascii="Courier New" w:hAnsi="Courier New" w:cs="Courier New"/>
          <w:sz w:val="16"/>
          <w:szCs w:val="16"/>
        </w:rPr>
        <w:t xml:space="preserve"> &lt;- BLOCK HEAD IS </w:t>
      </w:r>
      <w:proofErr w:type="gramStart"/>
      <w:r w:rsidRPr="008A5CD2">
        <w:rPr>
          <w:rFonts w:ascii="Courier New" w:hAnsi="Courier New" w:cs="Courier New"/>
          <w:sz w:val="16"/>
          <w:szCs w:val="16"/>
        </w:rPr>
        <w:t>JUNK  Freq</w:t>
      </w:r>
      <w:proofErr w:type="gramEnd"/>
      <w:r w:rsidRPr="008A5CD2">
        <w:rPr>
          <w:rFonts w:ascii="Courier New" w:hAnsi="Courier New" w:cs="Courier New"/>
          <w:sz w:val="16"/>
          <w:szCs w:val="16"/>
        </w:rPr>
        <w:t>: 1</w:t>
      </w:r>
    </w:p>
    <w:p w14:paraId="78A300A9"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 stack bang (96 bytes)</w:t>
      </w:r>
    </w:p>
    <w:p w14:paraId="205D455D"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pushq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rbp</w:t>
      </w:r>
      <w:proofErr w:type="spellEnd"/>
      <w:r w:rsidRPr="008A5CD2">
        <w:rPr>
          <w:rFonts w:ascii="Courier New" w:hAnsi="Courier New" w:cs="Courier New"/>
          <w:sz w:val="16"/>
          <w:szCs w:val="16"/>
        </w:rPr>
        <w:t xml:space="preserve">     # Save </w:t>
      </w:r>
      <w:proofErr w:type="spellStart"/>
      <w:r w:rsidRPr="008A5CD2">
        <w:rPr>
          <w:rFonts w:ascii="Courier New" w:hAnsi="Courier New" w:cs="Courier New"/>
          <w:sz w:val="16"/>
          <w:szCs w:val="16"/>
        </w:rPr>
        <w:t>rbp</w:t>
      </w:r>
      <w:proofErr w:type="spellEnd"/>
    </w:p>
    <w:p w14:paraId="29BA6DA6" w14:textId="06929FAD"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subq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rsp</w:t>
      </w:r>
      <w:proofErr w:type="spellEnd"/>
      <w:r w:rsidRPr="008A5CD2">
        <w:rPr>
          <w:rFonts w:ascii="Courier New" w:hAnsi="Courier New" w:cs="Courier New"/>
          <w:sz w:val="16"/>
          <w:szCs w:val="16"/>
        </w:rPr>
        <w:t>, #16        # Create frame</w:t>
      </w:r>
    </w:p>
    <w:p w14:paraId="700D48F3"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01a     </w:t>
      </w:r>
      <w:proofErr w:type="spellStart"/>
      <w:r w:rsidRPr="008A5CD2">
        <w:rPr>
          <w:rFonts w:ascii="Courier New" w:hAnsi="Courier New" w:cs="Courier New"/>
          <w:sz w:val="16"/>
          <w:szCs w:val="16"/>
        </w:rPr>
        <w:t>imulq</w:t>
      </w:r>
      <w:proofErr w:type="spellEnd"/>
      <w:r w:rsidRPr="008A5CD2">
        <w:rPr>
          <w:rFonts w:ascii="Courier New" w:hAnsi="Courier New" w:cs="Courier New"/>
          <w:sz w:val="16"/>
          <w:szCs w:val="16"/>
        </w:rPr>
        <w:t xml:space="preserve">   RDX, RCX        # long</w:t>
      </w:r>
    </w:p>
    <w:p w14:paraId="48B495B4"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01e     </w:t>
      </w:r>
      <w:proofErr w:type="spellStart"/>
      <w:r w:rsidRPr="008A5CD2">
        <w:rPr>
          <w:rFonts w:ascii="Courier New" w:hAnsi="Courier New" w:cs="Courier New"/>
          <w:sz w:val="16"/>
          <w:szCs w:val="16"/>
        </w:rPr>
        <w:t>leaq</w:t>
      </w:r>
      <w:proofErr w:type="spellEnd"/>
      <w:r w:rsidRPr="008A5CD2">
        <w:rPr>
          <w:rFonts w:ascii="Courier New" w:hAnsi="Courier New" w:cs="Courier New"/>
          <w:sz w:val="16"/>
          <w:szCs w:val="16"/>
        </w:rPr>
        <w:t xml:space="preserve">    RAX, [RSI + RDX]</w:t>
      </w:r>
    </w:p>
    <w:p w14:paraId="52DFE4F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022     </w:t>
      </w:r>
      <w:proofErr w:type="spellStart"/>
      <w:r w:rsidRPr="008A5CD2">
        <w:rPr>
          <w:rFonts w:ascii="Courier New" w:hAnsi="Courier New" w:cs="Courier New"/>
          <w:sz w:val="16"/>
          <w:szCs w:val="16"/>
        </w:rPr>
        <w:t>addq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rsp</w:t>
      </w:r>
      <w:proofErr w:type="spellEnd"/>
      <w:r w:rsidRPr="008A5CD2">
        <w:rPr>
          <w:rFonts w:ascii="Courier New" w:hAnsi="Courier New" w:cs="Courier New"/>
          <w:sz w:val="16"/>
          <w:szCs w:val="16"/>
        </w:rPr>
        <w:t>, 16 # Destroy frame</w:t>
      </w:r>
    </w:p>
    <w:p w14:paraId="725EE77C"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popq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rbp</w:t>
      </w:r>
      <w:proofErr w:type="spellEnd"/>
    </w:p>
    <w:p w14:paraId="3DE37C81"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cmpq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rsp</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poll_offset</w:t>
      </w:r>
      <w:proofErr w:type="spellEnd"/>
      <w:r w:rsidRPr="008A5CD2">
        <w:rPr>
          <w:rFonts w:ascii="Courier New" w:hAnsi="Courier New" w:cs="Courier New"/>
          <w:sz w:val="16"/>
          <w:szCs w:val="16"/>
        </w:rPr>
        <w:t>[r15_thread]</w:t>
      </w:r>
    </w:p>
    <w:p w14:paraId="4925B076" w14:textId="6910D12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ja</w:t>
      </w:r>
      <w:proofErr w:type="spellEnd"/>
      <w:r w:rsidRPr="008A5CD2">
        <w:rPr>
          <w:rFonts w:ascii="Courier New" w:hAnsi="Courier New" w:cs="Courier New"/>
          <w:sz w:val="16"/>
          <w:szCs w:val="16"/>
        </w:rPr>
        <w:t xml:space="preserve">      #safepoint_stub # Safepoint: poll for GC</w:t>
      </w:r>
    </w:p>
    <w:p w14:paraId="615F686F" w14:textId="45EF7C9A" w:rsidR="00C17358" w:rsidRDefault="00BD0224" w:rsidP="00BD0224">
      <w:pPr>
        <w:spacing w:after="0"/>
        <w:rPr>
          <w:rFonts w:ascii="Courier New" w:hAnsi="Courier New" w:cs="Courier New"/>
          <w:sz w:val="16"/>
          <w:szCs w:val="16"/>
        </w:rPr>
      </w:pPr>
      <w:r w:rsidRPr="008A5CD2">
        <w:rPr>
          <w:rFonts w:ascii="Courier New" w:hAnsi="Courier New" w:cs="Courier New"/>
          <w:sz w:val="16"/>
          <w:szCs w:val="16"/>
        </w:rPr>
        <w:t>031     ret</w:t>
      </w:r>
    </w:p>
    <w:p w14:paraId="13ABA423" w14:textId="77777777" w:rsidR="00E47F5B" w:rsidRDefault="00E47F5B" w:rsidP="00BD0224">
      <w:pPr>
        <w:spacing w:after="0"/>
        <w:rPr>
          <w:rFonts w:ascii="Courier New" w:hAnsi="Courier New" w:cs="Courier New"/>
          <w:sz w:val="16"/>
          <w:szCs w:val="16"/>
        </w:rPr>
      </w:pPr>
    </w:p>
    <w:p w14:paraId="207C760D" w14:textId="77777777" w:rsidR="00E47F5B" w:rsidRDefault="00E47F5B" w:rsidP="00BD0224">
      <w:pPr>
        <w:spacing w:after="0"/>
        <w:rPr>
          <w:rFonts w:ascii="Courier New" w:hAnsi="Courier New" w:cs="Courier New"/>
          <w:sz w:val="16"/>
          <w:szCs w:val="16"/>
        </w:rPr>
      </w:pPr>
    </w:p>
    <w:p w14:paraId="53E3E6E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OptoAssembly</w:t>
      </w:r>
      <w:proofErr w:type="spellEnd"/>
      <w:r w:rsidRPr="00E47F5B">
        <w:rPr>
          <w:rFonts w:ascii="Courier New" w:hAnsi="Courier New" w:cs="Courier New"/>
          <w:sz w:val="16"/>
          <w:szCs w:val="16"/>
        </w:rPr>
        <w:t xml:space="preserve"> for </w:t>
      </w:r>
      <w:proofErr w:type="spellStart"/>
      <w:r w:rsidRPr="00E47F5B">
        <w:rPr>
          <w:rFonts w:ascii="Courier New" w:hAnsi="Courier New" w:cs="Courier New"/>
          <w:sz w:val="16"/>
          <w:szCs w:val="16"/>
        </w:rPr>
        <w:t>Compile_id</w:t>
      </w:r>
      <w:proofErr w:type="spellEnd"/>
      <w:r w:rsidRPr="00E47F5B">
        <w:rPr>
          <w:rFonts w:ascii="Courier New" w:hAnsi="Courier New" w:cs="Courier New"/>
          <w:sz w:val="16"/>
          <w:szCs w:val="16"/>
        </w:rPr>
        <w:t xml:space="preserve"> = 3 -----------------------</w:t>
      </w:r>
    </w:p>
    <w:p w14:paraId="691EBF7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5BA5388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long/half </w:t>
      </w:r>
      <w:proofErr w:type="gramStart"/>
      <w:r w:rsidRPr="00E47F5B">
        <w:rPr>
          <w:rFonts w:ascii="Courier New" w:hAnsi="Courier New" w:cs="Courier New"/>
          <w:sz w:val="16"/>
          <w:szCs w:val="16"/>
        </w:rPr>
        <w:t>( long</w:t>
      </w:r>
      <w:proofErr w:type="gramEnd"/>
      <w:r w:rsidRPr="00E47F5B">
        <w:rPr>
          <w:rFonts w:ascii="Courier New" w:hAnsi="Courier New" w:cs="Courier New"/>
          <w:sz w:val="16"/>
          <w:szCs w:val="16"/>
        </w:rPr>
        <w:t xml:space="preserve">, half, long, half, long, </w:t>
      </w:r>
      <w:proofErr w:type="gramStart"/>
      <w:r w:rsidRPr="00E47F5B">
        <w:rPr>
          <w:rFonts w:ascii="Courier New" w:hAnsi="Courier New" w:cs="Courier New"/>
          <w:sz w:val="16"/>
          <w:szCs w:val="16"/>
        </w:rPr>
        <w:t>half )</w:t>
      </w:r>
      <w:proofErr w:type="gramEnd"/>
    </w:p>
    <w:p w14:paraId="6C76D1F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25619D51"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000     N1: #   </w:t>
      </w:r>
      <w:proofErr w:type="gramStart"/>
      <w:r w:rsidRPr="00E47F5B">
        <w:rPr>
          <w:rFonts w:ascii="Courier New" w:hAnsi="Courier New" w:cs="Courier New"/>
          <w:sz w:val="16"/>
          <w:szCs w:val="16"/>
        </w:rPr>
        <w:t>out( B1 )</w:t>
      </w:r>
      <w:proofErr w:type="gramEnd"/>
      <w:r w:rsidRPr="00E47F5B">
        <w:rPr>
          <w:rFonts w:ascii="Courier New" w:hAnsi="Courier New" w:cs="Courier New"/>
          <w:sz w:val="16"/>
          <w:szCs w:val="16"/>
        </w:rPr>
        <w:t xml:space="preserve"> &lt;- </w:t>
      </w:r>
      <w:proofErr w:type="gramStart"/>
      <w:r w:rsidRPr="00E47F5B">
        <w:rPr>
          <w:rFonts w:ascii="Courier New" w:hAnsi="Courier New" w:cs="Courier New"/>
          <w:sz w:val="16"/>
          <w:szCs w:val="16"/>
        </w:rPr>
        <w:t>in( B1 )</w:t>
      </w:r>
      <w:proofErr w:type="gramEnd"/>
      <w:r w:rsidRPr="00E47F5B">
        <w:rPr>
          <w:rFonts w:ascii="Courier New" w:hAnsi="Courier New" w:cs="Courier New"/>
          <w:sz w:val="16"/>
          <w:szCs w:val="16"/>
        </w:rPr>
        <w:t xml:space="preserve">  Freq: 1</w:t>
      </w:r>
    </w:p>
    <w:p w14:paraId="2CDCE2E6" w14:textId="77777777" w:rsidR="00E47F5B" w:rsidRPr="00E47F5B" w:rsidRDefault="00E47F5B" w:rsidP="00E47F5B">
      <w:pPr>
        <w:spacing w:after="0"/>
        <w:rPr>
          <w:rFonts w:ascii="Courier New" w:hAnsi="Courier New" w:cs="Courier New"/>
          <w:sz w:val="16"/>
          <w:szCs w:val="16"/>
        </w:rPr>
      </w:pPr>
    </w:p>
    <w:p w14:paraId="30F96D6B"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000     B1: #   </w:t>
      </w:r>
      <w:proofErr w:type="gramStart"/>
      <w:r w:rsidRPr="00E47F5B">
        <w:rPr>
          <w:rFonts w:ascii="Courier New" w:hAnsi="Courier New" w:cs="Courier New"/>
          <w:sz w:val="16"/>
          <w:szCs w:val="16"/>
        </w:rPr>
        <w:t>out( N1 )</w:t>
      </w:r>
      <w:proofErr w:type="gramEnd"/>
      <w:r w:rsidRPr="00E47F5B">
        <w:rPr>
          <w:rFonts w:ascii="Courier New" w:hAnsi="Courier New" w:cs="Courier New"/>
          <w:sz w:val="16"/>
          <w:szCs w:val="16"/>
        </w:rPr>
        <w:t xml:space="preserve"> &lt;- BLOCK HEAD IS </w:t>
      </w:r>
      <w:proofErr w:type="gramStart"/>
      <w:r w:rsidRPr="00E47F5B">
        <w:rPr>
          <w:rFonts w:ascii="Courier New" w:hAnsi="Courier New" w:cs="Courier New"/>
          <w:sz w:val="16"/>
          <w:szCs w:val="16"/>
        </w:rPr>
        <w:t>JUNK  Freq</w:t>
      </w:r>
      <w:proofErr w:type="gramEnd"/>
      <w:r w:rsidRPr="00E47F5B">
        <w:rPr>
          <w:rFonts w:ascii="Courier New" w:hAnsi="Courier New" w:cs="Courier New"/>
          <w:sz w:val="16"/>
          <w:szCs w:val="16"/>
        </w:rPr>
        <w:t>: 1</w:t>
      </w:r>
    </w:p>
    <w:p w14:paraId="6BE76FD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 stack bang (96 bytes)</w:t>
      </w:r>
    </w:p>
    <w:p w14:paraId="28BB9B3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pushq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rbp</w:t>
      </w:r>
      <w:proofErr w:type="spellEnd"/>
      <w:r w:rsidRPr="00E47F5B">
        <w:rPr>
          <w:rFonts w:ascii="Courier New" w:hAnsi="Courier New" w:cs="Courier New"/>
          <w:sz w:val="16"/>
          <w:szCs w:val="16"/>
        </w:rPr>
        <w:t xml:space="preserve">     # Save </w:t>
      </w:r>
      <w:proofErr w:type="spellStart"/>
      <w:r w:rsidRPr="00E47F5B">
        <w:rPr>
          <w:rFonts w:ascii="Courier New" w:hAnsi="Courier New" w:cs="Courier New"/>
          <w:sz w:val="16"/>
          <w:szCs w:val="16"/>
        </w:rPr>
        <w:t>rbp</w:t>
      </w:r>
      <w:proofErr w:type="spellEnd"/>
    </w:p>
    <w:p w14:paraId="403EB20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subq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rsp</w:t>
      </w:r>
      <w:proofErr w:type="spellEnd"/>
      <w:r w:rsidRPr="00E47F5B">
        <w:rPr>
          <w:rFonts w:ascii="Courier New" w:hAnsi="Courier New" w:cs="Courier New"/>
          <w:sz w:val="16"/>
          <w:szCs w:val="16"/>
        </w:rPr>
        <w:t>, #16        # Create frame</w:t>
      </w:r>
    </w:p>
    <w:p w14:paraId="4041561E" w14:textId="77777777" w:rsidR="00E47F5B" w:rsidRPr="00E47F5B" w:rsidRDefault="00E47F5B" w:rsidP="00E47F5B">
      <w:pPr>
        <w:spacing w:after="0"/>
        <w:rPr>
          <w:rFonts w:ascii="Courier New" w:hAnsi="Courier New" w:cs="Courier New"/>
          <w:sz w:val="16"/>
          <w:szCs w:val="16"/>
        </w:rPr>
      </w:pPr>
    </w:p>
    <w:p w14:paraId="25919BF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01a     </w:t>
      </w:r>
      <w:proofErr w:type="spellStart"/>
      <w:r w:rsidRPr="00E47F5B">
        <w:rPr>
          <w:rFonts w:ascii="Courier New" w:hAnsi="Courier New" w:cs="Courier New"/>
          <w:sz w:val="16"/>
          <w:szCs w:val="16"/>
        </w:rPr>
        <w:t>eimulq</w:t>
      </w:r>
      <w:proofErr w:type="spellEnd"/>
      <w:r w:rsidRPr="00E47F5B">
        <w:rPr>
          <w:rFonts w:ascii="Courier New" w:hAnsi="Courier New" w:cs="Courier New"/>
          <w:sz w:val="16"/>
          <w:szCs w:val="16"/>
        </w:rPr>
        <w:t xml:space="preserve">   R10, RDX, </w:t>
      </w:r>
      <w:proofErr w:type="gramStart"/>
      <w:r w:rsidRPr="00E47F5B">
        <w:rPr>
          <w:rFonts w:ascii="Courier New" w:hAnsi="Courier New" w:cs="Courier New"/>
          <w:sz w:val="16"/>
          <w:szCs w:val="16"/>
        </w:rPr>
        <w:t>RCX  #</w:t>
      </w:r>
      <w:proofErr w:type="gramEnd"/>
      <w:r w:rsidRPr="00E47F5B">
        <w:rPr>
          <w:rFonts w:ascii="Courier New" w:hAnsi="Courier New" w:cs="Courier New"/>
          <w:sz w:val="16"/>
          <w:szCs w:val="16"/>
        </w:rPr>
        <w:t xml:space="preserve"> long </w:t>
      </w:r>
      <w:proofErr w:type="spellStart"/>
      <w:r w:rsidRPr="00E47F5B">
        <w:rPr>
          <w:rFonts w:ascii="Courier New" w:hAnsi="Courier New" w:cs="Courier New"/>
          <w:sz w:val="16"/>
          <w:szCs w:val="16"/>
        </w:rPr>
        <w:t>ndd</w:t>
      </w:r>
      <w:proofErr w:type="spellEnd"/>
    </w:p>
    <w:p w14:paraId="5E19D947"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020     </w:t>
      </w:r>
      <w:proofErr w:type="spellStart"/>
      <w:r w:rsidRPr="00E47F5B">
        <w:rPr>
          <w:rFonts w:ascii="Courier New" w:hAnsi="Courier New" w:cs="Courier New"/>
          <w:sz w:val="16"/>
          <w:szCs w:val="16"/>
        </w:rPr>
        <w:t>eaddq</w:t>
      </w:r>
      <w:proofErr w:type="spellEnd"/>
      <w:r w:rsidRPr="00E47F5B">
        <w:rPr>
          <w:rFonts w:ascii="Courier New" w:hAnsi="Courier New" w:cs="Courier New"/>
          <w:sz w:val="16"/>
          <w:szCs w:val="16"/>
        </w:rPr>
        <w:t xml:space="preserve">    RAX, RSI, R</w:t>
      </w:r>
      <w:proofErr w:type="gramStart"/>
      <w:r w:rsidRPr="00E47F5B">
        <w:rPr>
          <w:rFonts w:ascii="Courier New" w:hAnsi="Courier New" w:cs="Courier New"/>
          <w:sz w:val="16"/>
          <w:szCs w:val="16"/>
        </w:rPr>
        <w:t>10  #</w:t>
      </w:r>
      <w:proofErr w:type="gramEnd"/>
      <w:r w:rsidRPr="00E47F5B">
        <w:rPr>
          <w:rFonts w:ascii="Courier New" w:hAnsi="Courier New" w:cs="Courier New"/>
          <w:sz w:val="16"/>
          <w:szCs w:val="16"/>
        </w:rPr>
        <w:t xml:space="preserve"> long </w:t>
      </w:r>
      <w:proofErr w:type="spellStart"/>
      <w:r w:rsidRPr="00E47F5B">
        <w:rPr>
          <w:rFonts w:ascii="Courier New" w:hAnsi="Courier New" w:cs="Courier New"/>
          <w:sz w:val="16"/>
          <w:szCs w:val="16"/>
        </w:rPr>
        <w:t>ndd</w:t>
      </w:r>
      <w:proofErr w:type="spellEnd"/>
    </w:p>
    <w:p w14:paraId="20B1649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026     </w:t>
      </w:r>
      <w:proofErr w:type="spellStart"/>
      <w:r w:rsidRPr="00E47F5B">
        <w:rPr>
          <w:rFonts w:ascii="Courier New" w:hAnsi="Courier New" w:cs="Courier New"/>
          <w:sz w:val="16"/>
          <w:szCs w:val="16"/>
        </w:rPr>
        <w:t>addq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rsp</w:t>
      </w:r>
      <w:proofErr w:type="spellEnd"/>
      <w:r w:rsidRPr="00E47F5B">
        <w:rPr>
          <w:rFonts w:ascii="Courier New" w:hAnsi="Courier New" w:cs="Courier New"/>
          <w:sz w:val="16"/>
          <w:szCs w:val="16"/>
        </w:rPr>
        <w:t>, 16 # Destroy frame</w:t>
      </w:r>
    </w:p>
    <w:p w14:paraId="506DC37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popq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rbp</w:t>
      </w:r>
      <w:proofErr w:type="spellEnd"/>
    </w:p>
    <w:p w14:paraId="1DF14DD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cmpq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rsp</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poll_offset</w:t>
      </w:r>
      <w:proofErr w:type="spellEnd"/>
      <w:r w:rsidRPr="00E47F5B">
        <w:rPr>
          <w:rFonts w:ascii="Courier New" w:hAnsi="Courier New" w:cs="Courier New"/>
          <w:sz w:val="16"/>
          <w:szCs w:val="16"/>
        </w:rPr>
        <w:t>[r15_thread]</w:t>
      </w:r>
    </w:p>
    <w:p w14:paraId="0F8494CA" w14:textId="4D43996D" w:rsid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ja</w:t>
      </w:r>
      <w:proofErr w:type="spellEnd"/>
      <w:r w:rsidRPr="00E47F5B">
        <w:rPr>
          <w:rFonts w:ascii="Courier New" w:hAnsi="Courier New" w:cs="Courier New"/>
          <w:sz w:val="16"/>
          <w:szCs w:val="16"/>
        </w:rPr>
        <w:t xml:space="preserve">      #safepoint_stub # Safepoint: poll for GC</w:t>
      </w:r>
    </w:p>
    <w:p w14:paraId="6341B7EF" w14:textId="77777777" w:rsidR="00B27116" w:rsidRDefault="00B27116" w:rsidP="00E47F5B">
      <w:pPr>
        <w:spacing w:after="0"/>
        <w:rPr>
          <w:rFonts w:ascii="Courier New" w:hAnsi="Courier New" w:cs="Courier New"/>
          <w:sz w:val="16"/>
          <w:szCs w:val="16"/>
        </w:rPr>
      </w:pPr>
    </w:p>
    <w:p w14:paraId="33A0BB74" w14:textId="77777777" w:rsidR="00B27116" w:rsidRDefault="00B27116" w:rsidP="00E47F5B">
      <w:pPr>
        <w:spacing w:after="0"/>
        <w:rPr>
          <w:rFonts w:ascii="Courier New" w:hAnsi="Courier New" w:cs="Courier New"/>
          <w:sz w:val="16"/>
          <w:szCs w:val="16"/>
        </w:rPr>
      </w:pPr>
    </w:p>
    <w:p w14:paraId="27E18B80" w14:textId="4110AF68" w:rsidR="00B27116" w:rsidRDefault="00B27116" w:rsidP="00E47F5B">
      <w:pPr>
        <w:spacing w:after="0"/>
        <w:rPr>
          <w:rFonts w:ascii="Courier New" w:hAnsi="Courier New" w:cs="Courier New"/>
          <w:sz w:val="16"/>
          <w:szCs w:val="16"/>
        </w:rPr>
      </w:pPr>
      <w:r>
        <w:rPr>
          <w:rFonts w:ascii="Courier New" w:hAnsi="Courier New" w:cs="Courier New"/>
          <w:sz w:val="16"/>
          <w:szCs w:val="16"/>
        </w:rPr>
        <w:t>Two Suggestions</w:t>
      </w:r>
    </w:p>
    <w:p w14:paraId="5BE8B0F5"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lastRenderedPageBreak/>
        <w:t>Change static</w:t>
      </w:r>
      <w:r w:rsidR="00B27116">
        <w:rPr>
          <w:rFonts w:ascii="Courier New" w:hAnsi="Courier New" w:cs="Courier New"/>
          <w:sz w:val="16"/>
          <w:szCs w:val="16"/>
        </w:rPr>
        <w:t xml:space="preserve"> allocation order to comply with</w:t>
      </w:r>
      <w:r>
        <w:rPr>
          <w:rFonts w:ascii="Courier New" w:hAnsi="Courier New" w:cs="Courier New"/>
          <w:sz w:val="16"/>
          <w:szCs w:val="16"/>
        </w:rPr>
        <w:t xml:space="preserve"> GPR calling convention.</w:t>
      </w:r>
    </w:p>
    <w:p w14:paraId="19AE901C"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Assembly level optimization</w:t>
      </w:r>
    </w:p>
    <w:p w14:paraId="6869BB14" w14:textId="77777777" w:rsidR="001061FB" w:rsidRDefault="001061FB"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Extended EVEX to REX decoding when DST encoding matches with SRC encodings.</w:t>
      </w:r>
    </w:p>
    <w:p w14:paraId="33804238" w14:textId="3D811EDF" w:rsidR="00E26081"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Inject GPR to GPR move to breck bulky 4-byte EEVEX prefix if all the operands are from legacy GPR set.</w:t>
      </w:r>
    </w:p>
    <w:p w14:paraId="23F4CE4F" w14:textId="1FD47E87" w:rsidR="00B27116"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 xml:space="preserve">GPR to GPR moves are eliminated in ROB and are not dispatched to execution ports.  </w:t>
      </w:r>
      <w:r w:rsidR="00B27116">
        <w:rPr>
          <w:rFonts w:ascii="Courier New" w:hAnsi="Courier New" w:cs="Courier New"/>
          <w:sz w:val="16"/>
          <w:szCs w:val="16"/>
        </w:rPr>
        <w:t xml:space="preserve"> </w:t>
      </w:r>
    </w:p>
    <w:p w14:paraId="59839464" w14:textId="5F6EFB59" w:rsidR="00E26081" w:rsidRDefault="00E26081" w:rsidP="00E26081">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 xml:space="preserve">Some Fine tuning in Allocation algorithm needed. </w:t>
      </w:r>
    </w:p>
    <w:p w14:paraId="7911EDB0" w14:textId="77777777" w:rsidR="00E26081" w:rsidRDefault="00E26081" w:rsidP="00E25B46">
      <w:pPr>
        <w:spacing w:after="0"/>
        <w:ind w:left="504"/>
        <w:rPr>
          <w:rFonts w:ascii="Courier New" w:hAnsi="Courier New" w:cs="Courier New"/>
          <w:sz w:val="16"/>
          <w:szCs w:val="16"/>
        </w:rPr>
      </w:pPr>
    </w:p>
    <w:p w14:paraId="2D815E62" w14:textId="77777777" w:rsidR="00E25B46" w:rsidRDefault="00E25B46" w:rsidP="00E25B46">
      <w:pPr>
        <w:spacing w:after="0"/>
        <w:ind w:left="504"/>
        <w:rPr>
          <w:rFonts w:ascii="Courier New" w:hAnsi="Courier New" w:cs="Courier New"/>
          <w:sz w:val="16"/>
          <w:szCs w:val="16"/>
        </w:rPr>
      </w:pPr>
    </w:p>
    <w:p w14:paraId="3DA312AD" w14:textId="77777777" w:rsidR="00DB591A" w:rsidRDefault="00DB591A" w:rsidP="00E25B46">
      <w:pPr>
        <w:spacing w:after="0"/>
        <w:ind w:left="504"/>
        <w:rPr>
          <w:rFonts w:ascii="Courier New" w:hAnsi="Courier New" w:cs="Courier New"/>
          <w:sz w:val="16"/>
          <w:szCs w:val="16"/>
        </w:rPr>
      </w:pPr>
    </w:p>
    <w:p w14:paraId="6F873208" w14:textId="77777777" w:rsidR="00DB591A" w:rsidRDefault="00DB591A" w:rsidP="00E25B46">
      <w:pPr>
        <w:spacing w:after="0"/>
        <w:ind w:left="504"/>
        <w:rPr>
          <w:rFonts w:ascii="Courier New" w:hAnsi="Courier New" w:cs="Courier New"/>
          <w:sz w:val="16"/>
          <w:szCs w:val="16"/>
        </w:rPr>
      </w:pPr>
    </w:p>
    <w:p w14:paraId="37BC8570" w14:textId="77777777" w:rsidR="00DB591A" w:rsidRDefault="00DB591A" w:rsidP="00E25B46">
      <w:pPr>
        <w:spacing w:after="0"/>
        <w:ind w:left="504"/>
        <w:rPr>
          <w:rFonts w:ascii="Courier New" w:hAnsi="Courier New" w:cs="Courier New"/>
          <w:sz w:val="16"/>
          <w:szCs w:val="16"/>
        </w:rPr>
      </w:pPr>
    </w:p>
    <w:p w14:paraId="05298A9C" w14:textId="77777777" w:rsidR="00DB591A" w:rsidRDefault="00DB591A" w:rsidP="00E25B46">
      <w:pPr>
        <w:spacing w:after="0"/>
        <w:ind w:left="504"/>
        <w:rPr>
          <w:rFonts w:ascii="Courier New" w:hAnsi="Courier New" w:cs="Courier New"/>
          <w:sz w:val="16"/>
          <w:szCs w:val="16"/>
        </w:rPr>
      </w:pPr>
    </w:p>
    <w:p w14:paraId="00A8015A" w14:textId="77777777" w:rsidR="00DB591A" w:rsidRDefault="00DB591A" w:rsidP="00E25B46">
      <w:pPr>
        <w:spacing w:after="0"/>
        <w:ind w:left="504"/>
        <w:rPr>
          <w:rFonts w:ascii="Courier New" w:hAnsi="Courier New" w:cs="Courier New"/>
          <w:sz w:val="16"/>
          <w:szCs w:val="16"/>
        </w:rPr>
      </w:pPr>
    </w:p>
    <w:p w14:paraId="1BC190B3" w14:textId="77777777" w:rsidR="008A67B3" w:rsidRDefault="008A67B3" w:rsidP="00E25B46">
      <w:pPr>
        <w:spacing w:after="0"/>
        <w:ind w:left="504"/>
        <w:rPr>
          <w:rFonts w:ascii="Courier New" w:hAnsi="Courier New" w:cs="Courier New"/>
          <w:sz w:val="16"/>
          <w:szCs w:val="16"/>
        </w:rPr>
      </w:pPr>
    </w:p>
    <w:p w14:paraId="7B224815" w14:textId="77777777" w:rsidR="008A67B3" w:rsidRDefault="008A67B3" w:rsidP="00E25B46">
      <w:pPr>
        <w:spacing w:after="0"/>
        <w:ind w:left="504"/>
        <w:rPr>
          <w:rFonts w:ascii="Courier New" w:hAnsi="Courier New" w:cs="Courier New"/>
          <w:sz w:val="16"/>
          <w:szCs w:val="16"/>
        </w:rPr>
      </w:pPr>
    </w:p>
    <w:p w14:paraId="651205E6" w14:textId="0DC2ED02" w:rsidR="00E25B46" w:rsidRDefault="00E25B46" w:rsidP="00E25B46">
      <w:pPr>
        <w:spacing w:after="0"/>
        <w:ind w:left="504"/>
        <w:rPr>
          <w:rFonts w:ascii="Courier New" w:hAnsi="Courier New" w:cs="Courier New"/>
          <w:sz w:val="16"/>
          <w:szCs w:val="16"/>
        </w:rPr>
      </w:pPr>
      <w:r w:rsidRPr="00E25B46">
        <w:rPr>
          <w:rFonts w:ascii="Courier New" w:hAnsi="Courier New" w:cs="Courier New"/>
          <w:noProof/>
          <w:sz w:val="16"/>
          <w:szCs w:val="16"/>
        </w:rPr>
        <w:drawing>
          <wp:inline distT="0" distB="0" distL="0" distR="0" wp14:anchorId="0A0B19F5" wp14:editId="119900CB">
            <wp:extent cx="5731510" cy="1131570"/>
            <wp:effectExtent l="0" t="0" r="2540" b="0"/>
            <wp:docPr id="208727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3473" name="Picture 1" descr="A screenshot of a computer&#10;&#10;Description automatically generated"/>
                    <pic:cNvPicPr/>
                  </pic:nvPicPr>
                  <pic:blipFill>
                    <a:blip r:embed="rId240"/>
                    <a:stretch>
                      <a:fillRect/>
                    </a:stretch>
                  </pic:blipFill>
                  <pic:spPr>
                    <a:xfrm>
                      <a:off x="0" y="0"/>
                      <a:ext cx="5731510" cy="1131570"/>
                    </a:xfrm>
                    <a:prstGeom prst="rect">
                      <a:avLst/>
                    </a:prstGeom>
                  </pic:spPr>
                </pic:pic>
              </a:graphicData>
            </a:graphic>
          </wp:inline>
        </w:drawing>
      </w:r>
    </w:p>
    <w:p w14:paraId="02363FDF" w14:textId="77777777" w:rsidR="00E25B46" w:rsidRDefault="00E25B46" w:rsidP="00E25B46">
      <w:pPr>
        <w:spacing w:after="0"/>
        <w:ind w:left="504"/>
        <w:rPr>
          <w:rFonts w:ascii="Courier New" w:hAnsi="Courier New" w:cs="Courier New"/>
          <w:sz w:val="16"/>
          <w:szCs w:val="16"/>
        </w:rPr>
      </w:pPr>
    </w:p>
    <w:p w14:paraId="1F0157FB" w14:textId="15C62B76" w:rsidR="00E25B46" w:rsidRDefault="00DB591A" w:rsidP="00E25B46">
      <w:pPr>
        <w:spacing w:after="0"/>
        <w:ind w:left="504"/>
        <w:rPr>
          <w:rFonts w:ascii="Courier New" w:hAnsi="Courier New" w:cs="Courier New"/>
          <w:sz w:val="16"/>
          <w:szCs w:val="16"/>
        </w:rPr>
      </w:pPr>
      <w:r w:rsidRPr="00DB591A">
        <w:rPr>
          <w:rFonts w:ascii="Courier New" w:hAnsi="Courier New" w:cs="Courier New"/>
          <w:noProof/>
          <w:sz w:val="16"/>
          <w:szCs w:val="16"/>
        </w:rPr>
        <w:drawing>
          <wp:inline distT="0" distB="0" distL="0" distR="0" wp14:anchorId="6E7E1126" wp14:editId="10ABB2D4">
            <wp:extent cx="5731510" cy="2869565"/>
            <wp:effectExtent l="0" t="0" r="2540" b="6985"/>
            <wp:docPr id="14385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269" name="Picture 1" descr="A screenshot of a computer&#10;&#10;Description automatically generated"/>
                    <pic:cNvPicPr/>
                  </pic:nvPicPr>
                  <pic:blipFill>
                    <a:blip r:embed="rId241"/>
                    <a:stretch>
                      <a:fillRect/>
                    </a:stretch>
                  </pic:blipFill>
                  <pic:spPr>
                    <a:xfrm>
                      <a:off x="0" y="0"/>
                      <a:ext cx="5731510" cy="2869565"/>
                    </a:xfrm>
                    <a:prstGeom prst="rect">
                      <a:avLst/>
                    </a:prstGeom>
                  </pic:spPr>
                </pic:pic>
              </a:graphicData>
            </a:graphic>
          </wp:inline>
        </w:drawing>
      </w:r>
    </w:p>
    <w:p w14:paraId="06EBE08C" w14:textId="77777777" w:rsidR="008A67B3" w:rsidRDefault="008A67B3" w:rsidP="00E25B46">
      <w:pPr>
        <w:spacing w:after="0"/>
        <w:ind w:left="504"/>
        <w:rPr>
          <w:rFonts w:ascii="Courier New" w:hAnsi="Courier New" w:cs="Courier New"/>
          <w:sz w:val="16"/>
          <w:szCs w:val="16"/>
        </w:rPr>
      </w:pPr>
    </w:p>
    <w:p w14:paraId="2C12B004" w14:textId="329D6D58" w:rsidR="008A67B3" w:rsidRDefault="008A67B3" w:rsidP="00E25B46">
      <w:pPr>
        <w:spacing w:after="0"/>
        <w:ind w:left="504"/>
        <w:rPr>
          <w:rFonts w:ascii="Courier New" w:hAnsi="Courier New" w:cs="Courier New"/>
          <w:sz w:val="16"/>
          <w:szCs w:val="16"/>
        </w:rPr>
      </w:pPr>
    </w:p>
    <w:p w14:paraId="17CBF640" w14:textId="77777777" w:rsidR="00277BA0" w:rsidRDefault="00277BA0" w:rsidP="00E25B46">
      <w:pPr>
        <w:spacing w:after="0"/>
        <w:ind w:left="504"/>
        <w:rPr>
          <w:rFonts w:ascii="Courier New" w:hAnsi="Courier New" w:cs="Courier New"/>
          <w:sz w:val="16"/>
          <w:szCs w:val="16"/>
        </w:rPr>
      </w:pPr>
    </w:p>
    <w:p w14:paraId="0F30970C" w14:textId="77777777" w:rsidR="00277BA0" w:rsidRDefault="00277BA0" w:rsidP="00E25B46">
      <w:pPr>
        <w:spacing w:after="0"/>
        <w:ind w:left="504"/>
        <w:rPr>
          <w:rFonts w:ascii="Courier New" w:hAnsi="Courier New" w:cs="Courier New"/>
          <w:sz w:val="16"/>
          <w:szCs w:val="16"/>
        </w:rPr>
      </w:pPr>
    </w:p>
    <w:p w14:paraId="0CDB2AAF" w14:textId="77777777" w:rsidR="00277BA0" w:rsidRDefault="00277BA0" w:rsidP="00E25B46">
      <w:pPr>
        <w:spacing w:after="0"/>
        <w:ind w:left="504"/>
        <w:rPr>
          <w:rFonts w:ascii="Courier New" w:hAnsi="Courier New" w:cs="Courier New"/>
          <w:sz w:val="16"/>
          <w:szCs w:val="16"/>
        </w:rPr>
      </w:pPr>
    </w:p>
    <w:p w14:paraId="7BE1329B" w14:textId="77777777" w:rsidR="00277BA0" w:rsidRDefault="00277BA0" w:rsidP="00E25B46">
      <w:pPr>
        <w:spacing w:after="0"/>
        <w:ind w:left="504"/>
        <w:rPr>
          <w:rFonts w:ascii="Courier New" w:hAnsi="Courier New" w:cs="Courier New"/>
          <w:sz w:val="16"/>
          <w:szCs w:val="16"/>
        </w:rPr>
      </w:pPr>
    </w:p>
    <w:p w14:paraId="2BB3E682" w14:textId="77777777" w:rsidR="00277BA0" w:rsidRDefault="00277BA0" w:rsidP="00E25B46">
      <w:pPr>
        <w:spacing w:after="0"/>
        <w:ind w:left="504"/>
        <w:rPr>
          <w:rFonts w:ascii="Courier New" w:hAnsi="Courier New" w:cs="Courier New"/>
          <w:sz w:val="16"/>
          <w:szCs w:val="16"/>
        </w:rPr>
      </w:pPr>
    </w:p>
    <w:p w14:paraId="7B2C8F5B" w14:textId="77777777" w:rsidR="00277BA0" w:rsidRDefault="00277BA0" w:rsidP="00E25B46">
      <w:pPr>
        <w:spacing w:after="0"/>
        <w:ind w:left="504"/>
        <w:rPr>
          <w:rFonts w:ascii="Courier New" w:hAnsi="Courier New" w:cs="Courier New"/>
          <w:sz w:val="16"/>
          <w:szCs w:val="16"/>
        </w:rPr>
      </w:pPr>
    </w:p>
    <w:p w14:paraId="3493B95E" w14:textId="77777777" w:rsidR="00277BA0" w:rsidRDefault="00277BA0" w:rsidP="00E25B46">
      <w:pPr>
        <w:spacing w:after="0"/>
        <w:ind w:left="504"/>
        <w:rPr>
          <w:rFonts w:ascii="Courier New" w:hAnsi="Courier New" w:cs="Courier New"/>
          <w:sz w:val="16"/>
          <w:szCs w:val="16"/>
        </w:rPr>
      </w:pPr>
    </w:p>
    <w:p w14:paraId="4EE1F3CB" w14:textId="77777777" w:rsidR="00277BA0" w:rsidRDefault="00277BA0" w:rsidP="00E25B46">
      <w:pPr>
        <w:spacing w:after="0"/>
        <w:ind w:left="504"/>
        <w:rPr>
          <w:rFonts w:ascii="Courier New" w:hAnsi="Courier New" w:cs="Courier New"/>
          <w:sz w:val="16"/>
          <w:szCs w:val="16"/>
        </w:rPr>
      </w:pPr>
    </w:p>
    <w:p w14:paraId="7349E3C4" w14:textId="77777777" w:rsidR="00277BA0" w:rsidRDefault="00277BA0" w:rsidP="00E25B46">
      <w:pPr>
        <w:spacing w:after="0"/>
        <w:ind w:left="504"/>
        <w:rPr>
          <w:rFonts w:ascii="Courier New" w:hAnsi="Courier New" w:cs="Courier New"/>
          <w:sz w:val="16"/>
          <w:szCs w:val="16"/>
        </w:rPr>
      </w:pPr>
    </w:p>
    <w:p w14:paraId="2E63D180" w14:textId="77777777" w:rsidR="00277BA0" w:rsidRDefault="00277BA0" w:rsidP="00E25B46">
      <w:pPr>
        <w:spacing w:after="0"/>
        <w:ind w:left="504"/>
        <w:rPr>
          <w:rFonts w:ascii="Courier New" w:hAnsi="Courier New" w:cs="Courier New"/>
          <w:sz w:val="16"/>
          <w:szCs w:val="16"/>
        </w:rPr>
      </w:pPr>
    </w:p>
    <w:p w14:paraId="41D87074" w14:textId="77777777" w:rsidR="00277BA0" w:rsidRDefault="00277BA0" w:rsidP="00E25B46">
      <w:pPr>
        <w:spacing w:after="0"/>
        <w:ind w:left="504"/>
        <w:rPr>
          <w:rFonts w:ascii="Courier New" w:hAnsi="Courier New" w:cs="Courier New"/>
          <w:sz w:val="16"/>
          <w:szCs w:val="16"/>
        </w:rPr>
      </w:pPr>
    </w:p>
    <w:p w14:paraId="7E1A1EAA" w14:textId="77777777" w:rsidR="00277BA0" w:rsidRDefault="00277BA0" w:rsidP="00E25B46">
      <w:pPr>
        <w:spacing w:after="0"/>
        <w:ind w:left="504"/>
        <w:rPr>
          <w:rFonts w:ascii="Courier New" w:hAnsi="Courier New" w:cs="Courier New"/>
          <w:sz w:val="16"/>
          <w:szCs w:val="16"/>
        </w:rPr>
      </w:pPr>
    </w:p>
    <w:p w14:paraId="5A843537" w14:textId="77777777" w:rsidR="00277BA0" w:rsidRDefault="00277BA0" w:rsidP="00E25B46">
      <w:pPr>
        <w:spacing w:after="0"/>
        <w:ind w:left="504"/>
        <w:rPr>
          <w:rFonts w:ascii="Courier New" w:hAnsi="Courier New" w:cs="Courier New"/>
          <w:sz w:val="16"/>
          <w:szCs w:val="16"/>
        </w:rPr>
      </w:pPr>
    </w:p>
    <w:p w14:paraId="4F7B306E" w14:textId="77777777" w:rsidR="00277BA0" w:rsidRDefault="00277BA0" w:rsidP="00E25B46">
      <w:pPr>
        <w:spacing w:after="0"/>
        <w:ind w:left="504"/>
        <w:rPr>
          <w:rFonts w:ascii="Courier New" w:hAnsi="Courier New" w:cs="Courier New"/>
          <w:sz w:val="16"/>
          <w:szCs w:val="16"/>
        </w:rPr>
      </w:pPr>
    </w:p>
    <w:p w14:paraId="78B7055C" w14:textId="77777777" w:rsidR="00277BA0" w:rsidRDefault="00277BA0" w:rsidP="00E25B46">
      <w:pPr>
        <w:spacing w:after="0"/>
        <w:ind w:left="504"/>
        <w:rPr>
          <w:rFonts w:ascii="Courier New" w:hAnsi="Courier New" w:cs="Courier New"/>
          <w:sz w:val="16"/>
          <w:szCs w:val="16"/>
        </w:rPr>
      </w:pPr>
    </w:p>
    <w:p w14:paraId="0C1480BD" w14:textId="77777777" w:rsidR="00277BA0" w:rsidRDefault="00277BA0" w:rsidP="00E25B46">
      <w:pPr>
        <w:spacing w:after="0"/>
        <w:ind w:left="504"/>
        <w:rPr>
          <w:rFonts w:ascii="Courier New" w:hAnsi="Courier New" w:cs="Courier New"/>
          <w:sz w:val="16"/>
          <w:szCs w:val="16"/>
        </w:rPr>
      </w:pPr>
    </w:p>
    <w:p w14:paraId="2FE2CDF7" w14:textId="77777777" w:rsidR="00277BA0" w:rsidRDefault="00277BA0" w:rsidP="00E25B46">
      <w:pPr>
        <w:spacing w:after="0"/>
        <w:ind w:left="504"/>
        <w:rPr>
          <w:rFonts w:ascii="Courier New" w:hAnsi="Courier New" w:cs="Courier New"/>
          <w:sz w:val="16"/>
          <w:szCs w:val="16"/>
        </w:rPr>
      </w:pPr>
    </w:p>
    <w:p w14:paraId="5CB6FC09" w14:textId="77777777" w:rsidR="00277BA0" w:rsidRDefault="00277BA0" w:rsidP="00E25B46">
      <w:pPr>
        <w:spacing w:after="0"/>
        <w:ind w:left="504"/>
        <w:rPr>
          <w:rFonts w:ascii="Courier New" w:hAnsi="Courier New" w:cs="Courier New"/>
          <w:sz w:val="16"/>
          <w:szCs w:val="16"/>
        </w:rPr>
      </w:pPr>
    </w:p>
    <w:p w14:paraId="725E0886" w14:textId="77777777" w:rsidR="00277BA0" w:rsidRDefault="00277BA0" w:rsidP="00E25B46">
      <w:pPr>
        <w:spacing w:after="0"/>
        <w:ind w:left="504"/>
        <w:rPr>
          <w:rFonts w:ascii="Courier New" w:hAnsi="Courier New" w:cs="Courier New"/>
          <w:sz w:val="16"/>
          <w:szCs w:val="16"/>
        </w:rPr>
      </w:pPr>
    </w:p>
    <w:p w14:paraId="0B60A476" w14:textId="77777777" w:rsidR="00277BA0" w:rsidRDefault="00277BA0" w:rsidP="00E25B46">
      <w:pPr>
        <w:spacing w:after="0"/>
        <w:ind w:left="504"/>
        <w:rPr>
          <w:rFonts w:ascii="Courier New" w:hAnsi="Courier New" w:cs="Courier New"/>
          <w:sz w:val="16"/>
          <w:szCs w:val="16"/>
        </w:rPr>
      </w:pPr>
    </w:p>
    <w:p w14:paraId="1B11C63D" w14:textId="77777777" w:rsidR="00277BA0" w:rsidRDefault="00277BA0" w:rsidP="00E25B46">
      <w:pPr>
        <w:spacing w:after="0"/>
        <w:ind w:left="504"/>
        <w:rPr>
          <w:rFonts w:ascii="Courier New" w:hAnsi="Courier New" w:cs="Courier New"/>
          <w:sz w:val="16"/>
          <w:szCs w:val="16"/>
        </w:rPr>
      </w:pPr>
    </w:p>
    <w:p w14:paraId="4CCFD0FA" w14:textId="77777777" w:rsidR="00277BA0" w:rsidRDefault="00277BA0" w:rsidP="00E25B46">
      <w:pPr>
        <w:spacing w:after="0"/>
        <w:ind w:left="504"/>
        <w:rPr>
          <w:rFonts w:ascii="Courier New" w:hAnsi="Courier New" w:cs="Courier New"/>
          <w:sz w:val="16"/>
          <w:szCs w:val="16"/>
        </w:rPr>
      </w:pPr>
    </w:p>
    <w:p w14:paraId="61D6503E" w14:textId="77777777" w:rsidR="00277BA0" w:rsidRDefault="00277BA0" w:rsidP="00E25B46">
      <w:pPr>
        <w:spacing w:after="0"/>
        <w:ind w:left="504"/>
        <w:rPr>
          <w:rFonts w:ascii="Courier New" w:hAnsi="Courier New" w:cs="Courier New"/>
          <w:sz w:val="16"/>
          <w:szCs w:val="16"/>
        </w:rPr>
      </w:pPr>
    </w:p>
    <w:p w14:paraId="79CF178B" w14:textId="77777777" w:rsidR="00277BA0" w:rsidRDefault="00277BA0" w:rsidP="00E25B46">
      <w:pPr>
        <w:spacing w:after="0"/>
        <w:ind w:left="504"/>
        <w:rPr>
          <w:rFonts w:ascii="Courier New" w:hAnsi="Courier New" w:cs="Courier New"/>
          <w:sz w:val="16"/>
          <w:szCs w:val="16"/>
        </w:rPr>
      </w:pPr>
    </w:p>
    <w:p w14:paraId="2BA90159" w14:textId="77777777" w:rsidR="00277BA0" w:rsidRDefault="00277BA0" w:rsidP="00E25B46">
      <w:pPr>
        <w:spacing w:after="0"/>
        <w:ind w:left="504"/>
        <w:rPr>
          <w:rFonts w:ascii="Courier New" w:hAnsi="Courier New" w:cs="Courier New"/>
          <w:sz w:val="16"/>
          <w:szCs w:val="16"/>
        </w:rPr>
      </w:pPr>
    </w:p>
    <w:p w14:paraId="1E153CFC" w14:textId="77777777" w:rsidR="00277BA0" w:rsidRDefault="00277BA0" w:rsidP="00E25B46">
      <w:pPr>
        <w:spacing w:after="0"/>
        <w:ind w:left="504"/>
        <w:rPr>
          <w:rFonts w:ascii="Courier New" w:hAnsi="Courier New" w:cs="Courier New"/>
          <w:sz w:val="16"/>
          <w:szCs w:val="16"/>
        </w:rPr>
      </w:pPr>
    </w:p>
    <w:p w14:paraId="0C861204" w14:textId="77777777" w:rsidR="00277BA0" w:rsidRDefault="00277BA0" w:rsidP="00E25B46">
      <w:pPr>
        <w:spacing w:after="0"/>
        <w:ind w:left="504"/>
        <w:rPr>
          <w:rFonts w:ascii="Courier New" w:hAnsi="Courier New" w:cs="Courier New"/>
          <w:sz w:val="16"/>
          <w:szCs w:val="16"/>
        </w:rPr>
      </w:pPr>
    </w:p>
    <w:p w14:paraId="270C17F0" w14:textId="77777777" w:rsidR="00277BA0" w:rsidRDefault="00277BA0" w:rsidP="00E25B46">
      <w:pPr>
        <w:spacing w:after="0"/>
        <w:ind w:left="504"/>
        <w:rPr>
          <w:rFonts w:ascii="Courier New" w:hAnsi="Courier New" w:cs="Courier New"/>
          <w:sz w:val="16"/>
          <w:szCs w:val="16"/>
        </w:rPr>
      </w:pPr>
    </w:p>
    <w:p w14:paraId="7477B1B1" w14:textId="77777777" w:rsidR="00277BA0" w:rsidRDefault="00277BA0" w:rsidP="00E25B46">
      <w:pPr>
        <w:spacing w:after="0"/>
        <w:ind w:left="504"/>
        <w:rPr>
          <w:rFonts w:ascii="Courier New" w:hAnsi="Courier New" w:cs="Courier New"/>
          <w:sz w:val="16"/>
          <w:szCs w:val="16"/>
        </w:rPr>
      </w:pPr>
    </w:p>
    <w:p w14:paraId="357128C0" w14:textId="77777777" w:rsidR="00277BA0" w:rsidRDefault="00277BA0" w:rsidP="00E25B46">
      <w:pPr>
        <w:spacing w:after="0"/>
        <w:ind w:left="504"/>
        <w:rPr>
          <w:rFonts w:ascii="Courier New" w:hAnsi="Courier New" w:cs="Courier New"/>
          <w:sz w:val="16"/>
          <w:szCs w:val="16"/>
        </w:rPr>
      </w:pPr>
    </w:p>
    <w:p w14:paraId="7F50BC9E" w14:textId="77777777" w:rsidR="00277BA0" w:rsidRDefault="00277BA0" w:rsidP="00E25B46">
      <w:pPr>
        <w:spacing w:after="0"/>
        <w:ind w:left="504"/>
        <w:rPr>
          <w:rFonts w:ascii="Courier New" w:hAnsi="Courier New" w:cs="Courier New"/>
          <w:sz w:val="16"/>
          <w:szCs w:val="16"/>
        </w:rPr>
      </w:pPr>
    </w:p>
    <w:p w14:paraId="3FB02AF8" w14:textId="77777777" w:rsidR="00277BA0" w:rsidRDefault="00277BA0" w:rsidP="00E25B46">
      <w:pPr>
        <w:spacing w:after="0"/>
        <w:ind w:left="504"/>
        <w:rPr>
          <w:rFonts w:ascii="Courier New" w:hAnsi="Courier New" w:cs="Courier New"/>
          <w:sz w:val="16"/>
          <w:szCs w:val="16"/>
        </w:rPr>
      </w:pPr>
    </w:p>
    <w:p w14:paraId="4F125424" w14:textId="77777777" w:rsidR="00277BA0" w:rsidRDefault="00277BA0" w:rsidP="00E25B46">
      <w:pPr>
        <w:spacing w:after="0"/>
        <w:ind w:left="504"/>
        <w:rPr>
          <w:rFonts w:ascii="Courier New" w:hAnsi="Courier New" w:cs="Courier New"/>
          <w:sz w:val="16"/>
          <w:szCs w:val="16"/>
        </w:rPr>
      </w:pPr>
    </w:p>
    <w:p w14:paraId="5C9E0FD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CPROMPT&gt;sde64 -</w:t>
      </w:r>
      <w:proofErr w:type="spellStart"/>
      <w:r w:rsidRPr="00277BA0">
        <w:rPr>
          <w:rFonts w:ascii="Courier New" w:hAnsi="Courier New" w:cs="Courier New"/>
          <w:sz w:val="16"/>
          <w:szCs w:val="16"/>
        </w:rPr>
        <w:t>dmr</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icount</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ptr_raise</w:t>
      </w:r>
      <w:proofErr w:type="spellEnd"/>
      <w:r w:rsidRPr="00277BA0">
        <w:rPr>
          <w:rFonts w:ascii="Courier New" w:hAnsi="Courier New" w:cs="Courier New"/>
          <w:sz w:val="16"/>
          <w:szCs w:val="16"/>
        </w:rPr>
        <w:t xml:space="preserve"> -- java -</w:t>
      </w:r>
      <w:proofErr w:type="spellStart"/>
      <w:r w:rsidRPr="00277BA0">
        <w:rPr>
          <w:rFonts w:ascii="Courier New" w:hAnsi="Courier New" w:cs="Courier New"/>
          <w:sz w:val="16"/>
          <w:szCs w:val="16"/>
        </w:rPr>
        <w:t>Xbatch</w:t>
      </w:r>
      <w:proofErr w:type="spell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XX:-</w:t>
      </w:r>
      <w:proofErr w:type="spellStart"/>
      <w:proofErr w:type="gramEnd"/>
      <w:r w:rsidRPr="00277BA0">
        <w:rPr>
          <w:rFonts w:ascii="Courier New" w:hAnsi="Courier New" w:cs="Courier New"/>
          <w:sz w:val="16"/>
          <w:szCs w:val="16"/>
        </w:rPr>
        <w:t>TieredCompilation</w:t>
      </w:r>
      <w:proofErr w:type="spellEnd"/>
      <w:r w:rsidRPr="00277BA0">
        <w:rPr>
          <w:rFonts w:ascii="Courier New" w:hAnsi="Courier New" w:cs="Courier New"/>
          <w:sz w:val="16"/>
          <w:szCs w:val="16"/>
        </w:rPr>
        <w:t xml:space="preserve"> -</w:t>
      </w:r>
      <w:proofErr w:type="spellStart"/>
      <w:proofErr w:type="gramStart"/>
      <w:r w:rsidRPr="00277BA0">
        <w:rPr>
          <w:rFonts w:ascii="Courier New" w:hAnsi="Courier New" w:cs="Courier New"/>
          <w:sz w:val="16"/>
          <w:szCs w:val="16"/>
        </w:rPr>
        <w:t>XX:CompileOnly</w:t>
      </w:r>
      <w:proofErr w:type="spellEnd"/>
      <w:proofErr w:type="gramEnd"/>
      <w:r w:rsidRPr="00277BA0">
        <w:rPr>
          <w:rFonts w:ascii="Courier New" w:hAnsi="Courier New" w:cs="Courier New"/>
          <w:sz w:val="16"/>
          <w:szCs w:val="16"/>
        </w:rPr>
        <w:t>=</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micro -</w:t>
      </w:r>
      <w:proofErr w:type="spellStart"/>
      <w:proofErr w:type="gramStart"/>
      <w:r w:rsidRPr="00277BA0">
        <w:rPr>
          <w:rFonts w:ascii="Courier New" w:hAnsi="Courier New" w:cs="Courier New"/>
          <w:sz w:val="16"/>
          <w:szCs w:val="16"/>
        </w:rPr>
        <w:t>XX:CompileCommand</w:t>
      </w:r>
      <w:proofErr w:type="spellEnd"/>
      <w:proofErr w:type="gramEnd"/>
      <w:r w:rsidRPr="00277BA0">
        <w:rPr>
          <w:rFonts w:ascii="Courier New" w:hAnsi="Courier New" w:cs="Courier New"/>
          <w:sz w:val="16"/>
          <w:szCs w:val="16"/>
        </w:rPr>
        <w:t>=</w:t>
      </w:r>
      <w:proofErr w:type="spellStart"/>
      <w:proofErr w:type="gramStart"/>
      <w:r w:rsidRPr="00277BA0">
        <w:rPr>
          <w:rFonts w:ascii="Courier New" w:hAnsi="Courier New" w:cs="Courier New"/>
          <w:sz w:val="16"/>
          <w:szCs w:val="16"/>
        </w:rPr>
        <w:t>PrintIdealPhase,test</w:t>
      </w:r>
      <w:proofErr w:type="gramEnd"/>
      <w:r w:rsidRPr="00277BA0">
        <w:rPr>
          <w:rFonts w:ascii="Courier New" w:hAnsi="Courier New" w:cs="Courier New"/>
          <w:sz w:val="16"/>
          <w:szCs w:val="16"/>
        </w:rPr>
        <w: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spellStart"/>
      <w:r w:rsidRPr="00277BA0">
        <w:rPr>
          <w:rFonts w:ascii="Courier New" w:hAnsi="Courier New" w:cs="Courier New"/>
          <w:sz w:val="16"/>
          <w:szCs w:val="16"/>
        </w:rPr>
        <w:t>micro,MATCHING</w:t>
      </w:r>
      <w:proofErr w:type="spellEnd"/>
      <w:proofErr w:type="gramEnd"/>
      <w:r w:rsidRPr="00277BA0">
        <w:rPr>
          <w:rFonts w:ascii="Courier New" w:hAnsi="Courier New" w:cs="Courier New"/>
          <w:sz w:val="16"/>
          <w:szCs w:val="16"/>
        </w:rPr>
        <w:t xml:space="preserve"> -</w:t>
      </w:r>
      <w:proofErr w:type="spellStart"/>
      <w:proofErr w:type="gramStart"/>
      <w:r w:rsidRPr="00277BA0">
        <w:rPr>
          <w:rFonts w:ascii="Courier New" w:hAnsi="Courier New" w:cs="Courier New"/>
          <w:sz w:val="16"/>
          <w:szCs w:val="16"/>
        </w:rPr>
        <w:t>XX:CompileCommand</w:t>
      </w:r>
      <w:proofErr w:type="spellEnd"/>
      <w:proofErr w:type="gramEnd"/>
      <w:r w:rsidRPr="00277BA0">
        <w:rPr>
          <w:rFonts w:ascii="Courier New" w:hAnsi="Courier New" w:cs="Courier New"/>
          <w:sz w:val="16"/>
          <w:szCs w:val="16"/>
        </w:rPr>
        <w:t>=</w:t>
      </w:r>
      <w:proofErr w:type="spellStart"/>
      <w:proofErr w:type="gramStart"/>
      <w:r w:rsidRPr="00277BA0">
        <w:rPr>
          <w:rFonts w:ascii="Courier New" w:hAnsi="Courier New" w:cs="Courier New"/>
          <w:sz w:val="16"/>
          <w:szCs w:val="16"/>
        </w:rPr>
        <w:t>TraceSpilling,test</w:t>
      </w:r>
      <w:proofErr w:type="gramEnd"/>
      <w:r w:rsidRPr="00277BA0">
        <w:rPr>
          <w:rFonts w:ascii="Courier New" w:hAnsi="Courier New" w:cs="Courier New"/>
          <w:sz w:val="16"/>
          <w:szCs w:val="16"/>
        </w:rPr>
        <w: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micro -</w:t>
      </w:r>
      <w:proofErr w:type="spellStart"/>
      <w:proofErr w:type="gramStart"/>
      <w:r w:rsidRPr="00277BA0">
        <w:rPr>
          <w:rFonts w:ascii="Courier New" w:hAnsi="Courier New" w:cs="Courier New"/>
          <w:sz w:val="16"/>
          <w:szCs w:val="16"/>
        </w:rPr>
        <w:t>XX:CompileCommand</w:t>
      </w:r>
      <w:proofErr w:type="spellEnd"/>
      <w:proofErr w:type="gramEnd"/>
      <w:r w:rsidRPr="00277BA0">
        <w:rPr>
          <w:rFonts w:ascii="Courier New" w:hAnsi="Courier New" w:cs="Courier New"/>
          <w:sz w:val="16"/>
          <w:szCs w:val="16"/>
        </w:rPr>
        <w:t>=</w:t>
      </w:r>
      <w:proofErr w:type="spellStart"/>
      <w:proofErr w:type="gramStart"/>
      <w:r w:rsidRPr="00277BA0">
        <w:rPr>
          <w:rFonts w:ascii="Courier New" w:hAnsi="Courier New" w:cs="Courier New"/>
          <w:sz w:val="16"/>
          <w:szCs w:val="16"/>
        </w:rPr>
        <w:t>Print,test</w:t>
      </w:r>
      <w:proofErr w:type="gramEnd"/>
      <w:r w:rsidRPr="00277BA0">
        <w:rPr>
          <w:rFonts w:ascii="Courier New" w:hAnsi="Courier New" w:cs="Courier New"/>
          <w:sz w:val="16"/>
          <w:szCs w:val="16"/>
        </w:rPr>
        <w: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micro -</w:t>
      </w:r>
      <w:proofErr w:type="gramStart"/>
      <w:r w:rsidRPr="00277BA0">
        <w:rPr>
          <w:rFonts w:ascii="Courier New" w:hAnsi="Courier New" w:cs="Courier New"/>
          <w:sz w:val="16"/>
          <w:szCs w:val="16"/>
        </w:rPr>
        <w:t>cp .</w:t>
      </w:r>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test_ndd</w:t>
      </w:r>
      <w:proofErr w:type="spellEnd"/>
    </w:p>
    <w:p w14:paraId="36D36D2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9 ICOUNT: 3107603</w:t>
      </w:r>
    </w:p>
    <w:p w14:paraId="680F18C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12 ICOUNT: 2556735</w:t>
      </w:r>
    </w:p>
    <w:p w14:paraId="263774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11 ICOUNT: 2656942</w:t>
      </w:r>
    </w:p>
    <w:p w14:paraId="386BC8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8 ICOUNT: 2666251</w:t>
      </w:r>
    </w:p>
    <w:p w14:paraId="19FF5AC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10 ICOUNT: 3198773</w:t>
      </w:r>
    </w:p>
    <w:p w14:paraId="744AB01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7 ICOUNT: 3191368</w:t>
      </w:r>
    </w:p>
    <w:p w14:paraId="7052C28A"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PrintIdealPhase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const</w:t>
      </w:r>
      <w:proofErr w:type="spellEnd"/>
      <w:r w:rsidRPr="00277BA0">
        <w:rPr>
          <w:rFonts w:ascii="Courier New" w:hAnsi="Courier New" w:cs="Courier New"/>
          <w:sz w:val="16"/>
          <w:szCs w:val="16"/>
        </w:rPr>
        <w:t xml:space="preserve"> char* PrintIdealPhase = 'MATCHING'</w:t>
      </w:r>
    </w:p>
    <w:p w14:paraId="31FE13F5"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TraceSpilling</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bool </w:t>
      </w:r>
      <w:proofErr w:type="spellStart"/>
      <w:r w:rsidRPr="00277BA0">
        <w:rPr>
          <w:rFonts w:ascii="Courier New" w:hAnsi="Courier New" w:cs="Courier New"/>
          <w:sz w:val="16"/>
          <w:szCs w:val="16"/>
        </w:rPr>
        <w:t>TraceSpilling</w:t>
      </w:r>
      <w:proofErr w:type="spellEnd"/>
      <w:r w:rsidRPr="00277BA0">
        <w:rPr>
          <w:rFonts w:ascii="Courier New" w:hAnsi="Courier New" w:cs="Courier New"/>
          <w:sz w:val="16"/>
          <w:szCs w:val="16"/>
        </w:rPr>
        <w:t xml:space="preserve"> = true</w:t>
      </w:r>
    </w:p>
    <w:p w14:paraId="7B50602A"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print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bool print = true</w:t>
      </w:r>
    </w:p>
    <w:p w14:paraId="55861402"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compileonly</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bool </w:t>
      </w:r>
      <w:proofErr w:type="spellStart"/>
      <w:r w:rsidRPr="00277BA0">
        <w:rPr>
          <w:rFonts w:ascii="Courier New" w:hAnsi="Courier New" w:cs="Courier New"/>
          <w:sz w:val="16"/>
          <w:szCs w:val="16"/>
        </w:rPr>
        <w:t>compileonly</w:t>
      </w:r>
      <w:proofErr w:type="spellEnd"/>
      <w:r w:rsidRPr="00277BA0">
        <w:rPr>
          <w:rFonts w:ascii="Courier New" w:hAnsi="Courier New" w:cs="Courier New"/>
          <w:sz w:val="16"/>
          <w:szCs w:val="16"/>
        </w:rPr>
        <w:t xml:space="preserve"> = true</w:t>
      </w:r>
    </w:p>
    <w:p w14:paraId="13BA68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AFTER: MATCHING</w:t>
      </w:r>
    </w:p>
    <w:p w14:paraId="713B12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  Root</w:t>
      </w:r>
      <w:proofErr w:type="gramEnd"/>
      <w:r w:rsidRPr="00277BA0">
        <w:rPr>
          <w:rFonts w:ascii="Courier New" w:hAnsi="Courier New" w:cs="Courier New"/>
          <w:sz w:val="16"/>
          <w:szCs w:val="16"/>
        </w:rPr>
        <w:t xml:space="preserve">  === 1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xml:space="preserve">[ 1 4 </w:t>
      </w:r>
      <w:proofErr w:type="gramStart"/>
      <w:r w:rsidRPr="00277BA0">
        <w:rPr>
          <w:rFonts w:ascii="Courier New" w:hAnsi="Courier New" w:cs="Courier New"/>
          <w:sz w:val="16"/>
          <w:szCs w:val="16"/>
        </w:rPr>
        <w:t>0 ]</w:t>
      </w:r>
      <w:proofErr w:type="gramEnd"/>
      <w:r w:rsidRPr="00277BA0">
        <w:rPr>
          <w:rFonts w:ascii="Courier New" w:hAnsi="Courier New" w:cs="Courier New"/>
          <w:sz w:val="16"/>
          <w:szCs w:val="16"/>
        </w:rPr>
        <w:t>] inner</w:t>
      </w:r>
    </w:p>
    <w:p w14:paraId="024109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Ret</w:t>
      </w:r>
      <w:proofErr w:type="gramEnd"/>
      <w:r w:rsidRPr="00277BA0">
        <w:rPr>
          <w:rFonts w:ascii="Courier New" w:hAnsi="Courier New" w:cs="Courier New"/>
          <w:sz w:val="16"/>
          <w:szCs w:val="16"/>
        </w:rPr>
        <w:t xml:space="preserve">  === 3 5 6 7 8 </w:t>
      </w:r>
      <w:proofErr w:type="gramStart"/>
      <w:r w:rsidRPr="00277BA0">
        <w:rPr>
          <w:rFonts w:ascii="Courier New" w:hAnsi="Courier New" w:cs="Courier New"/>
          <w:sz w:val="16"/>
          <w:szCs w:val="16"/>
        </w:rPr>
        <w:t>9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1 ]</w:t>
      </w:r>
      <w:proofErr w:type="gramEnd"/>
      <w:r w:rsidRPr="00277BA0">
        <w:rPr>
          <w:rFonts w:ascii="Courier New" w:hAnsi="Courier New" w:cs="Courier New"/>
          <w:sz w:val="16"/>
          <w:szCs w:val="16"/>
        </w:rPr>
        <w:t>]</w:t>
      </w:r>
    </w:p>
    <w:p w14:paraId="140B920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3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#0/</w:t>
      </w:r>
      <w:proofErr w:type="gramStart"/>
      <w:r w:rsidRPr="00277BA0">
        <w:rPr>
          <w:rFonts w:ascii="Courier New" w:hAnsi="Courier New" w:cs="Courier New"/>
          <w:sz w:val="16"/>
          <w:szCs w:val="16"/>
        </w:rPr>
        <w:t>unmatched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1AED9A2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4  Start</w:t>
      </w:r>
      <w:proofErr w:type="gramEnd"/>
      <w:r w:rsidRPr="00277BA0">
        <w:rPr>
          <w:rFonts w:ascii="Courier New" w:hAnsi="Courier New" w:cs="Courier New"/>
          <w:sz w:val="16"/>
          <w:szCs w:val="16"/>
        </w:rPr>
        <w:t xml:space="preserve">  === 4 </w:t>
      </w:r>
      <w:proofErr w:type="gramStart"/>
      <w:r w:rsidRPr="00277BA0">
        <w:rPr>
          <w:rFonts w:ascii="Courier New" w:hAnsi="Courier New" w:cs="Courier New"/>
          <w:sz w:val="16"/>
          <w:szCs w:val="16"/>
        </w:rPr>
        <w:t>1  [</w:t>
      </w:r>
      <w:proofErr w:type="gramEnd"/>
      <w:r w:rsidRPr="00277BA0">
        <w:rPr>
          <w:rFonts w:ascii="Courier New" w:hAnsi="Courier New" w:cs="Courier New"/>
          <w:sz w:val="16"/>
          <w:szCs w:val="16"/>
        </w:rPr>
        <w:t xml:space="preserve">[ 4 3 5 6 7 8 13 14 </w:t>
      </w:r>
      <w:proofErr w:type="gramStart"/>
      <w:r w:rsidRPr="00277BA0">
        <w:rPr>
          <w:rFonts w:ascii="Courier New" w:hAnsi="Courier New" w:cs="Courier New"/>
          <w:sz w:val="16"/>
          <w:szCs w:val="16"/>
        </w:rPr>
        <w:t>15 ]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#{0:control</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1:abIO</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2:memory</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3:rawptr</w:t>
      </w:r>
      <w:proofErr w:type="gramEnd"/>
      <w:r w:rsidRPr="00277BA0">
        <w:rPr>
          <w:rFonts w:ascii="Courier New" w:hAnsi="Courier New" w:cs="Courier New"/>
          <w:sz w:val="16"/>
          <w:szCs w:val="16"/>
        </w:rPr>
        <w:t xml:space="preserve">:BotPTR, </w:t>
      </w:r>
      <w:proofErr w:type="gramStart"/>
      <w:r w:rsidRPr="00277BA0">
        <w:rPr>
          <w:rFonts w:ascii="Courier New" w:hAnsi="Courier New" w:cs="Courier New"/>
          <w:sz w:val="16"/>
          <w:szCs w:val="16"/>
        </w:rPr>
        <w:t>4:return</w:t>
      </w:r>
      <w:proofErr w:type="gramEnd"/>
      <w:r w:rsidRPr="00277BA0">
        <w:rPr>
          <w:rFonts w:ascii="Courier New" w:hAnsi="Courier New" w:cs="Courier New"/>
          <w:sz w:val="16"/>
          <w:szCs w:val="16"/>
        </w:rPr>
        <w:t xml:space="preserve">_address, </w:t>
      </w:r>
      <w:proofErr w:type="gramStart"/>
      <w:r w:rsidRPr="00277BA0">
        <w:rPr>
          <w:rFonts w:ascii="Courier New" w:hAnsi="Courier New" w:cs="Courier New"/>
          <w:sz w:val="16"/>
          <w:szCs w:val="16"/>
        </w:rPr>
        <w:t>5:long</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6:half</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7:long</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8:half</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9:long</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10:half}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283F3D2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5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#1/</w:t>
      </w:r>
      <w:proofErr w:type="gramStart"/>
      <w:r w:rsidRPr="00277BA0">
        <w:rPr>
          <w:rFonts w:ascii="Courier New" w:hAnsi="Courier New" w:cs="Courier New"/>
          <w:sz w:val="16"/>
          <w:szCs w:val="16"/>
        </w:rPr>
        <w:t>unmatched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1D1903F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6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#2/</w:t>
      </w:r>
      <w:proofErr w:type="gramStart"/>
      <w:r w:rsidRPr="00277BA0">
        <w:rPr>
          <w:rFonts w:ascii="Courier New" w:hAnsi="Courier New" w:cs="Courier New"/>
          <w:sz w:val="16"/>
          <w:szCs w:val="16"/>
        </w:rPr>
        <w:t>unmatched  Memory</w:t>
      </w:r>
      <w:proofErr w:type="gramEnd"/>
      <w:r w:rsidRPr="00277BA0">
        <w:rPr>
          <w:rFonts w:ascii="Courier New" w:hAnsi="Courier New" w:cs="Courier New"/>
          <w:sz w:val="16"/>
          <w:szCs w:val="16"/>
        </w:rPr>
        <w:t xml:space="preserve">: @BotPTR *+bot, </w:t>
      </w:r>
      <w:proofErr w:type="spellStart"/>
      <w:r w:rsidRPr="00277BA0">
        <w:rPr>
          <w:rFonts w:ascii="Courier New" w:hAnsi="Courier New" w:cs="Courier New"/>
          <w:sz w:val="16"/>
          <w:szCs w:val="16"/>
        </w:rPr>
        <w:t>idx</w:t>
      </w:r>
      <w:proofErr w:type="spellEnd"/>
      <w:r w:rsidRPr="00277BA0">
        <w:rPr>
          <w:rFonts w:ascii="Courier New" w:hAnsi="Courier New" w:cs="Courier New"/>
          <w:sz w:val="16"/>
          <w:szCs w:val="16"/>
        </w:rPr>
        <w:t>=Bot</w:t>
      </w:r>
      <w:proofErr w:type="gramStart"/>
      <w:r w:rsidRPr="00277BA0">
        <w:rPr>
          <w:rFonts w:ascii="Courier New" w:hAnsi="Courier New" w:cs="Courier New"/>
          <w:sz w:val="16"/>
          <w:szCs w:val="16"/>
        </w:rPr>
        <w:t>;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63B9E09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7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3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6CE8D93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8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4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3BE2ECB3" w14:textId="77777777" w:rsidR="00277BA0" w:rsidRPr="00B02B6C" w:rsidRDefault="00277BA0" w:rsidP="00277BA0">
      <w:pPr>
        <w:spacing w:after="0"/>
        <w:ind w:left="504"/>
        <w:rPr>
          <w:rFonts w:ascii="Courier New" w:hAnsi="Courier New" w:cs="Courier New"/>
          <w:sz w:val="16"/>
          <w:szCs w:val="16"/>
          <w:highlight w:val="yellow"/>
        </w:rPr>
      </w:pPr>
      <w:r w:rsidRPr="00277BA0">
        <w:rPr>
          <w:rFonts w:ascii="Courier New" w:hAnsi="Courier New" w:cs="Courier New"/>
          <w:sz w:val="16"/>
          <w:szCs w:val="16"/>
        </w:rPr>
        <w:t xml:space="preserve">  </w:t>
      </w:r>
      <w:proofErr w:type="gramStart"/>
      <w:r w:rsidRPr="00B02B6C">
        <w:rPr>
          <w:rFonts w:ascii="Courier New" w:hAnsi="Courier New" w:cs="Courier New"/>
          <w:sz w:val="16"/>
          <w:szCs w:val="16"/>
          <w:highlight w:val="yellow"/>
        </w:rPr>
        <w:t xml:space="preserve">9  </w:t>
      </w:r>
      <w:proofErr w:type="spellStart"/>
      <w:r w:rsidRPr="00B02B6C">
        <w:rPr>
          <w:rFonts w:ascii="Courier New" w:hAnsi="Courier New" w:cs="Courier New"/>
          <w:sz w:val="16"/>
          <w:szCs w:val="16"/>
          <w:highlight w:val="yellow"/>
        </w:rPr>
        <w:t>addL</w:t>
      </w:r>
      <w:proofErr w:type="gramEnd"/>
      <w:r w:rsidRPr="00B02B6C">
        <w:rPr>
          <w:rFonts w:ascii="Courier New" w:hAnsi="Courier New" w:cs="Courier New"/>
          <w:sz w:val="16"/>
          <w:szCs w:val="16"/>
          <w:highlight w:val="yellow"/>
        </w:rPr>
        <w:t>_rReg_</w:t>
      </w:r>
      <w:proofErr w:type="gramStart"/>
      <w:r w:rsidRPr="00B02B6C">
        <w:rPr>
          <w:rFonts w:ascii="Courier New" w:hAnsi="Courier New" w:cs="Courier New"/>
          <w:sz w:val="16"/>
          <w:szCs w:val="16"/>
          <w:highlight w:val="yellow"/>
        </w:rPr>
        <w:t>ndd</w:t>
      </w:r>
      <w:proofErr w:type="spellEnd"/>
      <w:r w:rsidRPr="00B02B6C">
        <w:rPr>
          <w:rFonts w:ascii="Courier New" w:hAnsi="Courier New" w:cs="Courier New"/>
          <w:sz w:val="16"/>
          <w:szCs w:val="16"/>
          <w:highlight w:val="yellow"/>
        </w:rPr>
        <w:t xml:space="preserve">  =</w:t>
      </w:r>
      <w:proofErr w:type="gramEnd"/>
      <w:r w:rsidRPr="00B02B6C">
        <w:rPr>
          <w:rFonts w:ascii="Courier New" w:hAnsi="Courier New" w:cs="Courier New"/>
          <w:sz w:val="16"/>
          <w:szCs w:val="16"/>
          <w:highlight w:val="yellow"/>
        </w:rPr>
        <w:t xml:space="preserve">== _ 13 </w:t>
      </w:r>
      <w:proofErr w:type="gramStart"/>
      <w:r w:rsidRPr="00B02B6C">
        <w:rPr>
          <w:rFonts w:ascii="Courier New" w:hAnsi="Courier New" w:cs="Courier New"/>
          <w:sz w:val="16"/>
          <w:szCs w:val="16"/>
          <w:highlight w:val="yellow"/>
        </w:rPr>
        <w:t>10  [</w:t>
      </w:r>
      <w:proofErr w:type="gramEnd"/>
      <w:r w:rsidRPr="00B02B6C">
        <w:rPr>
          <w:rFonts w:ascii="Courier New" w:hAnsi="Courier New" w:cs="Courier New"/>
          <w:sz w:val="16"/>
          <w:szCs w:val="16"/>
          <w:highlight w:val="yellow"/>
        </w:rPr>
        <w:t xml:space="preserve">[ 12 </w:t>
      </w:r>
      <w:proofErr w:type="gramStart"/>
      <w:r w:rsidRPr="00B02B6C">
        <w:rPr>
          <w:rFonts w:ascii="Courier New" w:hAnsi="Courier New" w:cs="Courier New"/>
          <w:sz w:val="16"/>
          <w:szCs w:val="16"/>
          <w:highlight w:val="yellow"/>
        </w:rPr>
        <w:t>2 ]</w:t>
      </w:r>
      <w:proofErr w:type="gramEnd"/>
      <w:r w:rsidRPr="00B02B6C">
        <w:rPr>
          <w:rFonts w:ascii="Courier New" w:hAnsi="Courier New" w:cs="Courier New"/>
          <w:sz w:val="16"/>
          <w:szCs w:val="16"/>
          <w:highlight w:val="yellow"/>
        </w:rPr>
        <w:t>]</w:t>
      </w:r>
      <w:proofErr w:type="gramStart"/>
      <w:r w:rsidRPr="00B02B6C">
        <w:rPr>
          <w:rFonts w:ascii="Courier New" w:hAnsi="Courier New" w:cs="Courier New"/>
          <w:sz w:val="16"/>
          <w:szCs w:val="16"/>
          <w:highlight w:val="yellow"/>
        </w:rPr>
        <w:t xml:space="preserve">  !</w:t>
      </w:r>
      <w:proofErr w:type="spellStart"/>
      <w:r w:rsidRPr="00B02B6C">
        <w:rPr>
          <w:rFonts w:ascii="Courier New" w:hAnsi="Courier New" w:cs="Courier New"/>
          <w:sz w:val="16"/>
          <w:szCs w:val="16"/>
          <w:highlight w:val="yellow"/>
        </w:rPr>
        <w:t>jvms</w:t>
      </w:r>
      <w:proofErr w:type="spellEnd"/>
      <w:proofErr w:type="gramEnd"/>
      <w:r w:rsidRPr="00B02B6C">
        <w:rPr>
          <w:rFonts w:ascii="Courier New" w:hAnsi="Courier New" w:cs="Courier New"/>
          <w:sz w:val="16"/>
          <w:szCs w:val="16"/>
          <w:highlight w:val="yellow"/>
        </w:rPr>
        <w:t xml:space="preserve">: </w:t>
      </w:r>
      <w:proofErr w:type="spellStart"/>
      <w:r w:rsidRPr="00B02B6C">
        <w:rPr>
          <w:rFonts w:ascii="Courier New" w:hAnsi="Courier New" w:cs="Courier New"/>
          <w:sz w:val="16"/>
          <w:szCs w:val="16"/>
          <w:highlight w:val="yellow"/>
        </w:rPr>
        <w:t>test_</w:t>
      </w:r>
      <w:proofErr w:type="gramStart"/>
      <w:r w:rsidRPr="00B02B6C">
        <w:rPr>
          <w:rFonts w:ascii="Courier New" w:hAnsi="Courier New" w:cs="Courier New"/>
          <w:sz w:val="16"/>
          <w:szCs w:val="16"/>
          <w:highlight w:val="yellow"/>
        </w:rPr>
        <w:t>ndd</w:t>
      </w:r>
      <w:proofErr w:type="spellEnd"/>
      <w:r w:rsidRPr="00B02B6C">
        <w:rPr>
          <w:rFonts w:ascii="Courier New" w:hAnsi="Courier New" w:cs="Courier New"/>
          <w:sz w:val="16"/>
          <w:szCs w:val="16"/>
          <w:highlight w:val="yellow"/>
        </w:rPr>
        <w:t>::</w:t>
      </w:r>
      <w:proofErr w:type="gramEnd"/>
      <w:r w:rsidRPr="00B02B6C">
        <w:rPr>
          <w:rFonts w:ascii="Courier New" w:hAnsi="Courier New" w:cs="Courier New"/>
          <w:sz w:val="16"/>
          <w:szCs w:val="16"/>
          <w:highlight w:val="yellow"/>
        </w:rPr>
        <w:t>micro @ bci:5 (line 3)</w:t>
      </w:r>
    </w:p>
    <w:p w14:paraId="0B9F6C77" w14:textId="77777777" w:rsidR="00277BA0" w:rsidRPr="00277BA0" w:rsidRDefault="00277BA0" w:rsidP="00277BA0">
      <w:pPr>
        <w:spacing w:after="0"/>
        <w:ind w:left="504"/>
        <w:rPr>
          <w:rFonts w:ascii="Courier New" w:hAnsi="Courier New" w:cs="Courier New"/>
          <w:sz w:val="16"/>
          <w:szCs w:val="16"/>
        </w:rPr>
      </w:pPr>
      <w:r w:rsidRPr="00B02B6C">
        <w:rPr>
          <w:rFonts w:ascii="Courier New" w:hAnsi="Courier New" w:cs="Courier New"/>
          <w:sz w:val="16"/>
          <w:szCs w:val="16"/>
          <w:highlight w:val="yellow"/>
        </w:rPr>
        <w:t xml:space="preserve"> </w:t>
      </w:r>
      <w:proofErr w:type="gramStart"/>
      <w:r w:rsidRPr="00B02B6C">
        <w:rPr>
          <w:rFonts w:ascii="Courier New" w:hAnsi="Courier New" w:cs="Courier New"/>
          <w:sz w:val="16"/>
          <w:szCs w:val="16"/>
          <w:highlight w:val="yellow"/>
        </w:rPr>
        <w:t xml:space="preserve">10  </w:t>
      </w:r>
      <w:proofErr w:type="spellStart"/>
      <w:r w:rsidRPr="00B02B6C">
        <w:rPr>
          <w:rFonts w:ascii="Courier New" w:hAnsi="Courier New" w:cs="Courier New"/>
          <w:sz w:val="16"/>
          <w:szCs w:val="16"/>
          <w:highlight w:val="yellow"/>
        </w:rPr>
        <w:t>mulL</w:t>
      </w:r>
      <w:proofErr w:type="gramEnd"/>
      <w:r w:rsidRPr="00B02B6C">
        <w:rPr>
          <w:rFonts w:ascii="Courier New" w:hAnsi="Courier New" w:cs="Courier New"/>
          <w:sz w:val="16"/>
          <w:szCs w:val="16"/>
          <w:highlight w:val="yellow"/>
        </w:rPr>
        <w:t>_rReg_</w:t>
      </w:r>
      <w:proofErr w:type="gramStart"/>
      <w:r w:rsidRPr="00B02B6C">
        <w:rPr>
          <w:rFonts w:ascii="Courier New" w:hAnsi="Courier New" w:cs="Courier New"/>
          <w:sz w:val="16"/>
          <w:szCs w:val="16"/>
          <w:highlight w:val="yellow"/>
        </w:rPr>
        <w:t>ndd</w:t>
      </w:r>
      <w:proofErr w:type="spellEnd"/>
      <w:r w:rsidRPr="00B02B6C">
        <w:rPr>
          <w:rFonts w:ascii="Courier New" w:hAnsi="Courier New" w:cs="Courier New"/>
          <w:sz w:val="16"/>
          <w:szCs w:val="16"/>
          <w:highlight w:val="yellow"/>
        </w:rPr>
        <w:t xml:space="preserve">  =</w:t>
      </w:r>
      <w:proofErr w:type="gramEnd"/>
      <w:r w:rsidRPr="00B02B6C">
        <w:rPr>
          <w:rFonts w:ascii="Courier New" w:hAnsi="Courier New" w:cs="Courier New"/>
          <w:sz w:val="16"/>
          <w:szCs w:val="16"/>
          <w:highlight w:val="yellow"/>
        </w:rPr>
        <w:t xml:space="preserve">== _ 14 </w:t>
      </w:r>
      <w:proofErr w:type="gramStart"/>
      <w:r w:rsidRPr="00B02B6C">
        <w:rPr>
          <w:rFonts w:ascii="Courier New" w:hAnsi="Courier New" w:cs="Courier New"/>
          <w:sz w:val="16"/>
          <w:szCs w:val="16"/>
          <w:highlight w:val="yellow"/>
        </w:rPr>
        <w:t>15  [</w:t>
      </w:r>
      <w:proofErr w:type="gramEnd"/>
      <w:r w:rsidRPr="00B02B6C">
        <w:rPr>
          <w:rFonts w:ascii="Courier New" w:hAnsi="Courier New" w:cs="Courier New"/>
          <w:sz w:val="16"/>
          <w:szCs w:val="16"/>
          <w:highlight w:val="yellow"/>
        </w:rPr>
        <w:t xml:space="preserve">[ 11 </w:t>
      </w:r>
      <w:proofErr w:type="gramStart"/>
      <w:r w:rsidRPr="00B02B6C">
        <w:rPr>
          <w:rFonts w:ascii="Courier New" w:hAnsi="Courier New" w:cs="Courier New"/>
          <w:sz w:val="16"/>
          <w:szCs w:val="16"/>
          <w:highlight w:val="yellow"/>
        </w:rPr>
        <w:t>9 ]</w:t>
      </w:r>
      <w:proofErr w:type="gramEnd"/>
      <w:r w:rsidRPr="00B02B6C">
        <w:rPr>
          <w:rFonts w:ascii="Courier New" w:hAnsi="Courier New" w:cs="Courier New"/>
          <w:sz w:val="16"/>
          <w:szCs w:val="16"/>
          <w:highlight w:val="yellow"/>
        </w:rPr>
        <w:t>]</w:t>
      </w:r>
    </w:p>
    <w:p w14:paraId="7E10D81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13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9 ]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5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673FA3E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14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10 ]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7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0F80C1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15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10 ]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9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59957F8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L2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574A07E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w:t>
      </w:r>
      <w:proofErr w:type="gramStart"/>
      <w:r w:rsidRPr="00277BA0">
        <w:rPr>
          <w:rFonts w:ascii="Courier New" w:hAnsi="Courier New" w:cs="Courier New"/>
          <w:sz w:val="16"/>
          <w:szCs w:val="16"/>
        </w:rPr>
        <w:t>622,rS</w:t>
      </w:r>
      <w:proofErr w:type="gramEnd"/>
      <w:r w:rsidRPr="00277BA0">
        <w:rPr>
          <w:rFonts w:ascii="Courier New" w:hAnsi="Courier New" w:cs="Courier New"/>
          <w:sz w:val="16"/>
          <w:szCs w:val="16"/>
        </w:rPr>
        <w:t xml:space="preserve">623],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N8 Cost:   3 Area:   8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   1 Lo Bound Trivial</w:t>
      </w:r>
    </w:p>
    <w:p w14:paraId="4E1EFD8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L2 selected [rS</w:t>
      </w:r>
      <w:proofErr w:type="gramStart"/>
      <w:r w:rsidRPr="00277BA0">
        <w:rPr>
          <w:rFonts w:ascii="Courier New" w:hAnsi="Courier New" w:cs="Courier New"/>
          <w:sz w:val="16"/>
          <w:szCs w:val="16"/>
        </w:rPr>
        <w:t>622,rS</w:t>
      </w:r>
      <w:proofErr w:type="gramEnd"/>
      <w:r w:rsidRPr="00277BA0">
        <w:rPr>
          <w:rFonts w:ascii="Courier New" w:hAnsi="Courier New" w:cs="Courier New"/>
          <w:sz w:val="16"/>
          <w:szCs w:val="16"/>
        </w:rPr>
        <w:t>623] from [rS</w:t>
      </w:r>
      <w:proofErr w:type="gramStart"/>
      <w:r w:rsidRPr="00277BA0">
        <w:rPr>
          <w:rFonts w:ascii="Courier New" w:hAnsi="Courier New" w:cs="Courier New"/>
          <w:sz w:val="16"/>
          <w:szCs w:val="16"/>
        </w:rPr>
        <w:t>622,rS</w:t>
      </w:r>
      <w:proofErr w:type="gramEnd"/>
      <w:r w:rsidRPr="00277BA0">
        <w:rPr>
          <w:rFonts w:ascii="Courier New" w:hAnsi="Courier New" w:cs="Courier New"/>
          <w:sz w:val="16"/>
          <w:szCs w:val="16"/>
        </w:rPr>
        <w:t>623]</w:t>
      </w:r>
    </w:p>
    <w:p w14:paraId="15F18D4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L1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6EC6613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RSP,RSP</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N7 Cost:1e+12 Area:   9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:1e+17 Lo Bound Trivial</w:t>
      </w:r>
    </w:p>
    <w:p w14:paraId="4B8D70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L1 selected [</w:t>
      </w:r>
      <w:proofErr w:type="gramStart"/>
      <w:r w:rsidRPr="00277BA0">
        <w:rPr>
          <w:rFonts w:ascii="Courier New" w:hAnsi="Courier New" w:cs="Courier New"/>
          <w:sz w:val="16"/>
          <w:szCs w:val="16"/>
        </w:rPr>
        <w:t>RSP,RSP</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RSP,RSP</w:t>
      </w:r>
      <w:proofErr w:type="gramEnd"/>
      <w:r w:rsidRPr="00277BA0">
        <w:rPr>
          <w:rFonts w:ascii="Courier New" w:hAnsi="Courier New" w:cs="Courier New"/>
          <w:sz w:val="16"/>
          <w:szCs w:val="16"/>
        </w:rPr>
        <w:t>_H]</w:t>
      </w:r>
    </w:p>
    <w:p w14:paraId="0C1065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L4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6C069A5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RDX,RDX</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N14 Cost:   3 Area:   2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:1e+10 Lo Bound Trivial</w:t>
      </w:r>
    </w:p>
    <w:p w14:paraId="545B9C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L4 selected [</w:t>
      </w:r>
      <w:proofErr w:type="gramStart"/>
      <w:r w:rsidRPr="00277BA0">
        <w:rPr>
          <w:rFonts w:ascii="Courier New" w:hAnsi="Courier New" w:cs="Courier New"/>
          <w:sz w:val="16"/>
          <w:szCs w:val="16"/>
        </w:rPr>
        <w:t>RDX,RDX</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RDX,RDX</w:t>
      </w:r>
      <w:proofErr w:type="gramEnd"/>
      <w:r w:rsidRPr="00277BA0">
        <w:rPr>
          <w:rFonts w:ascii="Courier New" w:hAnsi="Courier New" w:cs="Courier New"/>
          <w:sz w:val="16"/>
          <w:szCs w:val="16"/>
        </w:rPr>
        <w:t>_H]</w:t>
      </w:r>
    </w:p>
    <w:p w14:paraId="597E6B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L5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61E455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RCX,RCX</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N15 Cost:   3 Area:   1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:1e+17 Lo Bound Trivial</w:t>
      </w:r>
    </w:p>
    <w:p w14:paraId="0F9DE56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L5 selected [</w:t>
      </w:r>
      <w:proofErr w:type="gramStart"/>
      <w:r w:rsidRPr="00277BA0">
        <w:rPr>
          <w:rFonts w:ascii="Courier New" w:hAnsi="Courier New" w:cs="Courier New"/>
          <w:sz w:val="16"/>
          <w:szCs w:val="16"/>
        </w:rPr>
        <w:t>RCX,RCX</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RCX,RCX</w:t>
      </w:r>
      <w:proofErr w:type="gramEnd"/>
      <w:r w:rsidRPr="00277BA0">
        <w:rPr>
          <w:rFonts w:ascii="Courier New" w:hAnsi="Courier New" w:cs="Courier New"/>
          <w:sz w:val="16"/>
          <w:szCs w:val="16"/>
        </w:rPr>
        <w:t>_H]</w:t>
      </w:r>
    </w:p>
    <w:p w14:paraId="377652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L3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5140EC9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RSI,RSI</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N13 Cost:   3 Area:   5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 1.8 Bound Trivial</w:t>
      </w:r>
    </w:p>
    <w:p w14:paraId="42C0CCF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L3 selected [</w:t>
      </w:r>
      <w:proofErr w:type="gramStart"/>
      <w:r w:rsidRPr="00277BA0">
        <w:rPr>
          <w:rFonts w:ascii="Courier New" w:hAnsi="Courier New" w:cs="Courier New"/>
          <w:sz w:val="16"/>
          <w:szCs w:val="16"/>
        </w:rPr>
        <w:t>RSI,RSI</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RSI,RSI</w:t>
      </w:r>
      <w:proofErr w:type="gramEnd"/>
      <w:r w:rsidRPr="00277BA0">
        <w:rPr>
          <w:rFonts w:ascii="Courier New" w:hAnsi="Courier New" w:cs="Courier New"/>
          <w:sz w:val="16"/>
          <w:szCs w:val="16"/>
        </w:rPr>
        <w:t>_H]</w:t>
      </w:r>
    </w:p>
    <w:p w14:paraId="798432D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L6 selecting degree 2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56</w:t>
      </w:r>
    </w:p>
    <w:p w14:paraId="5F9E44E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[R16-R11_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 xml:space="preserve">-R14_H], #58 </w:t>
      </w:r>
      <w:proofErr w:type="spellStart"/>
      <w:r w:rsidRPr="00121E87">
        <w:rPr>
          <w:rFonts w:ascii="Courier New" w:hAnsi="Courier New" w:cs="Courier New"/>
          <w:sz w:val="16"/>
          <w:szCs w:val="16"/>
          <w:highlight w:val="yellow"/>
        </w:rPr>
        <w:t>EffDeg</w:t>
      </w:r>
      <w:proofErr w:type="spellEnd"/>
      <w:r w:rsidRPr="00121E87">
        <w:rPr>
          <w:rFonts w:ascii="Courier New" w:hAnsi="Courier New" w:cs="Courier New"/>
          <w:sz w:val="16"/>
          <w:szCs w:val="16"/>
          <w:highlight w:val="yellow"/>
        </w:rPr>
        <w:t xml:space="preserve">: 2 Def: N10 Cost:   3 Area:   1 </w:t>
      </w:r>
      <w:proofErr w:type="gramStart"/>
      <w:r w:rsidRPr="00121E87">
        <w:rPr>
          <w:rFonts w:ascii="Courier New" w:hAnsi="Courier New" w:cs="Courier New"/>
          <w:sz w:val="16"/>
          <w:szCs w:val="16"/>
          <w:highlight w:val="yellow"/>
        </w:rPr>
        <w:t>Score</w:t>
      </w:r>
      <w:proofErr w:type="gramEnd"/>
      <w:r w:rsidRPr="00121E87">
        <w:rPr>
          <w:rFonts w:ascii="Courier New" w:hAnsi="Courier New" w:cs="Courier New"/>
          <w:sz w:val="16"/>
          <w:szCs w:val="16"/>
          <w:highlight w:val="yellow"/>
        </w:rPr>
        <w:t>:1e+17 Lo Trivial</w:t>
      </w:r>
    </w:p>
    <w:p w14:paraId="55C64F1F"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lastRenderedPageBreak/>
        <w:t>L6 [R16-R11_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-R14_H] intersected L3 [</w:t>
      </w:r>
      <w:proofErr w:type="gramStart"/>
      <w:r w:rsidRPr="00121E87">
        <w:rPr>
          <w:rFonts w:ascii="Courier New" w:hAnsi="Courier New" w:cs="Courier New"/>
          <w:sz w:val="16"/>
          <w:szCs w:val="16"/>
          <w:highlight w:val="yellow"/>
        </w:rPr>
        <w:t>RSI,RSI</w:t>
      </w:r>
      <w:proofErr w:type="gramEnd"/>
      <w:r w:rsidRPr="00121E87">
        <w:rPr>
          <w:rFonts w:ascii="Courier New" w:hAnsi="Courier New" w:cs="Courier New"/>
          <w:sz w:val="16"/>
          <w:szCs w:val="16"/>
          <w:highlight w:val="yellow"/>
        </w:rPr>
        <w:t>_H] removed [</w:t>
      </w:r>
      <w:proofErr w:type="gramStart"/>
      <w:r w:rsidRPr="00121E87">
        <w:rPr>
          <w:rFonts w:ascii="Courier New" w:hAnsi="Courier New" w:cs="Courier New"/>
          <w:sz w:val="16"/>
          <w:szCs w:val="16"/>
          <w:highlight w:val="yellow"/>
        </w:rPr>
        <w:t>RSI,RSI</w:t>
      </w:r>
      <w:proofErr w:type="gramEnd"/>
      <w:r w:rsidRPr="00121E87">
        <w:rPr>
          <w:rFonts w:ascii="Courier New" w:hAnsi="Courier New" w:cs="Courier New"/>
          <w:sz w:val="16"/>
          <w:szCs w:val="16"/>
          <w:highlight w:val="yellow"/>
        </w:rPr>
        <w:t>_H] leaving [R16-R31_</w:t>
      </w:r>
      <w:proofErr w:type="gramStart"/>
      <w:r w:rsidRPr="00121E87">
        <w:rPr>
          <w:rFonts w:ascii="Courier New" w:hAnsi="Courier New" w:cs="Courier New"/>
          <w:sz w:val="16"/>
          <w:szCs w:val="16"/>
          <w:highlight w:val="yellow"/>
        </w:rPr>
        <w:t>H,RDX</w:t>
      </w:r>
      <w:proofErr w:type="gramEnd"/>
      <w:r w:rsidRPr="00121E87">
        <w:rPr>
          <w:rFonts w:ascii="Courier New" w:hAnsi="Courier New" w:cs="Courier New"/>
          <w:sz w:val="16"/>
          <w:szCs w:val="16"/>
          <w:highlight w:val="yellow"/>
        </w:rPr>
        <w:t>-R11_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-R14_H]</w:t>
      </w:r>
    </w:p>
    <w:p w14:paraId="33D6461C"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L6 selected [R</w:t>
      </w:r>
      <w:proofErr w:type="gramStart"/>
      <w:r w:rsidRPr="00121E87">
        <w:rPr>
          <w:rFonts w:ascii="Courier New" w:hAnsi="Courier New" w:cs="Courier New"/>
          <w:sz w:val="16"/>
          <w:szCs w:val="16"/>
          <w:highlight w:val="yellow"/>
        </w:rPr>
        <w:t>16,R</w:t>
      </w:r>
      <w:proofErr w:type="gramEnd"/>
      <w:r w:rsidRPr="00121E87">
        <w:rPr>
          <w:rFonts w:ascii="Courier New" w:hAnsi="Courier New" w:cs="Courier New"/>
          <w:sz w:val="16"/>
          <w:szCs w:val="16"/>
          <w:highlight w:val="yellow"/>
        </w:rPr>
        <w:t>16_H] from [R16-R31_</w:t>
      </w:r>
      <w:proofErr w:type="gramStart"/>
      <w:r w:rsidRPr="00121E87">
        <w:rPr>
          <w:rFonts w:ascii="Courier New" w:hAnsi="Courier New" w:cs="Courier New"/>
          <w:sz w:val="16"/>
          <w:szCs w:val="16"/>
          <w:highlight w:val="yellow"/>
        </w:rPr>
        <w:t>H,RDX</w:t>
      </w:r>
      <w:proofErr w:type="gramEnd"/>
      <w:r w:rsidRPr="00121E87">
        <w:rPr>
          <w:rFonts w:ascii="Courier New" w:hAnsi="Courier New" w:cs="Courier New"/>
          <w:sz w:val="16"/>
          <w:szCs w:val="16"/>
          <w:highlight w:val="yellow"/>
        </w:rPr>
        <w:t>-R11_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-R14_H]</w:t>
      </w:r>
    </w:p>
    <w:p w14:paraId="3E4C5E9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L7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12D5861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1 [RFLAGS], #1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N11 Cost:   1 Area:   0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:1e+35 Lo Bound Trivial</w:t>
      </w:r>
    </w:p>
    <w:p w14:paraId="24862C4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L7 selected [RFLAGS] from [RFLAGS]</w:t>
      </w:r>
    </w:p>
    <w:p w14:paraId="4A5C4B7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L8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51C7371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w:t>
      </w:r>
      <w:proofErr w:type="gramStart"/>
      <w:r w:rsidRPr="00121E87">
        <w:rPr>
          <w:rFonts w:ascii="Courier New" w:hAnsi="Courier New" w:cs="Courier New"/>
          <w:sz w:val="16"/>
          <w:szCs w:val="16"/>
          <w:highlight w:val="yellow"/>
        </w:rPr>
        <w:t>RAX,RAX</w:t>
      </w:r>
      <w:proofErr w:type="gramEnd"/>
      <w:r w:rsidRPr="00121E87">
        <w:rPr>
          <w:rFonts w:ascii="Courier New" w:hAnsi="Courier New" w:cs="Courier New"/>
          <w:sz w:val="16"/>
          <w:szCs w:val="16"/>
          <w:highlight w:val="yellow"/>
        </w:rPr>
        <w:t xml:space="preserve">_H], #2 </w:t>
      </w:r>
      <w:proofErr w:type="spellStart"/>
      <w:r w:rsidRPr="00121E87">
        <w:rPr>
          <w:rFonts w:ascii="Courier New" w:hAnsi="Courier New" w:cs="Courier New"/>
          <w:sz w:val="16"/>
          <w:szCs w:val="16"/>
          <w:highlight w:val="yellow"/>
        </w:rPr>
        <w:t>EffDeg</w:t>
      </w:r>
      <w:proofErr w:type="spellEnd"/>
      <w:r w:rsidRPr="00121E87">
        <w:rPr>
          <w:rFonts w:ascii="Courier New" w:hAnsi="Courier New" w:cs="Courier New"/>
          <w:sz w:val="16"/>
          <w:szCs w:val="16"/>
          <w:highlight w:val="yellow"/>
        </w:rPr>
        <w:t xml:space="preserve">: 0 Def: N9 Cost:   3 Area:   1 </w:t>
      </w:r>
      <w:proofErr w:type="gramStart"/>
      <w:r w:rsidRPr="00121E87">
        <w:rPr>
          <w:rFonts w:ascii="Courier New" w:hAnsi="Courier New" w:cs="Courier New"/>
          <w:sz w:val="16"/>
          <w:szCs w:val="16"/>
          <w:highlight w:val="yellow"/>
        </w:rPr>
        <w:t>Score</w:t>
      </w:r>
      <w:proofErr w:type="gramEnd"/>
      <w:r w:rsidRPr="00121E87">
        <w:rPr>
          <w:rFonts w:ascii="Courier New" w:hAnsi="Courier New" w:cs="Courier New"/>
          <w:sz w:val="16"/>
          <w:szCs w:val="16"/>
          <w:highlight w:val="yellow"/>
        </w:rPr>
        <w:t>:1e+17 Lo Bound Trivial</w:t>
      </w:r>
    </w:p>
    <w:p w14:paraId="62997606"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L8 selected [</w:t>
      </w:r>
      <w:proofErr w:type="gramStart"/>
      <w:r w:rsidRPr="00121E87">
        <w:rPr>
          <w:rFonts w:ascii="Courier New" w:hAnsi="Courier New" w:cs="Courier New"/>
          <w:sz w:val="16"/>
          <w:szCs w:val="16"/>
          <w:highlight w:val="yellow"/>
        </w:rPr>
        <w:t>RAX,RAX</w:t>
      </w:r>
      <w:proofErr w:type="gramEnd"/>
      <w:r w:rsidRPr="00121E87">
        <w:rPr>
          <w:rFonts w:ascii="Courier New" w:hAnsi="Courier New" w:cs="Courier New"/>
          <w:sz w:val="16"/>
          <w:szCs w:val="16"/>
          <w:highlight w:val="yellow"/>
        </w:rPr>
        <w:t>_H] from [</w:t>
      </w:r>
      <w:proofErr w:type="gramStart"/>
      <w:r w:rsidRPr="00121E87">
        <w:rPr>
          <w:rFonts w:ascii="Courier New" w:hAnsi="Courier New" w:cs="Courier New"/>
          <w:sz w:val="16"/>
          <w:szCs w:val="16"/>
          <w:highlight w:val="yellow"/>
        </w:rPr>
        <w:t>RAX,RAX</w:t>
      </w:r>
      <w:proofErr w:type="gramEnd"/>
      <w:r w:rsidRPr="00121E87">
        <w:rPr>
          <w:rFonts w:ascii="Courier New" w:hAnsi="Courier New" w:cs="Courier New"/>
          <w:sz w:val="16"/>
          <w:szCs w:val="16"/>
          <w:highlight w:val="yellow"/>
        </w:rPr>
        <w:t>_H]</w:t>
      </w:r>
    </w:p>
    <w:p w14:paraId="3451AA0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L9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3BF3E2C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1 [RFLAGS], #1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N12 Cost:   1 Area:   0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:1e+35 Lo Bound Trivial</w:t>
      </w:r>
    </w:p>
    <w:p w14:paraId="16507E4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L9 selected [RFLAGS] from [RFLAGS]</w:t>
      </w:r>
    </w:p>
    <w:p w14:paraId="290A5A24" w14:textId="77777777" w:rsidR="00277BA0" w:rsidRPr="00277BA0" w:rsidRDefault="00277BA0" w:rsidP="00277BA0">
      <w:pPr>
        <w:spacing w:after="0"/>
        <w:ind w:left="504"/>
        <w:rPr>
          <w:rFonts w:ascii="Courier New" w:hAnsi="Courier New" w:cs="Courier New"/>
          <w:sz w:val="16"/>
          <w:szCs w:val="16"/>
        </w:rPr>
      </w:pPr>
    </w:p>
    <w:p w14:paraId="0D30EED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C2-compiled </w:t>
      </w:r>
      <w:proofErr w:type="spellStart"/>
      <w:r w:rsidRPr="00277BA0">
        <w:rPr>
          <w:rFonts w:ascii="Courier New" w:hAnsi="Courier New" w:cs="Courier New"/>
          <w:sz w:val="16"/>
          <w:szCs w:val="16"/>
        </w:rPr>
        <w:t>nmethod</w:t>
      </w:r>
      <w:proofErr w:type="spellEnd"/>
      <w:r w:rsidRPr="00277BA0">
        <w:rPr>
          <w:rFonts w:ascii="Courier New" w:hAnsi="Courier New" w:cs="Courier New"/>
          <w:sz w:val="16"/>
          <w:szCs w:val="16"/>
        </w:rPr>
        <w:t xml:space="preserve"> ==============================</w:t>
      </w:r>
    </w:p>
    <w:p w14:paraId="2946BCA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#r032 </w:t>
      </w:r>
      <w:proofErr w:type="spellStart"/>
      <w:proofErr w:type="gramStart"/>
      <w:r w:rsidRPr="00277BA0">
        <w:rPr>
          <w:rFonts w:ascii="Courier New" w:hAnsi="Courier New" w:cs="Courier New"/>
          <w:sz w:val="16"/>
          <w:szCs w:val="16"/>
        </w:rPr>
        <w:t>rsi:rsi</w:t>
      </w:r>
      <w:proofErr w:type="spellEnd"/>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  :</w:t>
      </w:r>
      <w:proofErr w:type="gramEnd"/>
      <w:r w:rsidRPr="00277BA0">
        <w:rPr>
          <w:rFonts w:ascii="Courier New" w:hAnsi="Courier New" w:cs="Courier New"/>
          <w:sz w:val="16"/>
          <w:szCs w:val="16"/>
        </w:rPr>
        <w:t xml:space="preserve"> parm 0: long</w:t>
      </w:r>
    </w:p>
    <w:p w14:paraId="19C09F7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#r034 </w:t>
      </w:r>
      <w:proofErr w:type="spellStart"/>
      <w:proofErr w:type="gramStart"/>
      <w:r w:rsidRPr="00277BA0">
        <w:rPr>
          <w:rFonts w:ascii="Courier New" w:hAnsi="Courier New" w:cs="Courier New"/>
          <w:sz w:val="16"/>
          <w:szCs w:val="16"/>
        </w:rPr>
        <w:t>rdx:rdx</w:t>
      </w:r>
      <w:proofErr w:type="spellEnd"/>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  :</w:t>
      </w:r>
      <w:proofErr w:type="gramEnd"/>
      <w:r w:rsidRPr="00277BA0">
        <w:rPr>
          <w:rFonts w:ascii="Courier New" w:hAnsi="Courier New" w:cs="Courier New"/>
          <w:sz w:val="16"/>
          <w:szCs w:val="16"/>
        </w:rPr>
        <w:t xml:space="preserve"> parm 2: long</w:t>
      </w:r>
    </w:p>
    <w:p w14:paraId="0DB1C28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#r036 </w:t>
      </w:r>
      <w:proofErr w:type="spellStart"/>
      <w:proofErr w:type="gramStart"/>
      <w:r w:rsidRPr="00277BA0">
        <w:rPr>
          <w:rFonts w:ascii="Courier New" w:hAnsi="Courier New" w:cs="Courier New"/>
          <w:sz w:val="16"/>
          <w:szCs w:val="16"/>
        </w:rPr>
        <w:t>rcx:rcx</w:t>
      </w:r>
      <w:proofErr w:type="spellEnd"/>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  :</w:t>
      </w:r>
      <w:proofErr w:type="gramEnd"/>
      <w:r w:rsidRPr="00277BA0">
        <w:rPr>
          <w:rFonts w:ascii="Courier New" w:hAnsi="Courier New" w:cs="Courier New"/>
          <w:sz w:val="16"/>
          <w:szCs w:val="16"/>
        </w:rPr>
        <w:t xml:space="preserve"> parm 4: long</w:t>
      </w:r>
    </w:p>
    <w:p w14:paraId="777FFD3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Old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Framesize</w:t>
      </w:r>
      <w:proofErr w:type="spellEnd"/>
      <w:r w:rsidRPr="00277BA0">
        <w:rPr>
          <w:rFonts w:ascii="Courier New" w:hAnsi="Courier New" w:cs="Courier New"/>
          <w:sz w:val="16"/>
          <w:szCs w:val="16"/>
        </w:rPr>
        <w:t>: 32 --</w:t>
      </w:r>
    </w:p>
    <w:p w14:paraId="042241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#r623 rsp+28: </w:t>
      </w:r>
      <w:proofErr w:type="spellStart"/>
      <w:r w:rsidRPr="00277BA0">
        <w:rPr>
          <w:rFonts w:ascii="Courier New" w:hAnsi="Courier New" w:cs="Courier New"/>
          <w:sz w:val="16"/>
          <w:szCs w:val="16"/>
        </w:rPr>
        <w:t>in_preserve</w:t>
      </w:r>
      <w:proofErr w:type="spellEnd"/>
    </w:p>
    <w:p w14:paraId="312B7B0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#r622 rsp+24: return address</w:t>
      </w:r>
    </w:p>
    <w:p w14:paraId="6C1B4B9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#r621 rsp+20: </w:t>
      </w:r>
      <w:proofErr w:type="spellStart"/>
      <w:r w:rsidRPr="00277BA0">
        <w:rPr>
          <w:rFonts w:ascii="Courier New" w:hAnsi="Courier New" w:cs="Courier New"/>
          <w:sz w:val="16"/>
          <w:szCs w:val="16"/>
        </w:rPr>
        <w:t>in_preserve</w:t>
      </w:r>
      <w:proofErr w:type="spellEnd"/>
    </w:p>
    <w:p w14:paraId="6E2F41A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#r620 rsp+16: saved </w:t>
      </w:r>
      <w:proofErr w:type="spellStart"/>
      <w:r w:rsidRPr="00277BA0">
        <w:rPr>
          <w:rFonts w:ascii="Courier New" w:hAnsi="Courier New" w:cs="Courier New"/>
          <w:sz w:val="16"/>
          <w:szCs w:val="16"/>
        </w:rPr>
        <w:t>fp</w:t>
      </w:r>
      <w:proofErr w:type="spellEnd"/>
      <w:r w:rsidRPr="00277BA0">
        <w:rPr>
          <w:rFonts w:ascii="Courier New" w:hAnsi="Courier New" w:cs="Courier New"/>
          <w:sz w:val="16"/>
          <w:szCs w:val="16"/>
        </w:rPr>
        <w:t xml:space="preserve"> register</w:t>
      </w:r>
    </w:p>
    <w:p w14:paraId="25F6C29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#r619 rsp+12: pad2, stack alignment</w:t>
      </w:r>
    </w:p>
    <w:p w14:paraId="0693FE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#r618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+ 8: pad2, stack alignment</w:t>
      </w:r>
    </w:p>
    <w:p w14:paraId="76A051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#r617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+ 4: Fixed slot 1</w:t>
      </w:r>
    </w:p>
    <w:p w14:paraId="7F5083F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#r616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+ 0: Fixed slot 0</w:t>
      </w:r>
    </w:p>
    <w:p w14:paraId="4EE40E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1E064D6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MetaData</w:t>
      </w:r>
      <w:proofErr w:type="spellEnd"/>
      <w:r w:rsidRPr="00277BA0">
        <w:rPr>
          <w:rFonts w:ascii="Courier New" w:hAnsi="Courier New" w:cs="Courier New"/>
          <w:sz w:val="16"/>
          <w:szCs w:val="16"/>
        </w:rPr>
        <w:t xml:space="preserve"> before </w:t>
      </w:r>
      <w:proofErr w:type="spellStart"/>
      <w:r w:rsidRPr="00277BA0">
        <w:rPr>
          <w:rFonts w:ascii="Courier New" w:hAnsi="Courier New" w:cs="Courier New"/>
          <w:sz w:val="16"/>
          <w:szCs w:val="16"/>
        </w:rPr>
        <w:t>Compile_id</w:t>
      </w:r>
      <w:proofErr w:type="spellEnd"/>
      <w:r w:rsidRPr="00277BA0">
        <w:rPr>
          <w:rFonts w:ascii="Courier New" w:hAnsi="Courier New" w:cs="Courier New"/>
          <w:sz w:val="16"/>
          <w:szCs w:val="16"/>
        </w:rPr>
        <w:t xml:space="preserve"> = 3 ------------------------</w:t>
      </w:r>
    </w:p>
    <w:p w14:paraId="72D4850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{method}</w:t>
      </w:r>
    </w:p>
    <w:p w14:paraId="5DFFDC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this </w:t>
      </w:r>
      <w:proofErr w:type="spellStart"/>
      <w:r w:rsidRPr="00277BA0">
        <w:rPr>
          <w:rFonts w:ascii="Courier New" w:hAnsi="Courier New" w:cs="Courier New"/>
          <w:sz w:val="16"/>
          <w:szCs w:val="16"/>
        </w:rPr>
        <w:t>oop</w:t>
      </w:r>
      <w:proofErr w:type="spellEnd"/>
      <w:r w:rsidRPr="00277BA0">
        <w:rPr>
          <w:rFonts w:ascii="Courier New" w:hAnsi="Courier New" w:cs="Courier New"/>
          <w:sz w:val="16"/>
          <w:szCs w:val="16"/>
        </w:rPr>
        <w:t>:          0x00007fbc75400388</w:t>
      </w:r>
    </w:p>
    <w:p w14:paraId="3BB7D9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holder:     '</w:t>
      </w:r>
      <w:proofErr w:type="spellStart"/>
      <w:r w:rsidRPr="00277BA0">
        <w:rPr>
          <w:rFonts w:ascii="Courier New" w:hAnsi="Courier New" w:cs="Courier New"/>
          <w:sz w:val="16"/>
          <w:szCs w:val="16"/>
        </w:rPr>
        <w:t>test_ndd</w:t>
      </w:r>
      <w:proofErr w:type="spellEnd"/>
      <w:r w:rsidRPr="00277BA0">
        <w:rPr>
          <w:rFonts w:ascii="Courier New" w:hAnsi="Courier New" w:cs="Courier New"/>
          <w:sz w:val="16"/>
          <w:szCs w:val="16"/>
        </w:rPr>
        <w:t>'</w:t>
      </w:r>
    </w:p>
    <w:p w14:paraId="171A1B6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constants:         0x00007fbc75400040 constant pool [52]/</w:t>
      </w:r>
      <w:proofErr w:type="gramStart"/>
      <w:r w:rsidRPr="00277BA0">
        <w:rPr>
          <w:rFonts w:ascii="Courier New" w:hAnsi="Courier New" w:cs="Courier New"/>
          <w:sz w:val="16"/>
          <w:szCs w:val="16"/>
        </w:rPr>
        <w:t>operands[</w:t>
      </w:r>
      <w:proofErr w:type="gramEnd"/>
      <w:r w:rsidRPr="00277BA0">
        <w:rPr>
          <w:rFonts w:ascii="Courier New" w:hAnsi="Courier New" w:cs="Courier New"/>
          <w:sz w:val="16"/>
          <w:szCs w:val="16"/>
        </w:rPr>
        <w:t>5] {0x00007fbc75400040} for '</w:t>
      </w:r>
      <w:proofErr w:type="spellStart"/>
      <w:r w:rsidRPr="00277BA0">
        <w:rPr>
          <w:rFonts w:ascii="Courier New" w:hAnsi="Courier New" w:cs="Courier New"/>
          <w:sz w:val="16"/>
          <w:szCs w:val="16"/>
        </w:rPr>
        <w:t>test_ndd</w:t>
      </w:r>
      <w:proofErr w:type="spellEnd"/>
      <w:r w:rsidRPr="00277BA0">
        <w:rPr>
          <w:rFonts w:ascii="Courier New" w:hAnsi="Courier New" w:cs="Courier New"/>
          <w:sz w:val="16"/>
          <w:szCs w:val="16"/>
        </w:rPr>
        <w:t>' cache=0x00007fbc754005f0</w:t>
      </w:r>
    </w:p>
    <w:p w14:paraId="5F9AF43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access:            0x</w:t>
      </w:r>
      <w:proofErr w:type="gramStart"/>
      <w:r w:rsidRPr="00277BA0">
        <w:rPr>
          <w:rFonts w:ascii="Courier New" w:hAnsi="Courier New" w:cs="Courier New"/>
          <w:sz w:val="16"/>
          <w:szCs w:val="16"/>
        </w:rPr>
        <w:t>9  public</w:t>
      </w:r>
      <w:proofErr w:type="gramEnd"/>
      <w:r w:rsidRPr="00277BA0">
        <w:rPr>
          <w:rFonts w:ascii="Courier New" w:hAnsi="Courier New" w:cs="Courier New"/>
          <w:sz w:val="16"/>
          <w:szCs w:val="16"/>
        </w:rPr>
        <w:t xml:space="preserve"> static</w:t>
      </w:r>
    </w:p>
    <w:p w14:paraId="5698F1F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flags:             0x</w:t>
      </w:r>
      <w:proofErr w:type="gramStart"/>
      <w:r w:rsidRPr="00277BA0">
        <w:rPr>
          <w:rFonts w:ascii="Courier New" w:hAnsi="Courier New" w:cs="Courier New"/>
          <w:sz w:val="16"/>
          <w:szCs w:val="16"/>
        </w:rPr>
        <w:t xml:space="preserve">4080  </w:t>
      </w:r>
      <w:proofErr w:type="spellStart"/>
      <w:r w:rsidRPr="00277BA0">
        <w:rPr>
          <w:rFonts w:ascii="Courier New" w:hAnsi="Courier New" w:cs="Courier New"/>
          <w:sz w:val="16"/>
          <w:szCs w:val="16"/>
        </w:rPr>
        <w:t>queued</w:t>
      </w:r>
      <w:proofErr w:type="gramEnd"/>
      <w:r w:rsidRPr="00277BA0">
        <w:rPr>
          <w:rFonts w:ascii="Courier New" w:hAnsi="Courier New" w:cs="Courier New"/>
          <w:sz w:val="16"/>
          <w:szCs w:val="16"/>
        </w:rPr>
        <w:t>_for_compilation</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has_loops_flag_init</w:t>
      </w:r>
      <w:proofErr w:type="spellEnd"/>
    </w:p>
    <w:p w14:paraId="4486C1A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name:              'micro'</w:t>
      </w:r>
    </w:p>
    <w:p w14:paraId="00C1183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signature:         '(JJJ)J'</w:t>
      </w:r>
    </w:p>
    <w:p w14:paraId="0ACAADF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stack:         7</w:t>
      </w:r>
    </w:p>
    <w:p w14:paraId="1C8037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locals:        6</w:t>
      </w:r>
    </w:p>
    <w:p w14:paraId="7DDAD7A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size of params:    6</w:t>
      </w:r>
    </w:p>
    <w:p w14:paraId="4F90FB3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size:       14</w:t>
      </w:r>
    </w:p>
    <w:p w14:paraId="0801B29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vtable</w:t>
      </w:r>
      <w:proofErr w:type="spellEnd"/>
      <w:r w:rsidRPr="00277BA0">
        <w:rPr>
          <w:rFonts w:ascii="Courier New" w:hAnsi="Courier New" w:cs="Courier New"/>
          <w:sz w:val="16"/>
          <w:szCs w:val="16"/>
        </w:rPr>
        <w:t xml:space="preserve"> index:      -2</w:t>
      </w:r>
    </w:p>
    <w:p w14:paraId="442DF7C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i2i entry:         0x00007fbd244d8f60</w:t>
      </w:r>
    </w:p>
    <w:p w14:paraId="3287060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adapters:          AHE@0x00007fbd30342af0: 0xbebebe i2c: 0x00007fbd245f1200 c2i: 0x00007fbd245f12e4 c2iUV: 0x00007fbd245f12c3 c2iNCI: 0x00007fbd245f131f</w:t>
      </w:r>
    </w:p>
    <w:p w14:paraId="00FEFCA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compiled entry     0x00007fbd245f12e4</w:t>
      </w:r>
    </w:p>
    <w:p w14:paraId="512E8E4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size:         7</w:t>
      </w:r>
    </w:p>
    <w:p w14:paraId="0214C8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start:        0x00007fbc75400378</w:t>
      </w:r>
    </w:p>
    <w:p w14:paraId="725BEC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end (</w:t>
      </w:r>
      <w:proofErr w:type="spellStart"/>
      <w:r w:rsidRPr="00277BA0">
        <w:rPr>
          <w:rFonts w:ascii="Courier New" w:hAnsi="Courier New" w:cs="Courier New"/>
          <w:sz w:val="16"/>
          <w:szCs w:val="16"/>
        </w:rPr>
        <w:t>excl</w:t>
      </w:r>
      <w:proofErr w:type="spellEnd"/>
      <w:r w:rsidRPr="00277BA0">
        <w:rPr>
          <w:rFonts w:ascii="Courier New" w:hAnsi="Courier New" w:cs="Courier New"/>
          <w:sz w:val="16"/>
          <w:szCs w:val="16"/>
        </w:rPr>
        <w:t>):   0x00007fbc7540037f</w:t>
      </w:r>
    </w:p>
    <w:p w14:paraId="4B947CF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data:       0x00007fbc75400690</w:t>
      </w:r>
    </w:p>
    <w:p w14:paraId="1A8A52A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checked ex length: 0</w:t>
      </w:r>
    </w:p>
    <w:p w14:paraId="47921C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linenumber</w:t>
      </w:r>
      <w:proofErr w:type="spellEnd"/>
      <w:r w:rsidRPr="00277BA0">
        <w:rPr>
          <w:rFonts w:ascii="Courier New" w:hAnsi="Courier New" w:cs="Courier New"/>
          <w:sz w:val="16"/>
          <w:szCs w:val="16"/>
        </w:rPr>
        <w:t xml:space="preserve"> start:  0x00007fbc7540037f</w:t>
      </w:r>
    </w:p>
    <w:p w14:paraId="4B4FAAB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localvar</w:t>
      </w:r>
      <w:proofErr w:type="spellEnd"/>
      <w:r w:rsidRPr="00277BA0">
        <w:rPr>
          <w:rFonts w:ascii="Courier New" w:hAnsi="Courier New" w:cs="Courier New"/>
          <w:sz w:val="16"/>
          <w:szCs w:val="16"/>
        </w:rPr>
        <w:t xml:space="preserve"> length:   0</w:t>
      </w:r>
    </w:p>
    <w:p w14:paraId="4A54E314" w14:textId="77777777" w:rsidR="00277BA0" w:rsidRPr="00277BA0" w:rsidRDefault="00277BA0" w:rsidP="00277BA0">
      <w:pPr>
        <w:spacing w:after="0"/>
        <w:ind w:left="504"/>
        <w:rPr>
          <w:rFonts w:ascii="Courier New" w:hAnsi="Courier New" w:cs="Courier New"/>
          <w:sz w:val="16"/>
          <w:szCs w:val="16"/>
        </w:rPr>
      </w:pPr>
    </w:p>
    <w:p w14:paraId="359863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OptoAssembly</w:t>
      </w:r>
      <w:proofErr w:type="spellEnd"/>
      <w:r w:rsidRPr="00277BA0">
        <w:rPr>
          <w:rFonts w:ascii="Courier New" w:hAnsi="Courier New" w:cs="Courier New"/>
          <w:sz w:val="16"/>
          <w:szCs w:val="16"/>
        </w:rPr>
        <w:t xml:space="preserve"> for </w:t>
      </w:r>
      <w:proofErr w:type="spellStart"/>
      <w:r w:rsidRPr="00277BA0">
        <w:rPr>
          <w:rFonts w:ascii="Courier New" w:hAnsi="Courier New" w:cs="Courier New"/>
          <w:sz w:val="16"/>
          <w:szCs w:val="16"/>
        </w:rPr>
        <w:t>Compile_id</w:t>
      </w:r>
      <w:proofErr w:type="spellEnd"/>
      <w:r w:rsidRPr="00277BA0">
        <w:rPr>
          <w:rFonts w:ascii="Courier New" w:hAnsi="Courier New" w:cs="Courier New"/>
          <w:sz w:val="16"/>
          <w:szCs w:val="16"/>
        </w:rPr>
        <w:t xml:space="preserve"> = 3 -----------------------</w:t>
      </w:r>
    </w:p>
    <w:p w14:paraId="32370B9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4C4C06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long/half </w:t>
      </w:r>
      <w:proofErr w:type="gramStart"/>
      <w:r w:rsidRPr="00277BA0">
        <w:rPr>
          <w:rFonts w:ascii="Courier New" w:hAnsi="Courier New" w:cs="Courier New"/>
          <w:sz w:val="16"/>
          <w:szCs w:val="16"/>
        </w:rPr>
        <w:t>( long</w:t>
      </w:r>
      <w:proofErr w:type="gramEnd"/>
      <w:r w:rsidRPr="00277BA0">
        <w:rPr>
          <w:rFonts w:ascii="Courier New" w:hAnsi="Courier New" w:cs="Courier New"/>
          <w:sz w:val="16"/>
          <w:szCs w:val="16"/>
        </w:rPr>
        <w:t xml:space="preserve">, half, long, half, long, </w:t>
      </w:r>
      <w:proofErr w:type="gramStart"/>
      <w:r w:rsidRPr="00277BA0">
        <w:rPr>
          <w:rFonts w:ascii="Courier New" w:hAnsi="Courier New" w:cs="Courier New"/>
          <w:sz w:val="16"/>
          <w:szCs w:val="16"/>
        </w:rPr>
        <w:t>half )</w:t>
      </w:r>
      <w:proofErr w:type="gramEnd"/>
    </w:p>
    <w:p w14:paraId="0B16F94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B64FC6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000     N1: #   </w:t>
      </w:r>
      <w:proofErr w:type="gramStart"/>
      <w:r w:rsidRPr="00277BA0">
        <w:rPr>
          <w:rFonts w:ascii="Courier New" w:hAnsi="Courier New" w:cs="Courier New"/>
          <w:sz w:val="16"/>
          <w:szCs w:val="16"/>
        </w:rPr>
        <w:t>out( B1 )</w:t>
      </w:r>
      <w:proofErr w:type="gramEnd"/>
      <w:r w:rsidRPr="00277BA0">
        <w:rPr>
          <w:rFonts w:ascii="Courier New" w:hAnsi="Courier New" w:cs="Courier New"/>
          <w:sz w:val="16"/>
          <w:szCs w:val="16"/>
        </w:rPr>
        <w:t xml:space="preserve"> &lt;- </w:t>
      </w:r>
      <w:proofErr w:type="gramStart"/>
      <w:r w:rsidRPr="00277BA0">
        <w:rPr>
          <w:rFonts w:ascii="Courier New" w:hAnsi="Courier New" w:cs="Courier New"/>
          <w:sz w:val="16"/>
          <w:szCs w:val="16"/>
        </w:rPr>
        <w:t>in( B1 )</w:t>
      </w:r>
      <w:proofErr w:type="gramEnd"/>
      <w:r w:rsidRPr="00277BA0">
        <w:rPr>
          <w:rFonts w:ascii="Courier New" w:hAnsi="Courier New" w:cs="Courier New"/>
          <w:sz w:val="16"/>
          <w:szCs w:val="16"/>
        </w:rPr>
        <w:t xml:space="preserve">  Freq: 1</w:t>
      </w:r>
    </w:p>
    <w:p w14:paraId="3C346B7D" w14:textId="77777777" w:rsidR="00277BA0" w:rsidRPr="00277BA0" w:rsidRDefault="00277BA0" w:rsidP="00277BA0">
      <w:pPr>
        <w:spacing w:after="0"/>
        <w:ind w:left="504"/>
        <w:rPr>
          <w:rFonts w:ascii="Courier New" w:hAnsi="Courier New" w:cs="Courier New"/>
          <w:sz w:val="16"/>
          <w:szCs w:val="16"/>
        </w:rPr>
      </w:pPr>
    </w:p>
    <w:p w14:paraId="420C73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000     B1: #   </w:t>
      </w:r>
      <w:proofErr w:type="gramStart"/>
      <w:r w:rsidRPr="00277BA0">
        <w:rPr>
          <w:rFonts w:ascii="Courier New" w:hAnsi="Courier New" w:cs="Courier New"/>
          <w:sz w:val="16"/>
          <w:szCs w:val="16"/>
        </w:rPr>
        <w:t>out( N1 )</w:t>
      </w:r>
      <w:proofErr w:type="gramEnd"/>
      <w:r w:rsidRPr="00277BA0">
        <w:rPr>
          <w:rFonts w:ascii="Courier New" w:hAnsi="Courier New" w:cs="Courier New"/>
          <w:sz w:val="16"/>
          <w:szCs w:val="16"/>
        </w:rPr>
        <w:t xml:space="preserve"> &lt;- BLOCK HEAD IS </w:t>
      </w:r>
      <w:proofErr w:type="gramStart"/>
      <w:r w:rsidRPr="00277BA0">
        <w:rPr>
          <w:rFonts w:ascii="Courier New" w:hAnsi="Courier New" w:cs="Courier New"/>
          <w:sz w:val="16"/>
          <w:szCs w:val="16"/>
        </w:rPr>
        <w:t>JUNK  Freq</w:t>
      </w:r>
      <w:proofErr w:type="gramEnd"/>
      <w:r w:rsidRPr="00277BA0">
        <w:rPr>
          <w:rFonts w:ascii="Courier New" w:hAnsi="Courier New" w:cs="Courier New"/>
          <w:sz w:val="16"/>
          <w:szCs w:val="16"/>
        </w:rPr>
        <w:t>: 1</w:t>
      </w:r>
    </w:p>
    <w:p w14:paraId="72B20E7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 stack bang (96 bytes)</w:t>
      </w:r>
    </w:p>
    <w:p w14:paraId="33E21C7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pushq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rbp</w:t>
      </w:r>
      <w:proofErr w:type="spellEnd"/>
      <w:r w:rsidRPr="00277BA0">
        <w:rPr>
          <w:rFonts w:ascii="Courier New" w:hAnsi="Courier New" w:cs="Courier New"/>
          <w:sz w:val="16"/>
          <w:szCs w:val="16"/>
        </w:rPr>
        <w:t xml:space="preserve">     # Save </w:t>
      </w:r>
      <w:proofErr w:type="spellStart"/>
      <w:r w:rsidRPr="00277BA0">
        <w:rPr>
          <w:rFonts w:ascii="Courier New" w:hAnsi="Courier New" w:cs="Courier New"/>
          <w:sz w:val="16"/>
          <w:szCs w:val="16"/>
        </w:rPr>
        <w:t>rbp</w:t>
      </w:r>
      <w:proofErr w:type="spellEnd"/>
    </w:p>
    <w:p w14:paraId="0469BE7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subq</w:t>
      </w:r>
      <w:proofErr w:type="spellEnd"/>
      <w:r w:rsidRPr="00277BA0">
        <w:rPr>
          <w:rFonts w:ascii="Courier New" w:hAnsi="Courier New" w:cs="Courier New"/>
          <w:sz w:val="16"/>
          <w:szCs w:val="16"/>
        </w:rPr>
        <w:t xml:space="preserve">    rsp, #16        # Create frame</w:t>
      </w:r>
    </w:p>
    <w:p w14:paraId="67BDBE63" w14:textId="77777777" w:rsidR="00277BA0" w:rsidRPr="00277BA0" w:rsidRDefault="00277BA0" w:rsidP="00277BA0">
      <w:pPr>
        <w:spacing w:after="0"/>
        <w:ind w:left="504"/>
        <w:rPr>
          <w:rFonts w:ascii="Courier New" w:hAnsi="Courier New" w:cs="Courier New"/>
          <w:sz w:val="16"/>
          <w:szCs w:val="16"/>
        </w:rPr>
      </w:pPr>
    </w:p>
    <w:p w14:paraId="753DDB4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01a     </w:t>
      </w:r>
      <w:proofErr w:type="spellStart"/>
      <w:r w:rsidRPr="00277BA0">
        <w:rPr>
          <w:rFonts w:ascii="Courier New" w:hAnsi="Courier New" w:cs="Courier New"/>
          <w:sz w:val="16"/>
          <w:szCs w:val="16"/>
        </w:rPr>
        <w:t>eimulq</w:t>
      </w:r>
      <w:proofErr w:type="spellEnd"/>
      <w:r w:rsidRPr="00277BA0">
        <w:rPr>
          <w:rFonts w:ascii="Courier New" w:hAnsi="Courier New" w:cs="Courier New"/>
          <w:sz w:val="16"/>
          <w:szCs w:val="16"/>
        </w:rPr>
        <w:t xml:space="preserve">   R16, RDX, </w:t>
      </w:r>
      <w:proofErr w:type="gramStart"/>
      <w:r w:rsidRPr="00277BA0">
        <w:rPr>
          <w:rFonts w:ascii="Courier New" w:hAnsi="Courier New" w:cs="Courier New"/>
          <w:sz w:val="16"/>
          <w:szCs w:val="16"/>
        </w:rPr>
        <w:t>RCX  #</w:t>
      </w:r>
      <w:proofErr w:type="gramEnd"/>
      <w:r w:rsidRPr="00277BA0">
        <w:rPr>
          <w:rFonts w:ascii="Courier New" w:hAnsi="Courier New" w:cs="Courier New"/>
          <w:sz w:val="16"/>
          <w:szCs w:val="16"/>
        </w:rPr>
        <w:t xml:space="preserve"> long </w:t>
      </w:r>
      <w:proofErr w:type="spellStart"/>
      <w:r w:rsidRPr="00277BA0">
        <w:rPr>
          <w:rFonts w:ascii="Courier New" w:hAnsi="Courier New" w:cs="Courier New"/>
          <w:sz w:val="16"/>
          <w:szCs w:val="16"/>
        </w:rPr>
        <w:t>ndd</w:t>
      </w:r>
      <w:proofErr w:type="spellEnd"/>
    </w:p>
    <w:p w14:paraId="6111B0D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lastRenderedPageBreak/>
        <w:t xml:space="preserve">020     </w:t>
      </w:r>
      <w:proofErr w:type="spellStart"/>
      <w:r w:rsidRPr="00277BA0">
        <w:rPr>
          <w:rFonts w:ascii="Courier New" w:hAnsi="Courier New" w:cs="Courier New"/>
          <w:sz w:val="16"/>
          <w:szCs w:val="16"/>
        </w:rPr>
        <w:t>eaddq</w:t>
      </w:r>
      <w:proofErr w:type="spellEnd"/>
      <w:r w:rsidRPr="00277BA0">
        <w:rPr>
          <w:rFonts w:ascii="Courier New" w:hAnsi="Courier New" w:cs="Courier New"/>
          <w:sz w:val="16"/>
          <w:szCs w:val="16"/>
        </w:rPr>
        <w:t xml:space="preserve">    RAX, RSI, R</w:t>
      </w:r>
      <w:proofErr w:type="gramStart"/>
      <w:r w:rsidRPr="00277BA0">
        <w:rPr>
          <w:rFonts w:ascii="Courier New" w:hAnsi="Courier New" w:cs="Courier New"/>
          <w:sz w:val="16"/>
          <w:szCs w:val="16"/>
        </w:rPr>
        <w:t>16  #</w:t>
      </w:r>
      <w:proofErr w:type="gramEnd"/>
      <w:r w:rsidRPr="00277BA0">
        <w:rPr>
          <w:rFonts w:ascii="Courier New" w:hAnsi="Courier New" w:cs="Courier New"/>
          <w:sz w:val="16"/>
          <w:szCs w:val="16"/>
        </w:rPr>
        <w:t xml:space="preserve"> long </w:t>
      </w:r>
      <w:proofErr w:type="spellStart"/>
      <w:r w:rsidRPr="00277BA0">
        <w:rPr>
          <w:rFonts w:ascii="Courier New" w:hAnsi="Courier New" w:cs="Courier New"/>
          <w:sz w:val="16"/>
          <w:szCs w:val="16"/>
        </w:rPr>
        <w:t>ndd</w:t>
      </w:r>
      <w:proofErr w:type="spellEnd"/>
    </w:p>
    <w:p w14:paraId="7EBA331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026     </w:t>
      </w:r>
      <w:proofErr w:type="spellStart"/>
      <w:r w:rsidRPr="00277BA0">
        <w:rPr>
          <w:rFonts w:ascii="Courier New" w:hAnsi="Courier New" w:cs="Courier New"/>
          <w:sz w:val="16"/>
          <w:szCs w:val="16"/>
        </w:rPr>
        <w:t>addq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16 # Destroy frame</w:t>
      </w:r>
    </w:p>
    <w:p w14:paraId="48471D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popq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rbp</w:t>
      </w:r>
      <w:proofErr w:type="spellEnd"/>
    </w:p>
    <w:p w14:paraId="6B4D164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cmpq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poll_offset</w:t>
      </w:r>
      <w:proofErr w:type="spellEnd"/>
      <w:r w:rsidRPr="00277BA0">
        <w:rPr>
          <w:rFonts w:ascii="Courier New" w:hAnsi="Courier New" w:cs="Courier New"/>
          <w:sz w:val="16"/>
          <w:szCs w:val="16"/>
        </w:rPr>
        <w:t>[r15_thread]</w:t>
      </w:r>
    </w:p>
    <w:p w14:paraId="075D9A1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ja</w:t>
      </w:r>
      <w:proofErr w:type="spellEnd"/>
      <w:r w:rsidRPr="00277BA0">
        <w:rPr>
          <w:rFonts w:ascii="Courier New" w:hAnsi="Courier New" w:cs="Courier New"/>
          <w:sz w:val="16"/>
          <w:szCs w:val="16"/>
        </w:rPr>
        <w:t xml:space="preserve">      #safepoint_stub # Safepoint: poll for GC</w:t>
      </w:r>
    </w:p>
    <w:p w14:paraId="2CECF943" w14:textId="77777777" w:rsidR="00277BA0" w:rsidRPr="00277BA0" w:rsidRDefault="00277BA0" w:rsidP="00277BA0">
      <w:pPr>
        <w:spacing w:after="0"/>
        <w:ind w:left="504"/>
        <w:rPr>
          <w:rFonts w:ascii="Courier New" w:hAnsi="Courier New" w:cs="Courier New"/>
          <w:sz w:val="16"/>
          <w:szCs w:val="16"/>
        </w:rPr>
      </w:pPr>
    </w:p>
    <w:p w14:paraId="7271C040" w14:textId="1A234CD1" w:rsid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035     ret</w:t>
      </w:r>
    </w:p>
    <w:p w14:paraId="6353E8E2" w14:textId="77777777" w:rsidR="00277BA0" w:rsidRDefault="00277BA0" w:rsidP="00E25B46">
      <w:pPr>
        <w:spacing w:after="0"/>
        <w:ind w:left="504"/>
        <w:rPr>
          <w:rFonts w:ascii="Courier New" w:hAnsi="Courier New" w:cs="Courier New"/>
          <w:sz w:val="16"/>
          <w:szCs w:val="16"/>
        </w:rPr>
      </w:pPr>
    </w:p>
    <w:p w14:paraId="17600DB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[Verified Entry Point]</w:t>
      </w:r>
    </w:p>
    <w:p w14:paraId="5AFA636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{method} {0x00007fbc75400388} 'micro' '(JJJ)J' in '</w:t>
      </w:r>
      <w:proofErr w:type="spellStart"/>
      <w:r w:rsidRPr="0013320B">
        <w:rPr>
          <w:rFonts w:ascii="Courier New" w:hAnsi="Courier New" w:cs="Courier New"/>
          <w:sz w:val="16"/>
          <w:szCs w:val="16"/>
        </w:rPr>
        <w:t>test_ndd</w:t>
      </w:r>
      <w:proofErr w:type="spellEnd"/>
      <w:r w:rsidRPr="0013320B">
        <w:rPr>
          <w:rFonts w:ascii="Courier New" w:hAnsi="Courier New" w:cs="Courier New"/>
          <w:sz w:val="16"/>
          <w:szCs w:val="16"/>
        </w:rPr>
        <w:t>'</w:t>
      </w:r>
    </w:p>
    <w:p w14:paraId="52C3EB96"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parm0:    </w:t>
      </w:r>
      <w:proofErr w:type="spellStart"/>
      <w:proofErr w:type="gramStart"/>
      <w:r w:rsidRPr="0013320B">
        <w:rPr>
          <w:rFonts w:ascii="Courier New" w:hAnsi="Courier New" w:cs="Courier New"/>
          <w:sz w:val="16"/>
          <w:szCs w:val="16"/>
        </w:rPr>
        <w:t>rsi:rsi</w:t>
      </w:r>
      <w:proofErr w:type="spellEnd"/>
      <w:proofErr w:type="gramEnd"/>
      <w:r w:rsidRPr="0013320B">
        <w:rPr>
          <w:rFonts w:ascii="Courier New" w:hAnsi="Courier New" w:cs="Courier New"/>
          <w:sz w:val="16"/>
          <w:szCs w:val="16"/>
        </w:rPr>
        <w:t xml:space="preserve">   = long</w:t>
      </w:r>
    </w:p>
    <w:p w14:paraId="4131C7C9"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parm1:    </w:t>
      </w:r>
      <w:proofErr w:type="spellStart"/>
      <w:proofErr w:type="gramStart"/>
      <w:r w:rsidRPr="0013320B">
        <w:rPr>
          <w:rFonts w:ascii="Courier New" w:hAnsi="Courier New" w:cs="Courier New"/>
          <w:sz w:val="16"/>
          <w:szCs w:val="16"/>
        </w:rPr>
        <w:t>rdx:rdx</w:t>
      </w:r>
      <w:proofErr w:type="spellEnd"/>
      <w:proofErr w:type="gramEnd"/>
      <w:r w:rsidRPr="0013320B">
        <w:rPr>
          <w:rFonts w:ascii="Courier New" w:hAnsi="Courier New" w:cs="Courier New"/>
          <w:sz w:val="16"/>
          <w:szCs w:val="16"/>
        </w:rPr>
        <w:t xml:space="preserve">   = long</w:t>
      </w:r>
    </w:p>
    <w:p w14:paraId="2E37D867" w14:textId="2DCA523F" w:rsid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parm2:    </w:t>
      </w:r>
      <w:proofErr w:type="spellStart"/>
      <w:proofErr w:type="gramStart"/>
      <w:r w:rsidRPr="0013320B">
        <w:rPr>
          <w:rFonts w:ascii="Courier New" w:hAnsi="Courier New" w:cs="Courier New"/>
          <w:sz w:val="16"/>
          <w:szCs w:val="16"/>
        </w:rPr>
        <w:t>rcx:rcx</w:t>
      </w:r>
      <w:proofErr w:type="spellEnd"/>
      <w:proofErr w:type="gramEnd"/>
      <w:r w:rsidRPr="0013320B">
        <w:rPr>
          <w:rFonts w:ascii="Courier New" w:hAnsi="Courier New" w:cs="Courier New"/>
          <w:sz w:val="16"/>
          <w:szCs w:val="16"/>
        </w:rPr>
        <w:t xml:space="preserve">   = long</w:t>
      </w:r>
    </w:p>
    <w:p w14:paraId="733A1E2D" w14:textId="77777777" w:rsidR="00277BA0" w:rsidRDefault="00277BA0" w:rsidP="00E25B46">
      <w:pPr>
        <w:spacing w:after="0"/>
        <w:ind w:left="504"/>
        <w:rPr>
          <w:rFonts w:ascii="Courier New" w:hAnsi="Courier New" w:cs="Courier New"/>
          <w:sz w:val="16"/>
          <w:szCs w:val="16"/>
        </w:rPr>
      </w:pPr>
    </w:p>
    <w:p w14:paraId="6461EFB5" w14:textId="77777777" w:rsidR="00CC77CF" w:rsidRDefault="00CC77CF" w:rsidP="00E25B46">
      <w:pPr>
        <w:spacing w:after="0"/>
        <w:ind w:left="504"/>
        <w:rPr>
          <w:rFonts w:ascii="Courier New" w:hAnsi="Courier New" w:cs="Courier New"/>
          <w:sz w:val="16"/>
          <w:szCs w:val="16"/>
        </w:rPr>
      </w:pPr>
    </w:p>
    <w:p w14:paraId="5988F746" w14:textId="77777777" w:rsidR="00CC77CF" w:rsidRDefault="00CC77CF" w:rsidP="00E25B46">
      <w:pPr>
        <w:spacing w:after="0"/>
        <w:ind w:left="504"/>
        <w:rPr>
          <w:rFonts w:ascii="Courier New" w:hAnsi="Courier New" w:cs="Courier New"/>
          <w:sz w:val="16"/>
          <w:szCs w:val="16"/>
        </w:rPr>
      </w:pPr>
    </w:p>
    <w:p w14:paraId="43CDE1B2" w14:textId="77777777" w:rsidR="00226FC1" w:rsidRDefault="00226FC1" w:rsidP="00874851">
      <w:pPr>
        <w:spacing w:after="0"/>
        <w:rPr>
          <w:rFonts w:ascii="Courier New" w:hAnsi="Courier New" w:cs="Courier New"/>
          <w:sz w:val="16"/>
          <w:szCs w:val="16"/>
        </w:rPr>
      </w:pPr>
    </w:p>
    <w:p w14:paraId="5669A6AB" w14:textId="16C2A202" w:rsidR="00CC77CF" w:rsidRDefault="00CC77CF" w:rsidP="00874851">
      <w:pPr>
        <w:spacing w:after="0"/>
        <w:rPr>
          <w:rFonts w:ascii="Courier New" w:hAnsi="Courier New" w:cs="Courier New"/>
          <w:sz w:val="16"/>
          <w:szCs w:val="16"/>
        </w:rPr>
      </w:pPr>
      <w:r w:rsidRPr="00CC77CF">
        <w:rPr>
          <w:rFonts w:ascii="Courier New" w:hAnsi="Courier New" w:cs="Courier New"/>
          <w:noProof/>
          <w:sz w:val="16"/>
          <w:szCs w:val="16"/>
        </w:rPr>
        <w:drawing>
          <wp:inline distT="0" distB="0" distL="0" distR="0" wp14:anchorId="08F5E561" wp14:editId="4AA4AA09">
            <wp:extent cx="5731510" cy="376555"/>
            <wp:effectExtent l="0" t="0" r="2540" b="4445"/>
            <wp:docPr id="159843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30199" name=""/>
                    <pic:cNvPicPr/>
                  </pic:nvPicPr>
                  <pic:blipFill>
                    <a:blip r:embed="rId242"/>
                    <a:stretch>
                      <a:fillRect/>
                    </a:stretch>
                  </pic:blipFill>
                  <pic:spPr>
                    <a:xfrm>
                      <a:off x="0" y="0"/>
                      <a:ext cx="5731510" cy="376555"/>
                    </a:xfrm>
                    <a:prstGeom prst="rect">
                      <a:avLst/>
                    </a:prstGeom>
                  </pic:spPr>
                </pic:pic>
              </a:graphicData>
            </a:graphic>
          </wp:inline>
        </w:drawing>
      </w:r>
    </w:p>
    <w:p w14:paraId="0F5490CD" w14:textId="77777777" w:rsidR="00CC77CF" w:rsidRDefault="00CC77CF" w:rsidP="00D24A8D">
      <w:pPr>
        <w:spacing w:after="0"/>
        <w:rPr>
          <w:rFonts w:ascii="Courier New" w:hAnsi="Courier New" w:cs="Courier New"/>
          <w:sz w:val="16"/>
          <w:szCs w:val="16"/>
        </w:rPr>
      </w:pPr>
    </w:p>
    <w:p w14:paraId="36F4E281" w14:textId="77777777" w:rsidR="00874851" w:rsidRDefault="00874851" w:rsidP="00874851">
      <w:pPr>
        <w:spacing w:after="0"/>
        <w:rPr>
          <w:rFonts w:ascii="Courier New" w:hAnsi="Courier New" w:cs="Courier New"/>
          <w:sz w:val="16"/>
          <w:szCs w:val="16"/>
        </w:rPr>
      </w:pPr>
    </w:p>
    <w:p w14:paraId="557F7493" w14:textId="45BE7755" w:rsidR="00CC77CF" w:rsidRDefault="00F81FCE" w:rsidP="00874851">
      <w:pPr>
        <w:spacing w:after="0"/>
        <w:rPr>
          <w:rFonts w:ascii="Courier New" w:hAnsi="Courier New" w:cs="Courier New"/>
          <w:sz w:val="16"/>
          <w:szCs w:val="16"/>
        </w:rPr>
      </w:pPr>
      <w:r w:rsidRPr="00F81FCE">
        <w:rPr>
          <w:rFonts w:ascii="Courier New" w:hAnsi="Courier New" w:cs="Courier New"/>
          <w:noProof/>
          <w:sz w:val="16"/>
          <w:szCs w:val="16"/>
        </w:rPr>
        <w:drawing>
          <wp:inline distT="0" distB="0" distL="0" distR="0" wp14:anchorId="5FFB4409" wp14:editId="29524A83">
            <wp:extent cx="5731510" cy="1203325"/>
            <wp:effectExtent l="0" t="0" r="2540" b="0"/>
            <wp:docPr id="15209846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4630" name="Picture 1" descr="A screen shot of a computer&#10;&#10;Description automatically generated"/>
                    <pic:cNvPicPr/>
                  </pic:nvPicPr>
                  <pic:blipFill>
                    <a:blip r:embed="rId243"/>
                    <a:stretch>
                      <a:fillRect/>
                    </a:stretch>
                  </pic:blipFill>
                  <pic:spPr>
                    <a:xfrm>
                      <a:off x="0" y="0"/>
                      <a:ext cx="5731510" cy="1203325"/>
                    </a:xfrm>
                    <a:prstGeom prst="rect">
                      <a:avLst/>
                    </a:prstGeom>
                  </pic:spPr>
                </pic:pic>
              </a:graphicData>
            </a:graphic>
          </wp:inline>
        </w:drawing>
      </w:r>
    </w:p>
    <w:p w14:paraId="65D3C438" w14:textId="77777777" w:rsidR="0019444D" w:rsidRDefault="0019444D" w:rsidP="00874851">
      <w:pPr>
        <w:spacing w:after="0"/>
        <w:rPr>
          <w:rFonts w:ascii="Courier New" w:hAnsi="Courier New" w:cs="Courier New"/>
          <w:sz w:val="16"/>
          <w:szCs w:val="16"/>
        </w:rPr>
      </w:pPr>
    </w:p>
    <w:p w14:paraId="1E53E072" w14:textId="77777777" w:rsidR="00874851" w:rsidRDefault="00874851" w:rsidP="00874851">
      <w:pPr>
        <w:spacing w:after="0"/>
        <w:rPr>
          <w:rFonts w:ascii="Courier New" w:hAnsi="Courier New" w:cs="Courier New"/>
          <w:sz w:val="16"/>
          <w:szCs w:val="16"/>
        </w:rPr>
      </w:pPr>
    </w:p>
    <w:p w14:paraId="3E2D7604" w14:textId="0D288DF7" w:rsidR="00874851" w:rsidRDefault="00385E00" w:rsidP="00874851">
      <w:pPr>
        <w:spacing w:after="0"/>
        <w:rPr>
          <w:rFonts w:ascii="Courier New" w:hAnsi="Courier New" w:cs="Courier New"/>
          <w:sz w:val="16"/>
          <w:szCs w:val="16"/>
        </w:rPr>
      </w:pPr>
      <w:r w:rsidRPr="00A854A4">
        <w:rPr>
          <w:rFonts w:ascii="Courier New" w:hAnsi="Courier New" w:cs="Courier New"/>
          <w:noProof/>
          <w:sz w:val="16"/>
          <w:szCs w:val="16"/>
        </w:rPr>
        <w:drawing>
          <wp:inline distT="0" distB="0" distL="0" distR="0" wp14:anchorId="67DB008A" wp14:editId="2C9373A7">
            <wp:extent cx="4085705" cy="1638175"/>
            <wp:effectExtent l="0" t="0" r="0" b="635"/>
            <wp:docPr id="2044191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1478" name="Picture 1" descr="A screenshot of a computer program&#10;&#10;Description automatically generated"/>
                    <pic:cNvPicPr/>
                  </pic:nvPicPr>
                  <pic:blipFill>
                    <a:blip r:embed="rId244"/>
                    <a:stretch>
                      <a:fillRect/>
                    </a:stretch>
                  </pic:blipFill>
                  <pic:spPr>
                    <a:xfrm>
                      <a:off x="0" y="0"/>
                      <a:ext cx="4092743" cy="1640997"/>
                    </a:xfrm>
                    <a:prstGeom prst="rect">
                      <a:avLst/>
                    </a:prstGeom>
                  </pic:spPr>
                </pic:pic>
              </a:graphicData>
            </a:graphic>
          </wp:inline>
        </w:drawing>
      </w:r>
    </w:p>
    <w:p w14:paraId="599D3EC3" w14:textId="77777777" w:rsidR="00874851" w:rsidRDefault="00874851" w:rsidP="00874851">
      <w:pPr>
        <w:spacing w:after="0"/>
        <w:rPr>
          <w:rFonts w:ascii="Courier New" w:hAnsi="Courier New" w:cs="Courier New"/>
          <w:sz w:val="16"/>
          <w:szCs w:val="16"/>
        </w:rPr>
      </w:pPr>
    </w:p>
    <w:p w14:paraId="0EA6F7A0" w14:textId="4BB96B3B" w:rsidR="00A854A4" w:rsidRDefault="00385E00" w:rsidP="00874851">
      <w:pPr>
        <w:spacing w:after="0"/>
        <w:rPr>
          <w:rFonts w:ascii="Courier New" w:hAnsi="Courier New" w:cs="Courier New"/>
          <w:sz w:val="16"/>
          <w:szCs w:val="16"/>
        </w:rPr>
      </w:pPr>
      <w:r w:rsidRPr="0019444D">
        <w:rPr>
          <w:rFonts w:ascii="Courier New" w:hAnsi="Courier New" w:cs="Courier New"/>
          <w:noProof/>
          <w:sz w:val="16"/>
          <w:szCs w:val="16"/>
        </w:rPr>
        <w:drawing>
          <wp:inline distT="0" distB="0" distL="0" distR="0" wp14:anchorId="288AC1FC" wp14:editId="6D76BC6F">
            <wp:extent cx="980902" cy="201071"/>
            <wp:effectExtent l="0" t="0" r="0" b="8890"/>
            <wp:docPr id="172838962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9624" name="Picture 1" descr="A close-up of a number&#10;&#10;Description automatically generated"/>
                    <pic:cNvPicPr/>
                  </pic:nvPicPr>
                  <pic:blipFill>
                    <a:blip r:embed="rId245"/>
                    <a:stretch>
                      <a:fillRect/>
                    </a:stretch>
                  </pic:blipFill>
                  <pic:spPr>
                    <a:xfrm>
                      <a:off x="0" y="0"/>
                      <a:ext cx="1099582" cy="225399"/>
                    </a:xfrm>
                    <a:prstGeom prst="rect">
                      <a:avLst/>
                    </a:prstGeom>
                  </pic:spPr>
                </pic:pic>
              </a:graphicData>
            </a:graphic>
          </wp:inline>
        </w:drawing>
      </w:r>
    </w:p>
    <w:p w14:paraId="72917AE6" w14:textId="77777777" w:rsidR="00385E00" w:rsidRDefault="00385E00" w:rsidP="00874851">
      <w:pPr>
        <w:spacing w:after="0"/>
        <w:rPr>
          <w:rFonts w:ascii="Courier New" w:hAnsi="Courier New" w:cs="Courier New"/>
          <w:sz w:val="16"/>
          <w:szCs w:val="16"/>
        </w:rPr>
      </w:pPr>
    </w:p>
    <w:p w14:paraId="6BC214CA" w14:textId="3D359B6C" w:rsidR="00CE7532" w:rsidRDefault="00CE7532" w:rsidP="00874851">
      <w:pPr>
        <w:spacing w:after="0"/>
        <w:rPr>
          <w:rFonts w:ascii="Courier New" w:hAnsi="Courier New" w:cs="Courier New"/>
          <w:sz w:val="16"/>
          <w:szCs w:val="16"/>
        </w:rPr>
      </w:pPr>
      <w:r w:rsidRPr="00CE7532">
        <w:rPr>
          <w:rFonts w:ascii="Courier New" w:hAnsi="Courier New" w:cs="Courier New"/>
          <w:noProof/>
          <w:sz w:val="16"/>
          <w:szCs w:val="16"/>
        </w:rPr>
        <w:drawing>
          <wp:inline distT="0" distB="0" distL="0" distR="0" wp14:anchorId="4C985659" wp14:editId="2F9081B9">
            <wp:extent cx="5731510" cy="1076960"/>
            <wp:effectExtent l="0" t="0" r="2540" b="8890"/>
            <wp:docPr id="1914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6489" name=""/>
                    <pic:cNvPicPr/>
                  </pic:nvPicPr>
                  <pic:blipFill>
                    <a:blip r:embed="rId246"/>
                    <a:stretch>
                      <a:fillRect/>
                    </a:stretch>
                  </pic:blipFill>
                  <pic:spPr>
                    <a:xfrm>
                      <a:off x="0" y="0"/>
                      <a:ext cx="5731510" cy="1076960"/>
                    </a:xfrm>
                    <a:prstGeom prst="rect">
                      <a:avLst/>
                    </a:prstGeom>
                  </pic:spPr>
                </pic:pic>
              </a:graphicData>
            </a:graphic>
          </wp:inline>
        </w:drawing>
      </w:r>
    </w:p>
    <w:p w14:paraId="194981A3" w14:textId="77777777" w:rsidR="002160C7" w:rsidRDefault="002160C7" w:rsidP="00874851">
      <w:pPr>
        <w:spacing w:after="0"/>
        <w:rPr>
          <w:rFonts w:ascii="Courier New" w:hAnsi="Courier New" w:cs="Courier New"/>
          <w:sz w:val="16"/>
          <w:szCs w:val="16"/>
        </w:rPr>
      </w:pPr>
    </w:p>
    <w:p w14:paraId="5B14A16A" w14:textId="77777777" w:rsidR="002160C7" w:rsidRPr="002160C7" w:rsidRDefault="002160C7" w:rsidP="00874851">
      <w:pPr>
        <w:spacing w:after="0"/>
        <w:rPr>
          <w:rFonts w:cs="IntelOne Display AR Bold"/>
          <w:sz w:val="16"/>
          <w:szCs w:val="16"/>
        </w:rPr>
      </w:pPr>
    </w:p>
    <w:p w14:paraId="122A4053"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spellStart"/>
      <w:r w:rsidRPr="002160C7">
        <w:rPr>
          <w:rFonts w:cs="IntelOne Display AR Bold"/>
          <w:sz w:val="16"/>
          <w:szCs w:val="16"/>
        </w:rPr>
        <w:t>gdb</w:t>
      </w:r>
      <w:proofErr w:type="spellEnd"/>
      <w:r w:rsidRPr="002160C7">
        <w:rPr>
          <w:rFonts w:cs="IntelOne Display AR Bold"/>
          <w:sz w:val="16"/>
          <w:szCs w:val="16"/>
        </w:rPr>
        <w:t xml:space="preserve">) </w:t>
      </w:r>
      <w:proofErr w:type="spellStart"/>
      <w:r w:rsidRPr="002160C7">
        <w:rPr>
          <w:rFonts w:cs="IntelOne Display AR Bold"/>
          <w:sz w:val="16"/>
          <w:szCs w:val="16"/>
        </w:rPr>
        <w:t>bt</w:t>
      </w:r>
      <w:proofErr w:type="spellEnd"/>
    </w:p>
    <w:p w14:paraId="79F25996"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0  0</w:t>
      </w:r>
      <w:proofErr w:type="gramEnd"/>
      <w:r w:rsidRPr="002160C7">
        <w:rPr>
          <w:rFonts w:cs="IntelOne Display AR Bold"/>
          <w:sz w:val="16"/>
          <w:szCs w:val="16"/>
        </w:rPr>
        <w:t xml:space="preserve">x00007fbdfce96c8a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initial_asserts</w:t>
      </w:r>
      <w:proofErr w:type="spellEnd"/>
      <w:r w:rsidRPr="002160C7">
        <w:rPr>
          <w:rFonts w:cs="IntelOne Display AR Bold"/>
          <w:sz w:val="16"/>
          <w:szCs w:val="16"/>
        </w:rPr>
        <w:t xml:space="preserve"> (this=0x7fbca39a5d20, </w:t>
      </w:r>
      <w:proofErr w:type="spellStart"/>
      <w:r w:rsidRPr="002160C7">
        <w:rPr>
          <w:rFonts w:cs="IntelOne Display AR Bold"/>
          <w:sz w:val="16"/>
          <w:szCs w:val="16"/>
        </w:rPr>
        <w:t>byte_limit</w:t>
      </w:r>
      <w:proofErr w:type="spellEnd"/>
      <w:r w:rsidRPr="002160C7">
        <w:rPr>
          <w:rFonts w:cs="IntelOne Display AR Bold"/>
          <w:sz w:val="16"/>
          <w:szCs w:val="16"/>
        </w:rPr>
        <w:t>=24)</w:t>
      </w:r>
    </w:p>
    <w:p w14:paraId="6163BA7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49F635EF"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1  0</w:t>
      </w:r>
      <w:proofErr w:type="gramEnd"/>
      <w:r w:rsidRPr="002160C7">
        <w:rPr>
          <w:rFonts w:cs="IntelOne Display AR Bold"/>
          <w:sz w:val="16"/>
          <w:szCs w:val="16"/>
        </w:rPr>
        <w:t xml:space="preserve">x00007fbdfcd8cd6a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DepStream</w:t>
      </w:r>
      <w:proofErr w:type="spellEnd"/>
      <w:r w:rsidRPr="002160C7">
        <w:rPr>
          <w:rFonts w:cs="IntelOne Display AR Bold"/>
          <w:sz w:val="16"/>
          <w:szCs w:val="16"/>
        </w:rPr>
        <w:t xml:space="preserve"> (this=0x7fbca39a5d20, code=0x7fbdd715cc88)</w:t>
      </w:r>
    </w:p>
    <w:p w14:paraId="057FFA9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19BCB0B2"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2  0</w:t>
      </w:r>
      <w:proofErr w:type="gramEnd"/>
      <w:r w:rsidRPr="002160C7">
        <w:rPr>
          <w:rFonts w:cs="IntelOne Display AR Bold"/>
          <w:sz w:val="16"/>
          <w:szCs w:val="16"/>
        </w:rPr>
        <w:t xml:space="preserve">x00007fbdfd6d2f7b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print_dependencies_on</w:t>
      </w:r>
      <w:proofErr w:type="spellEnd"/>
      <w:r w:rsidRPr="002160C7">
        <w:rPr>
          <w:rFonts w:cs="IntelOne Display AR Bold"/>
          <w:sz w:val="16"/>
          <w:szCs w:val="16"/>
        </w:rPr>
        <w:t xml:space="preserve"> (this=0x7fbdd715cc88, out=0x7fbde4000b60)</w:t>
      </w:r>
    </w:p>
    <w:p w14:paraId="76D36797" w14:textId="77777777" w:rsidR="002160C7" w:rsidRPr="002160C7" w:rsidRDefault="002160C7" w:rsidP="00226FC1">
      <w:pPr>
        <w:spacing w:after="0"/>
        <w:rPr>
          <w:rFonts w:cs="IntelOne Display AR Bold"/>
          <w:sz w:val="16"/>
          <w:szCs w:val="16"/>
        </w:rPr>
      </w:pPr>
      <w:r w:rsidRPr="002160C7">
        <w:rPr>
          <w:rFonts w:cs="IntelOne Display AR Bold"/>
          <w:sz w:val="16"/>
          <w:szCs w:val="16"/>
        </w:rPr>
        <w:lastRenderedPageBreak/>
        <w:t xml:space="preserve">    at /home/jatinbha/sandboxes/apx/src/hotspot/share/code/nmethod.cpp:3140</w:t>
      </w:r>
    </w:p>
    <w:p w14:paraId="2739FE46"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3  0</w:t>
      </w:r>
      <w:proofErr w:type="gramEnd"/>
      <w:r w:rsidRPr="002160C7">
        <w:rPr>
          <w:rFonts w:cs="IntelOne Display AR Bold"/>
          <w:sz w:val="16"/>
          <w:szCs w:val="16"/>
        </w:rPr>
        <w:t xml:space="preserve">x00007fbdfd6cdae3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print_nmethod</w:t>
      </w:r>
      <w:proofErr w:type="spellEnd"/>
      <w:r w:rsidRPr="002160C7">
        <w:rPr>
          <w:rFonts w:cs="IntelOne Display AR Bold"/>
          <w:sz w:val="16"/>
          <w:szCs w:val="16"/>
        </w:rPr>
        <w:t xml:space="preserve"> (this=0x7fbdd715cc88, </w:t>
      </w:r>
      <w:proofErr w:type="spellStart"/>
      <w:r w:rsidRPr="002160C7">
        <w:rPr>
          <w:rFonts w:cs="IntelOne Display AR Bold"/>
          <w:sz w:val="16"/>
          <w:szCs w:val="16"/>
        </w:rPr>
        <w:t>printmethod</w:t>
      </w:r>
      <w:proofErr w:type="spellEnd"/>
      <w:r w:rsidRPr="002160C7">
        <w:rPr>
          <w:rFonts w:cs="IntelOne Display AR Bold"/>
          <w:sz w:val="16"/>
          <w:szCs w:val="16"/>
        </w:rPr>
        <w:t>=96)</w:t>
      </w:r>
    </w:p>
    <w:p w14:paraId="76DC84F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04E6DBA5"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4  &lt;</w:t>
      </w:r>
      <w:proofErr w:type="gramEnd"/>
      <w:r w:rsidRPr="002160C7">
        <w:rPr>
          <w:rFonts w:cs="IntelOne Display AR Bold"/>
          <w:sz w:val="16"/>
          <w:szCs w:val="16"/>
        </w:rPr>
        <w:t xml:space="preserve">function called from </w:t>
      </w:r>
      <w:proofErr w:type="spellStart"/>
      <w:r w:rsidRPr="002160C7">
        <w:rPr>
          <w:rFonts w:cs="IntelOne Display AR Bold"/>
          <w:sz w:val="16"/>
          <w:szCs w:val="16"/>
        </w:rPr>
        <w:t>gdb</w:t>
      </w:r>
      <w:proofErr w:type="spellEnd"/>
      <w:r w:rsidRPr="002160C7">
        <w:rPr>
          <w:rFonts w:cs="IntelOne Display AR Bold"/>
          <w:sz w:val="16"/>
          <w:szCs w:val="16"/>
        </w:rPr>
        <w:t>&gt;</w:t>
      </w:r>
    </w:p>
    <w:p w14:paraId="2784F4A0"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5  0</w:t>
      </w:r>
      <w:proofErr w:type="gramEnd"/>
      <w:r w:rsidRPr="002160C7">
        <w:rPr>
          <w:rFonts w:cs="IntelOne Display AR Bold"/>
          <w:sz w:val="16"/>
          <w:szCs w:val="16"/>
        </w:rPr>
        <w:t xml:space="preserve">x00007fbdfce96c8a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initial_asserts</w:t>
      </w:r>
      <w:proofErr w:type="spellEnd"/>
      <w:r w:rsidRPr="002160C7">
        <w:rPr>
          <w:rFonts w:cs="IntelOne Display AR Bold"/>
          <w:sz w:val="16"/>
          <w:szCs w:val="16"/>
        </w:rPr>
        <w:t xml:space="preserve"> (this=0x7fbca39a5fd0, </w:t>
      </w:r>
      <w:proofErr w:type="spellStart"/>
      <w:r w:rsidRPr="002160C7">
        <w:rPr>
          <w:rFonts w:cs="IntelOne Display AR Bold"/>
          <w:sz w:val="16"/>
          <w:szCs w:val="16"/>
        </w:rPr>
        <w:t>byte_limit</w:t>
      </w:r>
      <w:proofErr w:type="spellEnd"/>
      <w:r w:rsidRPr="002160C7">
        <w:rPr>
          <w:rFonts w:cs="IntelOne Display AR Bold"/>
          <w:sz w:val="16"/>
          <w:szCs w:val="16"/>
        </w:rPr>
        <w:t>=24)</w:t>
      </w:r>
    </w:p>
    <w:p w14:paraId="32A973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29D3B742"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6  0</w:t>
      </w:r>
      <w:proofErr w:type="gramEnd"/>
      <w:r w:rsidRPr="002160C7">
        <w:rPr>
          <w:rFonts w:cs="IntelOne Display AR Bold"/>
          <w:sz w:val="16"/>
          <w:szCs w:val="16"/>
        </w:rPr>
        <w:t xml:space="preserve">x00007fbdfcd8cd6a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DepStream</w:t>
      </w:r>
      <w:proofErr w:type="spellEnd"/>
      <w:r w:rsidRPr="002160C7">
        <w:rPr>
          <w:rFonts w:cs="IntelOne Display AR Bold"/>
          <w:sz w:val="16"/>
          <w:szCs w:val="16"/>
        </w:rPr>
        <w:t xml:space="preserve"> (this=0x7fbca39a5fd0, code=0x7fbdd715cc88)</w:t>
      </w:r>
    </w:p>
    <w:p w14:paraId="3A2A2C9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7EFDF0AD"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7  0</w:t>
      </w:r>
      <w:proofErr w:type="gramEnd"/>
      <w:r w:rsidRPr="002160C7">
        <w:rPr>
          <w:rFonts w:cs="IntelOne Display AR Bold"/>
          <w:sz w:val="16"/>
          <w:szCs w:val="16"/>
        </w:rPr>
        <w:t xml:space="preserve">x00007fbdfd6d2f7b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print_dependencies_on</w:t>
      </w:r>
      <w:proofErr w:type="spellEnd"/>
      <w:r w:rsidRPr="002160C7">
        <w:rPr>
          <w:rFonts w:cs="IntelOne Display AR Bold"/>
          <w:sz w:val="16"/>
          <w:szCs w:val="16"/>
        </w:rPr>
        <w:t xml:space="preserve"> (this=0x7fbdd715cc88, out=0x7fbde4000b60)</w:t>
      </w:r>
    </w:p>
    <w:p w14:paraId="6F0709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/home/jatinbha/sandboxes/apx/src/hotspot/share/code/nmethod.cpp:3140</w:t>
      </w:r>
    </w:p>
    <w:p w14:paraId="7C0F8EC7"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8  0</w:t>
      </w:r>
      <w:proofErr w:type="gramEnd"/>
      <w:r w:rsidRPr="002160C7">
        <w:rPr>
          <w:rFonts w:cs="IntelOne Display AR Bold"/>
          <w:sz w:val="16"/>
          <w:szCs w:val="16"/>
        </w:rPr>
        <w:t xml:space="preserve">x00007fbdfd6cdae3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print_nmethod</w:t>
      </w:r>
      <w:proofErr w:type="spellEnd"/>
      <w:r w:rsidRPr="002160C7">
        <w:rPr>
          <w:rFonts w:cs="IntelOne Display AR Bold"/>
          <w:sz w:val="16"/>
          <w:szCs w:val="16"/>
        </w:rPr>
        <w:t xml:space="preserve"> (this=0x7fbdd715cc88, </w:t>
      </w:r>
      <w:proofErr w:type="spellStart"/>
      <w:r w:rsidRPr="002160C7">
        <w:rPr>
          <w:rFonts w:cs="IntelOne Display AR Bold"/>
          <w:sz w:val="16"/>
          <w:szCs w:val="16"/>
        </w:rPr>
        <w:t>printmethod</w:t>
      </w:r>
      <w:proofErr w:type="spellEnd"/>
      <w:r w:rsidRPr="002160C7">
        <w:rPr>
          <w:rFonts w:cs="IntelOne Display AR Bold"/>
          <w:sz w:val="16"/>
          <w:szCs w:val="16"/>
        </w:rPr>
        <w:t>=96)</w:t>
      </w:r>
    </w:p>
    <w:p w14:paraId="7BE566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2AAD2479"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9  &lt;</w:t>
      </w:r>
      <w:proofErr w:type="gramEnd"/>
      <w:r w:rsidRPr="002160C7">
        <w:rPr>
          <w:rFonts w:cs="IntelOne Display AR Bold"/>
          <w:sz w:val="16"/>
          <w:szCs w:val="16"/>
        </w:rPr>
        <w:t xml:space="preserve">function called from </w:t>
      </w:r>
      <w:proofErr w:type="spellStart"/>
      <w:r w:rsidRPr="002160C7">
        <w:rPr>
          <w:rFonts w:cs="IntelOne Display AR Bold"/>
          <w:sz w:val="16"/>
          <w:szCs w:val="16"/>
        </w:rPr>
        <w:t>gdb</w:t>
      </w:r>
      <w:proofErr w:type="spellEnd"/>
      <w:r w:rsidRPr="002160C7">
        <w:rPr>
          <w:rFonts w:cs="IntelOne Display AR Bold"/>
          <w:sz w:val="16"/>
          <w:szCs w:val="16"/>
        </w:rPr>
        <w:t>&gt;</w:t>
      </w:r>
    </w:p>
    <w:p w14:paraId="4F5CF5B8"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#10 0x00007fbdfd9d13a2 in </w:t>
      </w:r>
      <w:proofErr w:type="spellStart"/>
      <w:proofErr w:type="gramStart"/>
      <w:r w:rsidRPr="002160C7">
        <w:rPr>
          <w:rFonts w:cs="IntelOne Display AR Bold"/>
          <w:sz w:val="16"/>
          <w:szCs w:val="16"/>
        </w:rPr>
        <w:t>StackValue</w:t>
      </w:r>
      <w:proofErr w:type="spellEnd"/>
      <w:r w:rsidRPr="002160C7">
        <w:rPr>
          <w:rFonts w:cs="IntelOne Display AR Bold"/>
          <w:sz w:val="16"/>
          <w:szCs w:val="16"/>
        </w:rPr>
        <w:t>::</w:t>
      </w:r>
      <w:proofErr w:type="spellStart"/>
      <w:proofErr w:type="gramEnd"/>
      <w:r w:rsidRPr="002160C7">
        <w:rPr>
          <w:rFonts w:cs="IntelOne Display AR Bold"/>
          <w:sz w:val="16"/>
          <w:szCs w:val="16"/>
        </w:rPr>
        <w:t>create_stack_value_from_oop_location</w:t>
      </w:r>
      <w:proofErr w:type="spellEnd"/>
      <w:r w:rsidRPr="002160C7">
        <w:rPr>
          <w:rFonts w:cs="IntelOne Display AR Bold"/>
          <w:sz w:val="16"/>
          <w:szCs w:val="16"/>
        </w:rPr>
        <w:t xml:space="preserve"> (chunk=0x0, </w:t>
      </w:r>
      <w:proofErr w:type="spellStart"/>
      <w:r w:rsidRPr="002160C7">
        <w:rPr>
          <w:rFonts w:cs="IntelOne Display AR Bold"/>
          <w:sz w:val="16"/>
          <w:szCs w:val="16"/>
        </w:rPr>
        <w:t>addr</w:t>
      </w:r>
      <w:proofErr w:type="spellEnd"/>
      <w:r w:rsidRPr="002160C7">
        <w:rPr>
          <w:rFonts w:cs="IntelOne Display AR Bold"/>
          <w:sz w:val="16"/>
          <w:szCs w:val="16"/>
        </w:rPr>
        <w:t>=0x7fbca39a95a0)</w:t>
      </w:r>
    </w:p>
    <w:p w14:paraId="3C4B83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/home/jatinbha/sandboxes/apx/src/hotspot/share/runtime/stackValue.cpp:141</w:t>
      </w:r>
    </w:p>
    <w:p w14:paraId="380B9E19"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#11 0x00007fbdfd9d2895 in </w:t>
      </w:r>
      <w:proofErr w:type="spellStart"/>
      <w:proofErr w:type="gramStart"/>
      <w:r w:rsidRPr="00EF6E78">
        <w:rPr>
          <w:rFonts w:cs="IntelOne Display AR Bold"/>
          <w:b/>
          <w:bCs/>
          <w:sz w:val="16"/>
          <w:szCs w:val="16"/>
        </w:rPr>
        <w:t>StackValue</w:t>
      </w:r>
      <w:proofErr w:type="spellEnd"/>
      <w:r w:rsidRPr="00EF6E78">
        <w:rPr>
          <w:rFonts w:cs="IntelOne Display AR Bold"/>
          <w:b/>
          <w:bCs/>
          <w:sz w:val="16"/>
          <w:szCs w:val="16"/>
        </w:rPr>
        <w:t>::</w:t>
      </w:r>
      <w:proofErr w:type="spellStart"/>
      <w:proofErr w:type="gramEnd"/>
      <w:r w:rsidRPr="00EF6E78">
        <w:rPr>
          <w:rFonts w:cs="IntelOne Display AR Bold"/>
          <w:b/>
          <w:bCs/>
          <w:sz w:val="16"/>
          <w:szCs w:val="16"/>
        </w:rPr>
        <w:t>create_stack_value</w:t>
      </w:r>
      <w:proofErr w:type="spellEnd"/>
      <w:r w:rsidRPr="00EF6E78">
        <w:rPr>
          <w:rFonts w:cs="IntelOne Display AR Bold"/>
          <w:b/>
          <w:bCs/>
          <w:sz w:val="16"/>
          <w:szCs w:val="16"/>
        </w:rPr>
        <w:t>&lt;</w:t>
      </w:r>
      <w:proofErr w:type="spellStart"/>
      <w:r w:rsidRPr="00EF6E78">
        <w:rPr>
          <w:rFonts w:cs="IntelOne Display AR Bold"/>
          <w:b/>
          <w:bCs/>
          <w:sz w:val="16"/>
          <w:szCs w:val="16"/>
        </w:rPr>
        <w:t>RegisterMap</w:t>
      </w:r>
      <w:proofErr w:type="spellEnd"/>
      <w:r w:rsidRPr="00EF6E78">
        <w:rPr>
          <w:rFonts w:cs="IntelOne Display AR Bold"/>
          <w:b/>
          <w:bCs/>
          <w:sz w:val="16"/>
          <w:szCs w:val="16"/>
        </w:rPr>
        <w:t>&gt; (</w:t>
      </w:r>
      <w:proofErr w:type="spellStart"/>
      <w:r w:rsidRPr="00EF6E78">
        <w:rPr>
          <w:rFonts w:cs="IntelOne Display AR Bold"/>
          <w:b/>
          <w:bCs/>
          <w:sz w:val="16"/>
          <w:szCs w:val="16"/>
        </w:rPr>
        <w:t>sv</w:t>
      </w:r>
      <w:proofErr w:type="spellEnd"/>
      <w:r w:rsidRPr="00EF6E78">
        <w:rPr>
          <w:rFonts w:cs="IntelOne Display AR Bold"/>
          <w:b/>
          <w:bCs/>
          <w:sz w:val="16"/>
          <w:szCs w:val="16"/>
        </w:rPr>
        <w:t xml:space="preserve">=0x7fbc9000c8d0, </w:t>
      </w:r>
      <w:proofErr w:type="spellStart"/>
      <w:r w:rsidRPr="00EF6E78">
        <w:rPr>
          <w:rFonts w:cs="IntelOne Display AR Bold"/>
          <w:b/>
          <w:bCs/>
          <w:sz w:val="16"/>
          <w:szCs w:val="16"/>
        </w:rPr>
        <w:t>value_addr</w:t>
      </w:r>
      <w:proofErr w:type="spellEnd"/>
      <w:r w:rsidRPr="00EF6E78">
        <w:rPr>
          <w:rFonts w:cs="IntelOne Display AR Bold"/>
          <w:b/>
          <w:bCs/>
          <w:sz w:val="16"/>
          <w:szCs w:val="16"/>
        </w:rPr>
        <w:t xml:space="preserve">=0x7fbca39a95a0 "\002", </w:t>
      </w:r>
      <w:proofErr w:type="spellStart"/>
      <w:r w:rsidRPr="00EF6E78">
        <w:rPr>
          <w:rFonts w:cs="IntelOne Display AR Bold"/>
          <w:b/>
          <w:bCs/>
          <w:sz w:val="16"/>
          <w:szCs w:val="16"/>
        </w:rPr>
        <w:t>reg_map</w:t>
      </w:r>
      <w:proofErr w:type="spellEnd"/>
      <w:r w:rsidRPr="00EF6E78">
        <w:rPr>
          <w:rFonts w:cs="IntelOne Display AR Bold"/>
          <w:b/>
          <w:bCs/>
          <w:sz w:val="16"/>
          <w:szCs w:val="16"/>
        </w:rPr>
        <w:t>=0x7fbc9000b308)</w:t>
      </w:r>
    </w:p>
    <w:p w14:paraId="30BCE406"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/home/jatinbha/sandboxes/apx/src/hotspot/share/runtime/stackValue.cpp:207</w:t>
      </w:r>
    </w:p>
    <w:p w14:paraId="598483D5"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#12 0x00007fbdfd9d1f6d in </w:t>
      </w:r>
      <w:proofErr w:type="spellStart"/>
      <w:proofErr w:type="gramStart"/>
      <w:r w:rsidRPr="00EF6E78">
        <w:rPr>
          <w:rFonts w:cs="IntelOne Display AR Bold"/>
          <w:b/>
          <w:bCs/>
          <w:sz w:val="16"/>
          <w:szCs w:val="16"/>
        </w:rPr>
        <w:t>StackValue</w:t>
      </w:r>
      <w:proofErr w:type="spellEnd"/>
      <w:r w:rsidRPr="00EF6E78">
        <w:rPr>
          <w:rFonts w:cs="IntelOne Display AR Bold"/>
          <w:b/>
          <w:bCs/>
          <w:sz w:val="16"/>
          <w:szCs w:val="16"/>
        </w:rPr>
        <w:t>::</w:t>
      </w:r>
      <w:proofErr w:type="spellStart"/>
      <w:proofErr w:type="gramEnd"/>
      <w:r w:rsidRPr="00EF6E78">
        <w:rPr>
          <w:rFonts w:cs="IntelOne Display AR Bold"/>
          <w:b/>
          <w:bCs/>
          <w:sz w:val="16"/>
          <w:szCs w:val="16"/>
        </w:rPr>
        <w:t>create_stack_value</w:t>
      </w:r>
      <w:proofErr w:type="spellEnd"/>
      <w:r w:rsidRPr="00EF6E78">
        <w:rPr>
          <w:rFonts w:cs="IntelOne Display AR Bold"/>
          <w:b/>
          <w:bCs/>
          <w:sz w:val="16"/>
          <w:szCs w:val="16"/>
        </w:rPr>
        <w:t>&lt;</w:t>
      </w:r>
      <w:proofErr w:type="spellStart"/>
      <w:r w:rsidRPr="00EF6E78">
        <w:rPr>
          <w:rFonts w:cs="IntelOne Display AR Bold"/>
          <w:b/>
          <w:bCs/>
          <w:sz w:val="16"/>
          <w:szCs w:val="16"/>
        </w:rPr>
        <w:t>RegisterMap</w:t>
      </w:r>
      <w:proofErr w:type="spellEnd"/>
      <w:r w:rsidRPr="00EF6E78">
        <w:rPr>
          <w:rFonts w:cs="IntelOne Display AR Bold"/>
          <w:b/>
          <w:bCs/>
          <w:sz w:val="16"/>
          <w:szCs w:val="16"/>
        </w:rPr>
        <w:t>&gt; (</w:t>
      </w:r>
      <w:proofErr w:type="spellStart"/>
      <w:r w:rsidRPr="00EF6E78">
        <w:rPr>
          <w:rFonts w:cs="IntelOne Display AR Bold"/>
          <w:b/>
          <w:bCs/>
          <w:sz w:val="16"/>
          <w:szCs w:val="16"/>
        </w:rPr>
        <w:t>fr</w:t>
      </w:r>
      <w:proofErr w:type="spellEnd"/>
      <w:r w:rsidRPr="00EF6E78">
        <w:rPr>
          <w:rFonts w:cs="IntelOne Display AR Bold"/>
          <w:b/>
          <w:bCs/>
          <w:sz w:val="16"/>
          <w:szCs w:val="16"/>
        </w:rPr>
        <w:t xml:space="preserve">=0x7fbc9000b2c8, </w:t>
      </w:r>
      <w:proofErr w:type="spellStart"/>
      <w:r w:rsidRPr="00EF6E78">
        <w:rPr>
          <w:rFonts w:cs="IntelOne Display AR Bold"/>
          <w:b/>
          <w:bCs/>
          <w:sz w:val="16"/>
          <w:szCs w:val="16"/>
        </w:rPr>
        <w:t>reg_map</w:t>
      </w:r>
      <w:proofErr w:type="spellEnd"/>
      <w:r w:rsidRPr="00EF6E78">
        <w:rPr>
          <w:rFonts w:cs="IntelOne Display AR Bold"/>
          <w:b/>
          <w:bCs/>
          <w:sz w:val="16"/>
          <w:szCs w:val="16"/>
        </w:rPr>
        <w:t xml:space="preserve">=0x7fbc9000b308, </w:t>
      </w:r>
      <w:proofErr w:type="spellStart"/>
      <w:r w:rsidRPr="00EF6E78">
        <w:rPr>
          <w:rFonts w:cs="IntelOne Display AR Bold"/>
          <w:b/>
          <w:bCs/>
          <w:sz w:val="16"/>
          <w:szCs w:val="16"/>
        </w:rPr>
        <w:t>sv</w:t>
      </w:r>
      <w:proofErr w:type="spellEnd"/>
      <w:r w:rsidRPr="00EF6E78">
        <w:rPr>
          <w:rFonts w:cs="IntelOne Display AR Bold"/>
          <w:b/>
          <w:bCs/>
          <w:sz w:val="16"/>
          <w:szCs w:val="16"/>
        </w:rPr>
        <w:t>=0x7fbc9000c8d0)</w:t>
      </w:r>
    </w:p>
    <w:p w14:paraId="4BC2716C"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/home/jatinbha/sandboxes/apx/src/hotspot/share/runtime/stackValue.cpp:48</w:t>
      </w:r>
    </w:p>
    <w:p w14:paraId="7D861D6A"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#13 0x00007fbdfdb9b5a3 in </w:t>
      </w:r>
      <w:proofErr w:type="spellStart"/>
      <w:proofErr w:type="gramStart"/>
      <w:r w:rsidRPr="00EF6E78">
        <w:rPr>
          <w:rFonts w:cs="IntelOne Display AR Bold"/>
          <w:b/>
          <w:bCs/>
          <w:sz w:val="16"/>
          <w:szCs w:val="16"/>
        </w:rPr>
        <w:t>compiledVFrame</w:t>
      </w:r>
      <w:proofErr w:type="spellEnd"/>
      <w:r w:rsidRPr="00EF6E78">
        <w:rPr>
          <w:rFonts w:cs="IntelOne Display AR Bold"/>
          <w:b/>
          <w:bCs/>
          <w:sz w:val="16"/>
          <w:szCs w:val="16"/>
        </w:rPr>
        <w:t>::</w:t>
      </w:r>
      <w:proofErr w:type="spellStart"/>
      <w:proofErr w:type="gramEnd"/>
      <w:r w:rsidRPr="00EF6E78">
        <w:rPr>
          <w:rFonts w:cs="IntelOne Display AR Bold"/>
          <w:b/>
          <w:bCs/>
          <w:sz w:val="16"/>
          <w:szCs w:val="16"/>
        </w:rPr>
        <w:t>create_stack_value</w:t>
      </w:r>
      <w:proofErr w:type="spellEnd"/>
      <w:r w:rsidRPr="00EF6E78">
        <w:rPr>
          <w:rFonts w:cs="IntelOne Display AR Bold"/>
          <w:b/>
          <w:bCs/>
          <w:sz w:val="16"/>
          <w:szCs w:val="16"/>
        </w:rPr>
        <w:t xml:space="preserve"> (this=0x7fbc9000b2c0, </w:t>
      </w:r>
      <w:proofErr w:type="spellStart"/>
      <w:r w:rsidRPr="00EF6E78">
        <w:rPr>
          <w:rFonts w:cs="IntelOne Display AR Bold"/>
          <w:b/>
          <w:bCs/>
          <w:sz w:val="16"/>
          <w:szCs w:val="16"/>
        </w:rPr>
        <w:t>sv</w:t>
      </w:r>
      <w:proofErr w:type="spellEnd"/>
      <w:r w:rsidRPr="00EF6E78">
        <w:rPr>
          <w:rFonts w:cs="IntelOne Display AR Bold"/>
          <w:b/>
          <w:bCs/>
          <w:sz w:val="16"/>
          <w:szCs w:val="16"/>
        </w:rPr>
        <w:t>=0x7fbc9000c8d0)</w:t>
      </w:r>
    </w:p>
    <w:p w14:paraId="1D235BE7"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/home/jatinbha/sandboxes/apx/src/hotspot/share/runtime/vframe_hp.cpp:225</w:t>
      </w:r>
    </w:p>
    <w:p w14:paraId="70897213" w14:textId="77777777" w:rsidR="002160C7" w:rsidRPr="002160C7" w:rsidRDefault="002160C7" w:rsidP="00226FC1">
      <w:pPr>
        <w:spacing w:after="0"/>
        <w:rPr>
          <w:rFonts w:cs="IntelOne Display AR Bold"/>
          <w:sz w:val="16"/>
          <w:szCs w:val="16"/>
        </w:rPr>
      </w:pPr>
      <w:r w:rsidRPr="00EF6E78">
        <w:rPr>
          <w:rFonts w:cs="IntelOne Display AR Bold"/>
          <w:b/>
          <w:bCs/>
          <w:sz w:val="16"/>
          <w:szCs w:val="16"/>
        </w:rPr>
        <w:t xml:space="preserve">#14 0x00007fbdfdb9a8b9 in </w:t>
      </w:r>
      <w:proofErr w:type="spellStart"/>
      <w:proofErr w:type="gramStart"/>
      <w:r w:rsidRPr="00EF6E78">
        <w:rPr>
          <w:rFonts w:cs="IntelOne Display AR Bold"/>
          <w:b/>
          <w:bCs/>
          <w:sz w:val="16"/>
          <w:szCs w:val="16"/>
        </w:rPr>
        <w:t>compiledVFrame</w:t>
      </w:r>
      <w:proofErr w:type="spellEnd"/>
      <w:r w:rsidRPr="00EF6E78">
        <w:rPr>
          <w:rFonts w:cs="IntelOne Display AR Bold"/>
          <w:b/>
          <w:bCs/>
          <w:sz w:val="16"/>
          <w:szCs w:val="16"/>
        </w:rPr>
        <w:t>::</w:t>
      </w:r>
      <w:proofErr w:type="gramEnd"/>
      <w:r w:rsidRPr="00EF6E78">
        <w:rPr>
          <w:rFonts w:cs="IntelOne Display AR Bold"/>
          <w:b/>
          <w:bCs/>
          <w:sz w:val="16"/>
          <w:szCs w:val="16"/>
        </w:rPr>
        <w:t xml:space="preserve">locals (this=0x7fbc9000b2c0) at </w:t>
      </w:r>
      <w:r w:rsidRPr="002160C7">
        <w:rPr>
          <w:rFonts w:cs="IntelOne Display AR Bold"/>
          <w:sz w:val="16"/>
          <w:szCs w:val="16"/>
        </w:rPr>
        <w:t>/home/jatinbha/sandboxes/apx/src/hotspot/share/runtime/vframe_hp.cpp:61</w:t>
      </w:r>
    </w:p>
    <w:p w14:paraId="63EA35D7"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#15 0x00007fbdfdb979d0 in </w:t>
      </w:r>
      <w:proofErr w:type="spellStart"/>
      <w:proofErr w:type="gramStart"/>
      <w:r w:rsidRPr="002160C7">
        <w:rPr>
          <w:rFonts w:cs="IntelOne Display AR Bold"/>
          <w:sz w:val="16"/>
          <w:szCs w:val="16"/>
        </w:rPr>
        <w:t>vframeArrayElement</w:t>
      </w:r>
      <w:proofErr w:type="spellEnd"/>
      <w:r w:rsidRPr="002160C7">
        <w:rPr>
          <w:rFonts w:cs="IntelOne Display AR Bold"/>
          <w:sz w:val="16"/>
          <w:szCs w:val="16"/>
        </w:rPr>
        <w:t>::</w:t>
      </w:r>
      <w:proofErr w:type="spellStart"/>
      <w:proofErr w:type="gramEnd"/>
      <w:r w:rsidRPr="002160C7">
        <w:rPr>
          <w:rFonts w:cs="IntelOne Display AR Bold"/>
          <w:sz w:val="16"/>
          <w:szCs w:val="16"/>
        </w:rPr>
        <w:t>fill_in</w:t>
      </w:r>
      <w:proofErr w:type="spellEnd"/>
      <w:r w:rsidRPr="002160C7">
        <w:rPr>
          <w:rFonts w:cs="IntelOne Display AR Bold"/>
          <w:sz w:val="16"/>
          <w:szCs w:val="16"/>
        </w:rPr>
        <w:t xml:space="preserve"> (this=0x7fbc900079f0, </w:t>
      </w:r>
      <w:proofErr w:type="spellStart"/>
      <w:r w:rsidRPr="002160C7">
        <w:rPr>
          <w:rFonts w:cs="IntelOne Display AR Bold"/>
          <w:sz w:val="16"/>
          <w:szCs w:val="16"/>
        </w:rPr>
        <w:t>vf</w:t>
      </w:r>
      <w:proofErr w:type="spellEnd"/>
      <w:r w:rsidRPr="002160C7">
        <w:rPr>
          <w:rFonts w:cs="IntelOne Display AR Bold"/>
          <w:sz w:val="16"/>
          <w:szCs w:val="16"/>
        </w:rPr>
        <w:t xml:space="preserve">=0x7fbc9000b2c0, </w:t>
      </w:r>
      <w:proofErr w:type="spellStart"/>
      <w:r w:rsidRPr="002160C7">
        <w:rPr>
          <w:rFonts w:cs="IntelOne Display AR Bold"/>
          <w:sz w:val="16"/>
          <w:szCs w:val="16"/>
        </w:rPr>
        <w:t>realloc_failures</w:t>
      </w:r>
      <w:proofErr w:type="spellEnd"/>
      <w:r w:rsidRPr="002160C7">
        <w:rPr>
          <w:rFonts w:cs="IntelOne Display AR Bold"/>
          <w:sz w:val="16"/>
          <w:szCs w:val="16"/>
        </w:rPr>
        <w:t>=false)</w:t>
      </w:r>
    </w:p>
    <w:p w14:paraId="2B206B86"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/home/jatinbha/sandboxes/apx/src/hotspot/share/runtime/vframeArray.cpp:123</w:t>
      </w:r>
    </w:p>
    <w:p w14:paraId="15C9B52B"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#16 0x00007fbdfdb99737 in </w:t>
      </w:r>
      <w:proofErr w:type="spellStart"/>
      <w:proofErr w:type="gramStart"/>
      <w:r w:rsidRPr="002160C7">
        <w:rPr>
          <w:rFonts w:cs="IntelOne Display AR Bold"/>
          <w:sz w:val="16"/>
          <w:szCs w:val="16"/>
        </w:rPr>
        <w:t>vframeArray</w:t>
      </w:r>
      <w:proofErr w:type="spellEnd"/>
      <w:r w:rsidRPr="002160C7">
        <w:rPr>
          <w:rFonts w:cs="IntelOne Display AR Bold"/>
          <w:sz w:val="16"/>
          <w:szCs w:val="16"/>
        </w:rPr>
        <w:t>::</w:t>
      </w:r>
      <w:proofErr w:type="spellStart"/>
      <w:proofErr w:type="gramEnd"/>
      <w:r w:rsidRPr="002160C7">
        <w:rPr>
          <w:rFonts w:cs="IntelOne Display AR Bold"/>
          <w:sz w:val="16"/>
          <w:szCs w:val="16"/>
        </w:rPr>
        <w:t>fill_in</w:t>
      </w:r>
      <w:proofErr w:type="spellEnd"/>
      <w:r w:rsidRPr="002160C7">
        <w:rPr>
          <w:rFonts w:cs="IntelOne Display AR Bold"/>
          <w:sz w:val="16"/>
          <w:szCs w:val="16"/>
        </w:rPr>
        <w:t xml:space="preserve"> (this=0x7fbc90006610, thread=0x7fbc9c038bc0, </w:t>
      </w:r>
      <w:proofErr w:type="spellStart"/>
      <w:r w:rsidRPr="002160C7">
        <w:rPr>
          <w:rFonts w:cs="IntelOne Display AR Bold"/>
          <w:sz w:val="16"/>
          <w:szCs w:val="16"/>
        </w:rPr>
        <w:t>frame_size</w:t>
      </w:r>
      <w:proofErr w:type="spellEnd"/>
      <w:r w:rsidRPr="002160C7">
        <w:rPr>
          <w:rFonts w:cs="IntelOne Display AR Bold"/>
          <w:sz w:val="16"/>
          <w:szCs w:val="16"/>
        </w:rPr>
        <w:t xml:space="preserve">=26, chunk=0x7fbd0415f2e0, </w:t>
      </w:r>
      <w:proofErr w:type="spellStart"/>
      <w:r w:rsidRPr="002160C7">
        <w:rPr>
          <w:rFonts w:cs="IntelOne Display AR Bold"/>
          <w:sz w:val="16"/>
          <w:szCs w:val="16"/>
        </w:rPr>
        <w:t>reg_map</w:t>
      </w:r>
      <w:proofErr w:type="spellEnd"/>
      <w:r w:rsidRPr="002160C7">
        <w:rPr>
          <w:rFonts w:cs="IntelOne Display AR Bold"/>
          <w:sz w:val="16"/>
          <w:szCs w:val="16"/>
        </w:rPr>
        <w:t>=0x7fbca39a6a40,</w:t>
      </w:r>
    </w:p>
    <w:p w14:paraId="7638030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w:t>
      </w:r>
      <w:proofErr w:type="spellStart"/>
      <w:r w:rsidRPr="002160C7">
        <w:rPr>
          <w:rFonts w:cs="IntelOne Display AR Bold"/>
          <w:sz w:val="16"/>
          <w:szCs w:val="16"/>
        </w:rPr>
        <w:t>realloc_failures</w:t>
      </w:r>
      <w:proofErr w:type="spellEnd"/>
      <w:r w:rsidRPr="002160C7">
        <w:rPr>
          <w:rFonts w:cs="IntelOne Display AR Bold"/>
          <w:sz w:val="16"/>
          <w:szCs w:val="16"/>
        </w:rPr>
        <w:t>=false) at /home/jatinbha/sandboxes/apx/src/hotspot/share/runtime/vframeArray.cpp:529</w:t>
      </w:r>
    </w:p>
    <w:p w14:paraId="5DD8ACD5"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#17 0x00007fbdfdb996a1 in </w:t>
      </w:r>
      <w:proofErr w:type="spellStart"/>
      <w:proofErr w:type="gramStart"/>
      <w:r w:rsidRPr="002160C7">
        <w:rPr>
          <w:rFonts w:cs="IntelOne Display AR Bold"/>
          <w:sz w:val="16"/>
          <w:szCs w:val="16"/>
        </w:rPr>
        <w:t>vframeArray</w:t>
      </w:r>
      <w:proofErr w:type="spellEnd"/>
      <w:r w:rsidRPr="002160C7">
        <w:rPr>
          <w:rFonts w:cs="IntelOne Display AR Bold"/>
          <w:sz w:val="16"/>
          <w:szCs w:val="16"/>
        </w:rPr>
        <w:t>::</w:t>
      </w:r>
      <w:proofErr w:type="gramEnd"/>
      <w:r w:rsidRPr="002160C7">
        <w:rPr>
          <w:rFonts w:cs="IntelOne Display AR Bold"/>
          <w:sz w:val="16"/>
          <w:szCs w:val="16"/>
        </w:rPr>
        <w:t xml:space="preserve">allocate (thread=0x7fbc9c038bc0, </w:t>
      </w:r>
      <w:proofErr w:type="spellStart"/>
      <w:r w:rsidRPr="002160C7">
        <w:rPr>
          <w:rFonts w:cs="IntelOne Display AR Bold"/>
          <w:sz w:val="16"/>
          <w:szCs w:val="16"/>
        </w:rPr>
        <w:t>frame_size</w:t>
      </w:r>
      <w:proofErr w:type="spellEnd"/>
      <w:r w:rsidRPr="002160C7">
        <w:rPr>
          <w:rFonts w:cs="IntelOne Display AR Bold"/>
          <w:sz w:val="16"/>
          <w:szCs w:val="16"/>
        </w:rPr>
        <w:t xml:space="preserve">=26, chunk=0x7fbd0415f2e0, </w:t>
      </w:r>
      <w:proofErr w:type="spellStart"/>
      <w:r w:rsidRPr="002160C7">
        <w:rPr>
          <w:rFonts w:cs="IntelOne Display AR Bold"/>
          <w:sz w:val="16"/>
          <w:szCs w:val="16"/>
        </w:rPr>
        <w:t>reg_map</w:t>
      </w:r>
      <w:proofErr w:type="spellEnd"/>
      <w:r w:rsidRPr="002160C7">
        <w:rPr>
          <w:rFonts w:cs="IntelOne Display AR Bold"/>
          <w:sz w:val="16"/>
          <w:szCs w:val="16"/>
        </w:rPr>
        <w:t>=0x7fbca39a6a40, sender=...,</w:t>
      </w:r>
    </w:p>
    <w:p w14:paraId="5C6B554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caller=..., self=..., </w:t>
      </w:r>
      <w:proofErr w:type="spellStart"/>
      <w:r w:rsidRPr="002160C7">
        <w:rPr>
          <w:rFonts w:cs="IntelOne Display AR Bold"/>
          <w:sz w:val="16"/>
          <w:szCs w:val="16"/>
        </w:rPr>
        <w:t>realloc_failures</w:t>
      </w:r>
      <w:proofErr w:type="spellEnd"/>
      <w:r w:rsidRPr="002160C7">
        <w:rPr>
          <w:rFonts w:cs="IntelOne Display AR Bold"/>
          <w:sz w:val="16"/>
          <w:szCs w:val="16"/>
        </w:rPr>
        <w:t>=false) at /home/jatinbha/sandboxes/apx/src/hotspot/share/runtime/vframeArray.cpp:516</w:t>
      </w:r>
    </w:p>
    <w:p w14:paraId="1CB4305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#18 0x00007fbdfce89755 in </w:t>
      </w:r>
      <w:proofErr w:type="gramStart"/>
      <w:r w:rsidRPr="002160C7">
        <w:rPr>
          <w:rFonts w:cs="IntelOne Display AR Bold"/>
          <w:sz w:val="16"/>
          <w:szCs w:val="16"/>
        </w:rPr>
        <w:t>Deoptimization::</w:t>
      </w:r>
      <w:proofErr w:type="spellStart"/>
      <w:proofErr w:type="gramEnd"/>
      <w:r w:rsidRPr="002160C7">
        <w:rPr>
          <w:rFonts w:cs="IntelOne Display AR Bold"/>
          <w:sz w:val="16"/>
          <w:szCs w:val="16"/>
        </w:rPr>
        <w:t>create_vframeArray</w:t>
      </w:r>
      <w:proofErr w:type="spellEnd"/>
      <w:r w:rsidRPr="002160C7">
        <w:rPr>
          <w:rFonts w:cs="IntelOne Display AR Bold"/>
          <w:sz w:val="16"/>
          <w:szCs w:val="16"/>
        </w:rPr>
        <w:t xml:space="preserve"> (thread=0x7fbc9c038bc0, </w:t>
      </w:r>
      <w:proofErr w:type="spellStart"/>
      <w:r w:rsidRPr="002160C7">
        <w:rPr>
          <w:rFonts w:cs="IntelOne Display AR Bold"/>
          <w:sz w:val="16"/>
          <w:szCs w:val="16"/>
        </w:rPr>
        <w:t>fr</w:t>
      </w:r>
      <w:proofErr w:type="spellEnd"/>
      <w:r w:rsidRPr="002160C7">
        <w:rPr>
          <w:rFonts w:cs="IntelOne Display AR Bold"/>
          <w:sz w:val="16"/>
          <w:szCs w:val="16"/>
        </w:rPr>
        <w:t xml:space="preserve">=..., </w:t>
      </w:r>
      <w:proofErr w:type="spellStart"/>
      <w:r w:rsidRPr="002160C7">
        <w:rPr>
          <w:rFonts w:cs="IntelOne Display AR Bold"/>
          <w:sz w:val="16"/>
          <w:szCs w:val="16"/>
        </w:rPr>
        <w:t>reg_map</w:t>
      </w:r>
      <w:proofErr w:type="spellEnd"/>
      <w:r w:rsidRPr="002160C7">
        <w:rPr>
          <w:rFonts w:cs="IntelOne Display AR Bold"/>
          <w:sz w:val="16"/>
          <w:szCs w:val="16"/>
        </w:rPr>
        <w:t>=0x7fbca39a6a40, chunk=0x7fbd0415f2e0,</w:t>
      </w:r>
    </w:p>
    <w:p w14:paraId="47AFF48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w:t>
      </w:r>
      <w:proofErr w:type="spellStart"/>
      <w:r w:rsidRPr="002160C7">
        <w:rPr>
          <w:rFonts w:cs="IntelOne Display AR Bold"/>
          <w:sz w:val="16"/>
          <w:szCs w:val="16"/>
        </w:rPr>
        <w:t>realloc_failures</w:t>
      </w:r>
      <w:proofErr w:type="spellEnd"/>
      <w:r w:rsidRPr="002160C7">
        <w:rPr>
          <w:rFonts w:cs="IntelOne Display AR Bold"/>
          <w:sz w:val="16"/>
          <w:szCs w:val="16"/>
        </w:rPr>
        <w:t>=false) at /home/jatinbha/sandboxes/apx/src/hotspot/share/runtime/deoptimization.cpp:1696</w:t>
      </w:r>
    </w:p>
    <w:p w14:paraId="44453809"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#19 0x00007fbdfce85303 in </w:t>
      </w:r>
      <w:proofErr w:type="gramStart"/>
      <w:r w:rsidRPr="002160C7">
        <w:rPr>
          <w:rFonts w:cs="IntelOne Display AR Bold"/>
          <w:sz w:val="16"/>
          <w:szCs w:val="16"/>
        </w:rPr>
        <w:t>Deoptimization::</w:t>
      </w:r>
      <w:proofErr w:type="spellStart"/>
      <w:proofErr w:type="gramEnd"/>
      <w:r w:rsidRPr="002160C7">
        <w:rPr>
          <w:rFonts w:cs="IntelOne Display AR Bold"/>
          <w:sz w:val="16"/>
          <w:szCs w:val="16"/>
        </w:rPr>
        <w:t>fetch_unroll_info_helper</w:t>
      </w:r>
      <w:proofErr w:type="spellEnd"/>
      <w:r w:rsidRPr="002160C7">
        <w:rPr>
          <w:rFonts w:cs="IntelOne Display AR Bold"/>
          <w:sz w:val="16"/>
          <w:szCs w:val="16"/>
        </w:rPr>
        <w:t xml:space="preserve"> (current=0x7fbc9c038bc0, </w:t>
      </w:r>
      <w:proofErr w:type="spellStart"/>
      <w:r w:rsidRPr="002160C7">
        <w:rPr>
          <w:rFonts w:cs="IntelOne Display AR Bold"/>
          <w:sz w:val="16"/>
          <w:szCs w:val="16"/>
        </w:rPr>
        <w:t>exec_mode</w:t>
      </w:r>
      <w:proofErr w:type="spellEnd"/>
      <w:r w:rsidRPr="002160C7">
        <w:rPr>
          <w:rFonts w:cs="IntelOne Display AR Bold"/>
          <w:sz w:val="16"/>
          <w:szCs w:val="16"/>
        </w:rPr>
        <w:t>=0)</w:t>
      </w:r>
    </w:p>
    <w:p w14:paraId="2E838C4F"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/home/jatinbha/sandboxes/apx/src/hotspot/share/runtime/deoptimization.cpp:566</w:t>
      </w:r>
    </w:p>
    <w:p w14:paraId="07AA80C7"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#20 0x00007fbdfce83af4 in </w:t>
      </w:r>
      <w:proofErr w:type="gramStart"/>
      <w:r w:rsidRPr="002160C7">
        <w:rPr>
          <w:rFonts w:cs="IntelOne Display AR Bold"/>
          <w:sz w:val="16"/>
          <w:szCs w:val="16"/>
        </w:rPr>
        <w:t>Deoptimization::</w:t>
      </w:r>
      <w:proofErr w:type="spellStart"/>
      <w:proofErr w:type="gramEnd"/>
      <w:r w:rsidRPr="002160C7">
        <w:rPr>
          <w:rFonts w:cs="IntelOne Display AR Bold"/>
          <w:sz w:val="16"/>
          <w:szCs w:val="16"/>
        </w:rPr>
        <w:t>fetch_unroll_info</w:t>
      </w:r>
      <w:proofErr w:type="spellEnd"/>
      <w:r w:rsidRPr="002160C7">
        <w:rPr>
          <w:rFonts w:cs="IntelOne Display AR Bold"/>
          <w:sz w:val="16"/>
          <w:szCs w:val="16"/>
        </w:rPr>
        <w:t xml:space="preserve"> (current=0x7fbc9c038bc0, </w:t>
      </w:r>
      <w:proofErr w:type="spellStart"/>
      <w:r w:rsidRPr="002160C7">
        <w:rPr>
          <w:rFonts w:cs="IntelOne Display AR Bold"/>
          <w:sz w:val="16"/>
          <w:szCs w:val="16"/>
        </w:rPr>
        <w:t>exec_mode</w:t>
      </w:r>
      <w:proofErr w:type="spellEnd"/>
      <w:r w:rsidRPr="002160C7">
        <w:rPr>
          <w:rFonts w:cs="IntelOne Display AR Bold"/>
          <w:sz w:val="16"/>
          <w:szCs w:val="16"/>
        </w:rPr>
        <w:t>=0)</w:t>
      </w:r>
    </w:p>
    <w:p w14:paraId="331B101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/home/jatinbha/sandboxes/apx/src/hotspot/share/runtime/deoptimization.cpp:297</w:t>
      </w:r>
    </w:p>
    <w:p w14:paraId="19F9E989" w14:textId="3045D664" w:rsidR="002160C7" w:rsidRDefault="002160C7" w:rsidP="00226FC1">
      <w:pPr>
        <w:spacing w:after="0"/>
        <w:rPr>
          <w:rFonts w:cs="IntelOne Display AR Bold"/>
          <w:sz w:val="16"/>
          <w:szCs w:val="16"/>
        </w:rPr>
      </w:pPr>
      <w:r w:rsidRPr="002160C7">
        <w:rPr>
          <w:rFonts w:cs="IntelOne Display AR Bold"/>
          <w:sz w:val="16"/>
          <w:szCs w:val="16"/>
        </w:rPr>
        <w:t xml:space="preserve">#21 0x00007fbdd701705f </w:t>
      </w:r>
      <w:proofErr w:type="gramStart"/>
      <w:r w:rsidRPr="002160C7">
        <w:rPr>
          <w:rFonts w:cs="IntelOne Display AR Bold"/>
          <w:sz w:val="16"/>
          <w:szCs w:val="16"/>
        </w:rPr>
        <w:t>in ??</w:t>
      </w:r>
      <w:proofErr w:type="gramEnd"/>
      <w:r w:rsidRPr="002160C7">
        <w:rPr>
          <w:rFonts w:cs="IntelOne Display AR Bold"/>
          <w:sz w:val="16"/>
          <w:szCs w:val="16"/>
        </w:rPr>
        <w:t xml:space="preserve"> ()</w:t>
      </w:r>
    </w:p>
    <w:p w14:paraId="5BA72E80" w14:textId="77777777" w:rsidR="00824DA1" w:rsidRDefault="00824DA1" w:rsidP="00226FC1">
      <w:pPr>
        <w:spacing w:after="0"/>
        <w:rPr>
          <w:rFonts w:cs="IntelOne Display AR Bold"/>
          <w:sz w:val="16"/>
          <w:szCs w:val="16"/>
        </w:rPr>
      </w:pPr>
    </w:p>
    <w:p w14:paraId="6F6D3B83" w14:textId="77777777" w:rsidR="00824DA1" w:rsidRDefault="00824DA1" w:rsidP="00226FC1">
      <w:pPr>
        <w:spacing w:after="0"/>
        <w:rPr>
          <w:rFonts w:cs="IntelOne Display AR Bold"/>
          <w:sz w:val="16"/>
          <w:szCs w:val="16"/>
        </w:rPr>
      </w:pPr>
    </w:p>
    <w:p w14:paraId="72106694" w14:textId="376CA2A0" w:rsidR="00824DA1" w:rsidRDefault="00824DA1" w:rsidP="00226FC1">
      <w:pPr>
        <w:spacing w:after="0"/>
        <w:rPr>
          <w:rFonts w:cs="IntelOne Display AR Bold"/>
          <w:sz w:val="16"/>
          <w:szCs w:val="16"/>
        </w:rPr>
      </w:pPr>
      <w:r>
        <w:rPr>
          <w:rFonts w:cs="IntelOne Display AR Bold"/>
          <w:sz w:val="16"/>
          <w:szCs w:val="16"/>
        </w:rPr>
        <w:t xml:space="preserve">Register Save Sequence </w:t>
      </w:r>
    </w:p>
    <w:p w14:paraId="03EF383C" w14:textId="77777777" w:rsidR="00824DA1" w:rsidRDefault="00824DA1" w:rsidP="00226FC1">
      <w:pPr>
        <w:spacing w:after="0"/>
        <w:rPr>
          <w:rFonts w:cs="IntelOne Display AR Bold"/>
          <w:sz w:val="16"/>
          <w:szCs w:val="16"/>
        </w:rPr>
      </w:pPr>
    </w:p>
    <w:p w14:paraId="2649CA04" w14:textId="4B7DDA8E" w:rsidR="00824DA1" w:rsidRDefault="00824DA1" w:rsidP="00226FC1">
      <w:pPr>
        <w:spacing w:after="0"/>
        <w:rPr>
          <w:rFonts w:cs="IntelOne Display AR Bold"/>
          <w:sz w:val="16"/>
          <w:szCs w:val="16"/>
        </w:rPr>
      </w:pPr>
      <w:r w:rsidRPr="00824DA1">
        <w:rPr>
          <w:rFonts w:cs="IntelOne Display AR Bold"/>
          <w:noProof/>
          <w:sz w:val="16"/>
          <w:szCs w:val="16"/>
        </w:rPr>
        <w:drawing>
          <wp:inline distT="0" distB="0" distL="0" distR="0" wp14:anchorId="36365C6B" wp14:editId="39C81025">
            <wp:extent cx="2775668" cy="2381956"/>
            <wp:effectExtent l="0" t="0" r="5715" b="0"/>
            <wp:docPr id="11223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46115" name=""/>
                    <pic:cNvPicPr/>
                  </pic:nvPicPr>
                  <pic:blipFill>
                    <a:blip r:embed="rId247"/>
                    <a:stretch>
                      <a:fillRect/>
                    </a:stretch>
                  </pic:blipFill>
                  <pic:spPr>
                    <a:xfrm>
                      <a:off x="0" y="0"/>
                      <a:ext cx="2781923" cy="2387324"/>
                    </a:xfrm>
                    <a:prstGeom prst="rect">
                      <a:avLst/>
                    </a:prstGeom>
                  </pic:spPr>
                </pic:pic>
              </a:graphicData>
            </a:graphic>
          </wp:inline>
        </w:drawing>
      </w:r>
    </w:p>
    <w:p w14:paraId="2C7DEA48" w14:textId="77777777" w:rsidR="00824DA1" w:rsidRDefault="00824DA1" w:rsidP="00226FC1">
      <w:pPr>
        <w:spacing w:after="0"/>
        <w:rPr>
          <w:rFonts w:cs="IntelOne Display AR Bold"/>
          <w:sz w:val="16"/>
          <w:szCs w:val="16"/>
        </w:rPr>
      </w:pPr>
    </w:p>
    <w:p w14:paraId="6AC5F0EB" w14:textId="77777777" w:rsidR="00824DA1" w:rsidRDefault="00824DA1" w:rsidP="00226FC1">
      <w:pPr>
        <w:spacing w:after="0"/>
        <w:rPr>
          <w:rFonts w:cs="IntelOne Display AR Bold"/>
          <w:sz w:val="16"/>
          <w:szCs w:val="16"/>
        </w:rPr>
      </w:pPr>
    </w:p>
    <w:p w14:paraId="26B2FA78" w14:textId="0EAFE623" w:rsidR="00824DA1" w:rsidRDefault="00824DA1" w:rsidP="00226FC1">
      <w:pPr>
        <w:spacing w:after="0"/>
        <w:rPr>
          <w:rFonts w:cs="IntelOne Display AR Bold"/>
          <w:sz w:val="16"/>
          <w:szCs w:val="16"/>
        </w:rPr>
      </w:pPr>
      <w:r>
        <w:rPr>
          <w:rFonts w:cs="IntelOne Display AR Bold"/>
          <w:sz w:val="16"/>
          <w:szCs w:val="16"/>
        </w:rPr>
        <w:t>--------------</w:t>
      </w:r>
      <w:r w:rsidR="00322BD3" w:rsidRPr="00322BD3">
        <w:rPr>
          <w:rFonts w:cs="IntelOne Display AR Bold"/>
          <w:sz w:val="16"/>
          <w:szCs w:val="16"/>
        </w:rPr>
        <w:sym w:font="Wingdings" w:char="F0E0"/>
      </w:r>
      <w:r w:rsidR="006E0E49">
        <w:rPr>
          <w:rFonts w:cs="IntelOne Display AR Bold"/>
          <w:sz w:val="16"/>
          <w:szCs w:val="16"/>
        </w:rPr>
        <w:t xml:space="preserve">     </w:t>
      </w:r>
      <w:r w:rsidR="00322BD3">
        <w:rPr>
          <w:rFonts w:cs="IntelOne Display AR Bold"/>
          <w:sz w:val="16"/>
          <w:szCs w:val="16"/>
        </w:rPr>
        <w:t>100000</w:t>
      </w:r>
    </w:p>
    <w:p w14:paraId="1CB603B6" w14:textId="509230E8" w:rsidR="002F7843" w:rsidRDefault="002F7843" w:rsidP="00226FC1">
      <w:pPr>
        <w:spacing w:after="0"/>
        <w:rPr>
          <w:rFonts w:cs="IntelOne Display AR Bold"/>
          <w:sz w:val="16"/>
          <w:szCs w:val="16"/>
        </w:rPr>
      </w:pPr>
      <w:r>
        <w:rPr>
          <w:rFonts w:cs="IntelOne Display AR Bold"/>
          <w:sz w:val="16"/>
          <w:szCs w:val="16"/>
        </w:rPr>
        <w:t xml:space="preserve">                              RAX  </w:t>
      </w:r>
    </w:p>
    <w:p w14:paraId="15813566" w14:textId="6688A8FE"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w:t>
      </w:r>
    </w:p>
    <w:p w14:paraId="0FEDEE34" w14:textId="7FAB32EC"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delta</w:t>
      </w:r>
    </w:p>
    <w:p w14:paraId="6C50760C" w14:textId="47705D02"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R13</w:t>
      </w:r>
      <w:r>
        <w:rPr>
          <w:rFonts w:cs="IntelOne Display AR Bold"/>
          <w:sz w:val="16"/>
          <w:szCs w:val="16"/>
        </w:rPr>
        <w:t xml:space="preserve">        |</w:t>
      </w:r>
    </w:p>
    <w:p w14:paraId="1AE1ECFF" w14:textId="0F49C8A0" w:rsidR="00824DA1" w:rsidRDefault="006E0E49" w:rsidP="00226FC1">
      <w:pPr>
        <w:spacing w:after="0"/>
        <w:rPr>
          <w:rFonts w:cs="IntelOne Display AR Bold"/>
          <w:sz w:val="16"/>
          <w:szCs w:val="16"/>
        </w:rPr>
      </w:pPr>
      <w:r>
        <w:rPr>
          <w:rFonts w:cs="IntelOne Display AR Bold"/>
          <w:sz w:val="16"/>
          <w:szCs w:val="16"/>
        </w:rPr>
        <w:t xml:space="preserve">                             </w:t>
      </w:r>
      <w:r w:rsidR="00322BD3">
        <w:rPr>
          <w:rFonts w:cs="IntelOne Display AR Bold"/>
          <w:sz w:val="16"/>
          <w:szCs w:val="16"/>
        </w:rPr>
        <w:t xml:space="preserve"> </w:t>
      </w:r>
      <w:r w:rsidR="002F7843">
        <w:rPr>
          <w:rFonts w:cs="IntelOne Display AR Bold"/>
          <w:sz w:val="16"/>
          <w:szCs w:val="16"/>
        </w:rPr>
        <w:t>R14</w:t>
      </w:r>
      <w:r w:rsidR="00322BD3">
        <w:rPr>
          <w:rFonts w:cs="IntelOne Display AR Bold"/>
          <w:sz w:val="16"/>
          <w:szCs w:val="16"/>
        </w:rPr>
        <w:t xml:space="preserve">        v</w:t>
      </w:r>
    </w:p>
    <w:p w14:paraId="05B99A69" w14:textId="1B61661A" w:rsidR="00824DA1" w:rsidRDefault="006E0E49" w:rsidP="00226FC1">
      <w:pPr>
        <w:spacing w:after="0"/>
        <w:rPr>
          <w:rFonts w:cs="IntelOne Display AR Bold"/>
          <w:sz w:val="16"/>
          <w:szCs w:val="16"/>
        </w:rPr>
      </w:pPr>
      <w:r>
        <w:rPr>
          <w:rFonts w:cs="IntelOne Display AR Bold"/>
          <w:sz w:val="16"/>
          <w:szCs w:val="16"/>
        </w:rPr>
        <w:t xml:space="preserve">                              R15     Stack grows downwards </w:t>
      </w:r>
    </w:p>
    <w:p w14:paraId="715A6316" w14:textId="6EDE585B" w:rsidR="006E0E49" w:rsidRDefault="00824DA1" w:rsidP="00226FC1">
      <w:pPr>
        <w:spacing w:after="0"/>
        <w:rPr>
          <w:rFonts w:cs="IntelOne Display AR Bold"/>
          <w:sz w:val="16"/>
          <w:szCs w:val="16"/>
        </w:rPr>
      </w:pPr>
      <w:r>
        <w:rPr>
          <w:rFonts w:cs="IntelOne Display AR Bold"/>
          <w:sz w:val="16"/>
          <w:szCs w:val="16"/>
        </w:rPr>
        <w:t>--------------</w:t>
      </w:r>
      <w:r w:rsidR="006E0E49" w:rsidRPr="006E0E49">
        <w:rPr>
          <w:rFonts w:cs="IntelOne Display AR Bold"/>
          <w:sz w:val="16"/>
          <w:szCs w:val="16"/>
        </w:rPr>
        <w:sym w:font="Wingdings" w:char="F0E0"/>
      </w:r>
      <w:r>
        <w:rPr>
          <w:rFonts w:cs="IntelOne Display AR Bold"/>
          <w:sz w:val="16"/>
          <w:szCs w:val="16"/>
        </w:rPr>
        <w:t xml:space="preserve">  RSP</w:t>
      </w:r>
      <w:r w:rsidR="006E0E49">
        <w:rPr>
          <w:rFonts w:cs="IntelOne Display AR Bold"/>
          <w:sz w:val="16"/>
          <w:szCs w:val="16"/>
        </w:rPr>
        <w:t xml:space="preserve">  </w:t>
      </w:r>
      <w:r w:rsidR="002F7843">
        <w:rPr>
          <w:rFonts w:cs="IntelOne Display AR Bold"/>
          <w:sz w:val="16"/>
          <w:szCs w:val="16"/>
        </w:rPr>
        <w:t xml:space="preserve">     </w:t>
      </w:r>
      <w:r w:rsidR="006E0E49">
        <w:rPr>
          <w:rFonts w:cs="IntelOne Display AR Bold"/>
          <w:sz w:val="16"/>
          <w:szCs w:val="16"/>
        </w:rPr>
        <w:t xml:space="preserve"> </w:t>
      </w:r>
      <w:proofErr w:type="gramStart"/>
      <w:r w:rsidR="006E0E49">
        <w:rPr>
          <w:rFonts w:cs="IntelOne Display AR Bold"/>
          <w:sz w:val="16"/>
          <w:szCs w:val="16"/>
        </w:rPr>
        <w:t>|</w:t>
      </w:r>
      <w:r w:rsidR="00322BD3">
        <w:rPr>
          <w:rFonts w:cs="IntelOne Display AR Bold"/>
          <w:sz w:val="16"/>
          <w:szCs w:val="16"/>
        </w:rPr>
        <w:t xml:space="preserve">  10000</w:t>
      </w:r>
      <w:proofErr w:type="gramEnd"/>
      <w:r w:rsidR="00322BD3">
        <w:rPr>
          <w:rFonts w:cs="IntelOne Display AR Bold"/>
          <w:sz w:val="16"/>
          <w:szCs w:val="16"/>
        </w:rPr>
        <w:t xml:space="preserve"> - delta</w:t>
      </w:r>
    </w:p>
    <w:p w14:paraId="5EEF6129" w14:textId="589F0BD2" w:rsidR="006E0E49"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w:t>
      </w:r>
    </w:p>
    <w:p w14:paraId="1BA85C5C" w14:textId="14538ACD" w:rsidR="002F7843"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v</w:t>
      </w:r>
      <w:r w:rsidR="00824DA1">
        <w:rPr>
          <w:rFonts w:cs="IntelOne Display AR Bold"/>
          <w:sz w:val="16"/>
          <w:szCs w:val="16"/>
        </w:rPr>
        <w:t xml:space="preserve"> </w:t>
      </w:r>
    </w:p>
    <w:p w14:paraId="4DDFA3FE" w14:textId="77777777" w:rsidR="009228B6" w:rsidRDefault="0025507B" w:rsidP="00226FC1">
      <w:pPr>
        <w:spacing w:after="0"/>
        <w:rPr>
          <w:rFonts w:cs="IntelOne Display AR Bold"/>
          <w:sz w:val="16"/>
          <w:szCs w:val="16"/>
        </w:rPr>
      </w:pPr>
      <w:r>
        <w:rPr>
          <w:rFonts w:cs="IntelOne Display AR Bold"/>
          <w:sz w:val="16"/>
          <w:szCs w:val="16"/>
        </w:rPr>
        <w:t>To access an argument an offset is added to RBP as arguments were pushed over stack by</w:t>
      </w:r>
      <w:r w:rsidR="009228B6">
        <w:rPr>
          <w:rFonts w:cs="IntelOne Display AR Bold"/>
          <w:sz w:val="16"/>
          <w:szCs w:val="16"/>
        </w:rPr>
        <w:t xml:space="preserve"> caller. </w:t>
      </w:r>
    </w:p>
    <w:p w14:paraId="480CA42D" w14:textId="0069C30D" w:rsidR="0025507B" w:rsidRDefault="009228B6" w:rsidP="00226FC1">
      <w:pPr>
        <w:spacing w:after="0"/>
        <w:rPr>
          <w:rFonts w:cs="IntelOne Display AR Bold"/>
          <w:sz w:val="16"/>
          <w:szCs w:val="16"/>
        </w:rPr>
      </w:pPr>
      <w:r>
        <w:rPr>
          <w:rFonts w:cs="IntelOne Display AR Bold"/>
          <w:sz w:val="16"/>
          <w:szCs w:val="16"/>
        </w:rPr>
        <w:t xml:space="preserve">To access a local variable an offset is subtracted from RBP as space for locals were reserved by callee </w:t>
      </w:r>
      <w:r w:rsidR="00AA6D16">
        <w:rPr>
          <w:rFonts w:cs="IntelOne Display AR Bold"/>
          <w:sz w:val="16"/>
          <w:szCs w:val="16"/>
        </w:rPr>
        <w:t>in function prologue.</w:t>
      </w:r>
    </w:p>
    <w:p w14:paraId="022B5246" w14:textId="77777777" w:rsidR="00AA6D16" w:rsidRDefault="00AA6D16" w:rsidP="00226FC1">
      <w:pPr>
        <w:spacing w:after="0"/>
        <w:rPr>
          <w:rFonts w:cs="IntelOne Display AR Bold"/>
          <w:sz w:val="16"/>
          <w:szCs w:val="16"/>
        </w:rPr>
      </w:pPr>
    </w:p>
    <w:p w14:paraId="3F1BC10C" w14:textId="6A9FE177" w:rsidR="00AA6D16" w:rsidRDefault="00AA6D16" w:rsidP="00226FC1">
      <w:pPr>
        <w:spacing w:after="0"/>
        <w:rPr>
          <w:rFonts w:cs="IntelOne Display AR Bold"/>
          <w:sz w:val="16"/>
          <w:szCs w:val="16"/>
        </w:rPr>
      </w:pPr>
      <w:r>
        <w:rPr>
          <w:rFonts w:cs="IntelOne Display AR Bold"/>
          <w:sz w:val="16"/>
          <w:szCs w:val="16"/>
        </w:rPr>
        <w:t xml:space="preserve">JVM does not strictly comply with </w:t>
      </w:r>
      <w:r w:rsidR="005E1EEB">
        <w:rPr>
          <w:rFonts w:cs="IntelOne Display AR Bold"/>
          <w:sz w:val="16"/>
          <w:szCs w:val="16"/>
        </w:rPr>
        <w:t>stack layout of XSAVE area.</w:t>
      </w:r>
    </w:p>
    <w:p w14:paraId="28CA1B8A" w14:textId="77777777" w:rsidR="005E1EEB" w:rsidRDefault="005E1EEB" w:rsidP="00226FC1">
      <w:pPr>
        <w:spacing w:after="0"/>
        <w:rPr>
          <w:rFonts w:cs="IntelOne Display AR Bold"/>
          <w:sz w:val="16"/>
          <w:szCs w:val="16"/>
        </w:rPr>
      </w:pPr>
    </w:p>
    <w:p w14:paraId="51BAC39F" w14:textId="375862FA" w:rsidR="005E1EEB" w:rsidRDefault="00EB244F" w:rsidP="00226FC1">
      <w:pPr>
        <w:spacing w:after="0"/>
        <w:rPr>
          <w:rFonts w:cs="IntelOne Display AR Bold"/>
          <w:sz w:val="16"/>
          <w:szCs w:val="16"/>
        </w:rPr>
      </w:pPr>
      <w:proofErr w:type="spellStart"/>
      <w:r>
        <w:rPr>
          <w:rFonts w:cs="IntelOne Display AR Bold"/>
          <w:sz w:val="16"/>
          <w:szCs w:val="16"/>
        </w:rPr>
        <w:t>enum</w:t>
      </w:r>
      <w:proofErr w:type="spellEnd"/>
      <w:r>
        <w:rPr>
          <w:rFonts w:cs="IntelOne Display AR Bold"/>
          <w:sz w:val="16"/>
          <w:szCs w:val="16"/>
        </w:rPr>
        <w:t xml:space="preserve"> layout {</w:t>
      </w:r>
    </w:p>
    <w:p w14:paraId="3EBC11A9" w14:textId="3D7F8C33" w:rsidR="00EB244F" w:rsidRDefault="00EB244F" w:rsidP="00226FC1">
      <w:pPr>
        <w:spacing w:after="0"/>
        <w:rPr>
          <w:rFonts w:cs="IntelOne Display AR Bold"/>
          <w:sz w:val="16"/>
          <w:szCs w:val="16"/>
        </w:rPr>
      </w:pPr>
      <w:r>
        <w:rPr>
          <w:rFonts w:cs="IntelOne Display AR Bold"/>
          <w:sz w:val="16"/>
          <w:szCs w:val="16"/>
        </w:rPr>
        <w:t xml:space="preserve">    …..</w:t>
      </w:r>
    </w:p>
    <w:p w14:paraId="526B51F3" w14:textId="28B9BC38" w:rsidR="002B7771" w:rsidRPr="002B7771" w:rsidRDefault="002B7771" w:rsidP="002B7771">
      <w:pPr>
        <w:spacing w:after="0"/>
        <w:rPr>
          <w:rFonts w:cs="IntelOne Display AR Bold"/>
          <w:sz w:val="16"/>
          <w:szCs w:val="16"/>
        </w:rPr>
      </w:pPr>
      <w:r>
        <w:rPr>
          <w:rFonts w:cs="IntelOne Display AR Bold"/>
          <w:sz w:val="16"/>
          <w:szCs w:val="16"/>
        </w:rPr>
        <w:t xml:space="preserve">    </w:t>
      </w:r>
      <w:r w:rsidRPr="002B7771">
        <w:rPr>
          <w:rFonts w:cs="IntelOne Display AR Bold"/>
          <w:sz w:val="16"/>
          <w:szCs w:val="16"/>
        </w:rPr>
        <w:t xml:space="preserve">r31_off = </w:t>
      </w:r>
      <w:proofErr w:type="spellStart"/>
      <w:r w:rsidRPr="002B7771">
        <w:rPr>
          <w:rFonts w:cs="IntelOne Display AR Bold"/>
          <w:sz w:val="16"/>
          <w:szCs w:val="16"/>
        </w:rPr>
        <w:t>xmm_off</w:t>
      </w:r>
      <w:proofErr w:type="spellEnd"/>
      <w:r w:rsidRPr="002B7771">
        <w:rPr>
          <w:rFonts w:cs="IntelOne Display AR Bold"/>
          <w:sz w:val="16"/>
          <w:szCs w:val="16"/>
        </w:rPr>
        <w:t xml:space="preserve"> + (XSAVE_AREA_EGPRS - XSAVE_AREA_BEGIN)/</w:t>
      </w:r>
      <w:proofErr w:type="spellStart"/>
      <w:r w:rsidRPr="002B7771">
        <w:rPr>
          <w:rFonts w:cs="IntelOne Display AR Bold"/>
          <w:sz w:val="16"/>
          <w:szCs w:val="16"/>
        </w:rPr>
        <w:t>BytesPerInt</w:t>
      </w:r>
      <w:proofErr w:type="spellEnd"/>
      <w:r w:rsidRPr="002B7771">
        <w:rPr>
          <w:rFonts w:cs="IntelOne Display AR Bold"/>
          <w:sz w:val="16"/>
          <w:szCs w:val="16"/>
        </w:rPr>
        <w:t>,</w:t>
      </w:r>
    </w:p>
    <w:p w14:paraId="7A33C17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r31H_off,</w:t>
      </w:r>
    </w:p>
    <w:p w14:paraId="2E91416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r30_off, r30H_off,</w:t>
      </w:r>
    </w:p>
    <w:p w14:paraId="1585EF9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r29_off, r29H_off,</w:t>
      </w:r>
    </w:p>
    <w:p w14:paraId="4E456D6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r28_off, r28H_off,</w:t>
      </w:r>
    </w:p>
    <w:p w14:paraId="588260A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r27_off, r27H_off,</w:t>
      </w:r>
    </w:p>
    <w:p w14:paraId="1CC1EF6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r26_off, r26H_off,</w:t>
      </w:r>
    </w:p>
    <w:p w14:paraId="57095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r25_off, r25H_off,</w:t>
      </w:r>
    </w:p>
    <w:p w14:paraId="1C2F381B"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r24_off, r24H_off,</w:t>
      </w:r>
    </w:p>
    <w:p w14:paraId="5A88283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r23_off, r23H_off,</w:t>
      </w:r>
    </w:p>
    <w:p w14:paraId="347BBFF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r22_off, r22H_off,</w:t>
      </w:r>
    </w:p>
    <w:p w14:paraId="0A80357C"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r21_off, r21H_off,</w:t>
      </w:r>
    </w:p>
    <w:p w14:paraId="73908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r20_off, r20H_off,</w:t>
      </w:r>
    </w:p>
    <w:p w14:paraId="0A6BD1B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r19_off, r19H_off,</w:t>
      </w:r>
    </w:p>
    <w:p w14:paraId="65583084"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r18_off, r18H_off,</w:t>
      </w:r>
    </w:p>
    <w:p w14:paraId="034A212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r17_off, r17H_off,</w:t>
      </w:r>
    </w:p>
    <w:p w14:paraId="40CDDDA9" w14:textId="4DE6AFE8" w:rsidR="002B7771" w:rsidRDefault="002B7771" w:rsidP="002B7771">
      <w:pPr>
        <w:spacing w:after="0"/>
        <w:rPr>
          <w:rFonts w:cs="IntelOne Display AR Bold"/>
          <w:sz w:val="16"/>
          <w:szCs w:val="16"/>
        </w:rPr>
      </w:pPr>
      <w:r w:rsidRPr="002B7771">
        <w:rPr>
          <w:rFonts w:cs="IntelOne Display AR Bold"/>
          <w:sz w:val="16"/>
          <w:szCs w:val="16"/>
        </w:rPr>
        <w:t xml:space="preserve">    r16_off, r16H_off,</w:t>
      </w:r>
    </w:p>
    <w:p w14:paraId="61B0B19D" w14:textId="6CB76663" w:rsidR="00EB244F" w:rsidRDefault="00EB244F" w:rsidP="00226FC1">
      <w:pPr>
        <w:spacing w:after="0"/>
        <w:rPr>
          <w:rFonts w:cs="IntelOne Display AR Bold"/>
          <w:sz w:val="16"/>
          <w:szCs w:val="16"/>
        </w:rPr>
      </w:pPr>
      <w:r>
        <w:rPr>
          <w:rFonts w:cs="IntelOne Display AR Bold"/>
          <w:sz w:val="16"/>
          <w:szCs w:val="16"/>
        </w:rPr>
        <w:t xml:space="preserve">    …..</w:t>
      </w:r>
    </w:p>
    <w:p w14:paraId="0271F97A" w14:textId="6B42117D" w:rsidR="002B7771" w:rsidRPr="002B7771" w:rsidRDefault="00EB244F" w:rsidP="002B7771">
      <w:pPr>
        <w:spacing w:after="0"/>
        <w:rPr>
          <w:rFonts w:cs="IntelOne Display AR Bold"/>
          <w:sz w:val="16"/>
          <w:szCs w:val="16"/>
        </w:rPr>
      </w:pPr>
      <w:r>
        <w:rPr>
          <w:rFonts w:cs="IntelOne Display AR Bold"/>
          <w:sz w:val="16"/>
          <w:szCs w:val="16"/>
        </w:rPr>
        <w:t xml:space="preserve">    </w:t>
      </w:r>
      <w:r w:rsidR="002B7771" w:rsidRPr="002B7771">
        <w:rPr>
          <w:rFonts w:cs="IntelOne Display AR Bold"/>
          <w:sz w:val="16"/>
          <w:szCs w:val="16"/>
        </w:rPr>
        <w:t xml:space="preserve"> r15_off, r15H_off,</w:t>
      </w:r>
    </w:p>
    <w:p w14:paraId="697C6076"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r14_off, r14H_off,</w:t>
      </w:r>
    </w:p>
    <w:p w14:paraId="638D6FF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r13_off, r13H_off,</w:t>
      </w:r>
    </w:p>
    <w:p w14:paraId="440DA3E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r12_off, r12H_off,</w:t>
      </w:r>
    </w:p>
    <w:p w14:paraId="5A54FBAD"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r11_off, r11H_off,</w:t>
      </w:r>
    </w:p>
    <w:p w14:paraId="09480F3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r10_off, r10H_off,</w:t>
      </w:r>
    </w:p>
    <w:p w14:paraId="2C7D66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r9_</w:t>
      </w:r>
      <w:proofErr w:type="gramStart"/>
      <w:r w:rsidRPr="002B7771">
        <w:rPr>
          <w:rFonts w:cs="IntelOne Display AR Bold"/>
          <w:sz w:val="16"/>
          <w:szCs w:val="16"/>
        </w:rPr>
        <w:t>off,  r</w:t>
      </w:r>
      <w:proofErr w:type="gramEnd"/>
      <w:r w:rsidRPr="002B7771">
        <w:rPr>
          <w:rFonts w:cs="IntelOne Display AR Bold"/>
          <w:sz w:val="16"/>
          <w:szCs w:val="16"/>
        </w:rPr>
        <w:t>9H_off,</w:t>
      </w:r>
    </w:p>
    <w:p w14:paraId="61D270C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r8_</w:t>
      </w:r>
      <w:proofErr w:type="gramStart"/>
      <w:r w:rsidRPr="002B7771">
        <w:rPr>
          <w:rFonts w:cs="IntelOne Display AR Bold"/>
          <w:sz w:val="16"/>
          <w:szCs w:val="16"/>
        </w:rPr>
        <w:t>off,  r</w:t>
      </w:r>
      <w:proofErr w:type="gramEnd"/>
      <w:r w:rsidRPr="002B7771">
        <w:rPr>
          <w:rFonts w:cs="IntelOne Display AR Bold"/>
          <w:sz w:val="16"/>
          <w:szCs w:val="16"/>
        </w:rPr>
        <w:t>8H_off,</w:t>
      </w:r>
    </w:p>
    <w:p w14:paraId="613D5D2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rdi_off</w:t>
      </w:r>
      <w:proofErr w:type="spellEnd"/>
      <w:r w:rsidRPr="002B7771">
        <w:rPr>
          <w:rFonts w:cs="IntelOne Display AR Bold"/>
          <w:sz w:val="16"/>
          <w:szCs w:val="16"/>
        </w:rPr>
        <w:t xml:space="preserve">, </w:t>
      </w:r>
      <w:proofErr w:type="spellStart"/>
      <w:r w:rsidRPr="002B7771">
        <w:rPr>
          <w:rFonts w:cs="IntelOne Display AR Bold"/>
          <w:sz w:val="16"/>
          <w:szCs w:val="16"/>
        </w:rPr>
        <w:t>rdiH_off</w:t>
      </w:r>
      <w:proofErr w:type="spellEnd"/>
      <w:r w:rsidRPr="002B7771">
        <w:rPr>
          <w:rFonts w:cs="IntelOne Display AR Bold"/>
          <w:sz w:val="16"/>
          <w:szCs w:val="16"/>
        </w:rPr>
        <w:t>,</w:t>
      </w:r>
    </w:p>
    <w:p w14:paraId="0A2C943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rsi_off</w:t>
      </w:r>
      <w:proofErr w:type="spellEnd"/>
      <w:r w:rsidRPr="002B7771">
        <w:rPr>
          <w:rFonts w:cs="IntelOne Display AR Bold"/>
          <w:sz w:val="16"/>
          <w:szCs w:val="16"/>
        </w:rPr>
        <w:t xml:space="preserve">, </w:t>
      </w:r>
      <w:proofErr w:type="spellStart"/>
      <w:r w:rsidRPr="002B7771">
        <w:rPr>
          <w:rFonts w:cs="IntelOne Display AR Bold"/>
          <w:sz w:val="16"/>
          <w:szCs w:val="16"/>
        </w:rPr>
        <w:t>rsiH_off</w:t>
      </w:r>
      <w:proofErr w:type="spellEnd"/>
      <w:r w:rsidRPr="002B7771">
        <w:rPr>
          <w:rFonts w:cs="IntelOne Display AR Bold"/>
          <w:sz w:val="16"/>
          <w:szCs w:val="16"/>
        </w:rPr>
        <w:t>,</w:t>
      </w:r>
    </w:p>
    <w:p w14:paraId="6B3EC80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ignore_off</w:t>
      </w:r>
      <w:proofErr w:type="spellEnd"/>
      <w:r w:rsidRPr="002B7771">
        <w:rPr>
          <w:rFonts w:cs="IntelOne Display AR Bold"/>
          <w:sz w:val="16"/>
          <w:szCs w:val="16"/>
        </w:rPr>
        <w:t xml:space="preserve">, </w:t>
      </w:r>
      <w:proofErr w:type="spellStart"/>
      <w:r w:rsidRPr="002B7771">
        <w:rPr>
          <w:rFonts w:cs="IntelOne Display AR Bold"/>
          <w:sz w:val="16"/>
          <w:szCs w:val="16"/>
        </w:rPr>
        <w:t>ignoreH_</w:t>
      </w:r>
      <w:proofErr w:type="gramStart"/>
      <w:r w:rsidRPr="002B7771">
        <w:rPr>
          <w:rFonts w:cs="IntelOne Display AR Bold"/>
          <w:sz w:val="16"/>
          <w:szCs w:val="16"/>
        </w:rPr>
        <w:t>off</w:t>
      </w:r>
      <w:proofErr w:type="spellEnd"/>
      <w:r w:rsidRPr="002B7771">
        <w:rPr>
          <w:rFonts w:cs="IntelOne Display AR Bold"/>
          <w:sz w:val="16"/>
          <w:szCs w:val="16"/>
        </w:rPr>
        <w:t>,  /</w:t>
      </w:r>
      <w:proofErr w:type="gramEnd"/>
      <w:r w:rsidRPr="002B7771">
        <w:rPr>
          <w:rFonts w:cs="IntelOne Display AR Bold"/>
          <w:sz w:val="16"/>
          <w:szCs w:val="16"/>
        </w:rPr>
        <w:t xml:space="preserve">/ extra copy of </w:t>
      </w:r>
      <w:proofErr w:type="spellStart"/>
      <w:r w:rsidRPr="002B7771">
        <w:rPr>
          <w:rFonts w:cs="IntelOne Display AR Bold"/>
          <w:sz w:val="16"/>
          <w:szCs w:val="16"/>
        </w:rPr>
        <w:t>rbp</w:t>
      </w:r>
      <w:proofErr w:type="spellEnd"/>
    </w:p>
    <w:p w14:paraId="628CFB1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rsp_off</w:t>
      </w:r>
      <w:proofErr w:type="spellEnd"/>
      <w:r w:rsidRPr="002B7771">
        <w:rPr>
          <w:rFonts w:cs="IntelOne Display AR Bold"/>
          <w:sz w:val="16"/>
          <w:szCs w:val="16"/>
        </w:rPr>
        <w:t xml:space="preserve">, </w:t>
      </w:r>
      <w:proofErr w:type="spellStart"/>
      <w:r w:rsidRPr="002B7771">
        <w:rPr>
          <w:rFonts w:cs="IntelOne Display AR Bold"/>
          <w:sz w:val="16"/>
          <w:szCs w:val="16"/>
        </w:rPr>
        <w:t>rspH_off</w:t>
      </w:r>
      <w:proofErr w:type="spellEnd"/>
      <w:r w:rsidRPr="002B7771">
        <w:rPr>
          <w:rFonts w:cs="IntelOne Display AR Bold"/>
          <w:sz w:val="16"/>
          <w:szCs w:val="16"/>
        </w:rPr>
        <w:t>,</w:t>
      </w:r>
    </w:p>
    <w:p w14:paraId="5589FBC5"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rbx_off</w:t>
      </w:r>
      <w:proofErr w:type="spellEnd"/>
      <w:r w:rsidRPr="002B7771">
        <w:rPr>
          <w:rFonts w:cs="IntelOne Display AR Bold"/>
          <w:sz w:val="16"/>
          <w:szCs w:val="16"/>
        </w:rPr>
        <w:t xml:space="preserve">, </w:t>
      </w:r>
      <w:proofErr w:type="spellStart"/>
      <w:r w:rsidRPr="002B7771">
        <w:rPr>
          <w:rFonts w:cs="IntelOne Display AR Bold"/>
          <w:sz w:val="16"/>
          <w:szCs w:val="16"/>
        </w:rPr>
        <w:t>rbxH_off</w:t>
      </w:r>
      <w:proofErr w:type="spellEnd"/>
      <w:r w:rsidRPr="002B7771">
        <w:rPr>
          <w:rFonts w:cs="IntelOne Display AR Bold"/>
          <w:sz w:val="16"/>
          <w:szCs w:val="16"/>
        </w:rPr>
        <w:t>,</w:t>
      </w:r>
    </w:p>
    <w:p w14:paraId="298CA0E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rdx_off</w:t>
      </w:r>
      <w:proofErr w:type="spellEnd"/>
      <w:r w:rsidRPr="002B7771">
        <w:rPr>
          <w:rFonts w:cs="IntelOne Display AR Bold"/>
          <w:sz w:val="16"/>
          <w:szCs w:val="16"/>
        </w:rPr>
        <w:t xml:space="preserve">, </w:t>
      </w:r>
      <w:proofErr w:type="spellStart"/>
      <w:r w:rsidRPr="002B7771">
        <w:rPr>
          <w:rFonts w:cs="IntelOne Display AR Bold"/>
          <w:sz w:val="16"/>
          <w:szCs w:val="16"/>
        </w:rPr>
        <w:t>rdxH_off</w:t>
      </w:r>
      <w:proofErr w:type="spellEnd"/>
      <w:r w:rsidRPr="002B7771">
        <w:rPr>
          <w:rFonts w:cs="IntelOne Display AR Bold"/>
          <w:sz w:val="16"/>
          <w:szCs w:val="16"/>
        </w:rPr>
        <w:t>,</w:t>
      </w:r>
    </w:p>
    <w:p w14:paraId="1305FD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rcx_off</w:t>
      </w:r>
      <w:proofErr w:type="spellEnd"/>
      <w:r w:rsidRPr="002B7771">
        <w:rPr>
          <w:rFonts w:cs="IntelOne Display AR Bold"/>
          <w:sz w:val="16"/>
          <w:szCs w:val="16"/>
        </w:rPr>
        <w:t xml:space="preserve">, </w:t>
      </w:r>
      <w:proofErr w:type="spellStart"/>
      <w:r w:rsidRPr="002B7771">
        <w:rPr>
          <w:rFonts w:cs="IntelOne Display AR Bold"/>
          <w:sz w:val="16"/>
          <w:szCs w:val="16"/>
        </w:rPr>
        <w:t>rcxH_off</w:t>
      </w:r>
      <w:proofErr w:type="spellEnd"/>
      <w:r w:rsidRPr="002B7771">
        <w:rPr>
          <w:rFonts w:cs="IntelOne Display AR Bold"/>
          <w:sz w:val="16"/>
          <w:szCs w:val="16"/>
        </w:rPr>
        <w:t>,</w:t>
      </w:r>
    </w:p>
    <w:p w14:paraId="6D7E4E33" w14:textId="67DB4F86" w:rsidR="00EB244F"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rax_off</w:t>
      </w:r>
      <w:proofErr w:type="spellEnd"/>
      <w:r w:rsidRPr="002B7771">
        <w:rPr>
          <w:rFonts w:cs="IntelOne Display AR Bold"/>
          <w:sz w:val="16"/>
          <w:szCs w:val="16"/>
        </w:rPr>
        <w:t xml:space="preserve">, </w:t>
      </w:r>
      <w:proofErr w:type="spellStart"/>
      <w:r w:rsidRPr="002B7771">
        <w:rPr>
          <w:rFonts w:cs="IntelOne Display AR Bold"/>
          <w:sz w:val="16"/>
          <w:szCs w:val="16"/>
        </w:rPr>
        <w:t>raxH_off</w:t>
      </w:r>
      <w:proofErr w:type="spellEnd"/>
      <w:r w:rsidRPr="002B7771">
        <w:rPr>
          <w:rFonts w:cs="IntelOne Display AR Bold"/>
          <w:sz w:val="16"/>
          <w:szCs w:val="16"/>
        </w:rPr>
        <w:t>,</w:t>
      </w:r>
    </w:p>
    <w:p w14:paraId="6C769A5A" w14:textId="1D0C71F9" w:rsidR="00EB244F" w:rsidRDefault="00EB244F" w:rsidP="00226FC1">
      <w:pPr>
        <w:spacing w:after="0"/>
        <w:rPr>
          <w:rFonts w:cs="IntelOne Display AR Bold"/>
          <w:sz w:val="16"/>
          <w:szCs w:val="16"/>
        </w:rPr>
      </w:pPr>
      <w:r>
        <w:rPr>
          <w:rFonts w:cs="IntelOne Display AR Bold"/>
          <w:sz w:val="16"/>
          <w:szCs w:val="16"/>
        </w:rPr>
        <w:t>}</w:t>
      </w:r>
    </w:p>
    <w:p w14:paraId="4AFE67EB" w14:textId="77777777" w:rsidR="002F7843" w:rsidRDefault="002F7843" w:rsidP="00226FC1">
      <w:pPr>
        <w:spacing w:after="0"/>
        <w:rPr>
          <w:rFonts w:cs="IntelOne Display AR Bold"/>
          <w:sz w:val="16"/>
          <w:szCs w:val="16"/>
        </w:rPr>
      </w:pPr>
    </w:p>
    <w:p w14:paraId="52BADBC1" w14:textId="2A28B6EA" w:rsidR="002B7771" w:rsidRDefault="009706AF" w:rsidP="00E03F62">
      <w:pPr>
        <w:spacing w:after="0"/>
        <w:jc w:val="both"/>
        <w:rPr>
          <w:rFonts w:cs="IntelOne Display AR Bold"/>
          <w:sz w:val="16"/>
          <w:szCs w:val="16"/>
        </w:rPr>
      </w:pPr>
      <w:r>
        <w:rPr>
          <w:rFonts w:cs="IntelOne Display AR Bold"/>
          <w:sz w:val="16"/>
          <w:szCs w:val="16"/>
        </w:rPr>
        <w:t xml:space="preserve">During Register Save operation, we dump the </w:t>
      </w:r>
      <w:r w:rsidR="00011E44">
        <w:rPr>
          <w:rFonts w:cs="IntelOne Display AR Bold"/>
          <w:sz w:val="16"/>
          <w:szCs w:val="16"/>
        </w:rPr>
        <w:t xml:space="preserve">contents of </w:t>
      </w:r>
      <w:r>
        <w:rPr>
          <w:rFonts w:cs="IntelOne Display AR Bold"/>
          <w:sz w:val="16"/>
          <w:szCs w:val="16"/>
        </w:rPr>
        <w:t>EGP</w:t>
      </w:r>
      <w:r w:rsidR="00011E44">
        <w:rPr>
          <w:rFonts w:cs="IntelOne Display AR Bold"/>
          <w:sz w:val="16"/>
          <w:szCs w:val="16"/>
        </w:rPr>
        <w:t xml:space="preserve">Rs at </w:t>
      </w:r>
      <w:r w:rsidR="002C4876">
        <w:rPr>
          <w:rFonts w:cs="IntelOne Display AR Bold"/>
          <w:sz w:val="16"/>
          <w:szCs w:val="16"/>
        </w:rPr>
        <w:t xml:space="preserve">consecutive </w:t>
      </w:r>
      <w:r>
        <w:rPr>
          <w:rFonts w:cs="IntelOne Display AR Bold"/>
          <w:sz w:val="16"/>
          <w:szCs w:val="16"/>
        </w:rPr>
        <w:t xml:space="preserve">stack locations, </w:t>
      </w:r>
      <w:r w:rsidR="00750740">
        <w:rPr>
          <w:rFonts w:cs="IntelOne Display AR Bold"/>
          <w:sz w:val="16"/>
          <w:szCs w:val="16"/>
        </w:rPr>
        <w:t>a runtime client like de-optimiz</w:t>
      </w:r>
      <w:r w:rsidR="00E819A2">
        <w:rPr>
          <w:rFonts w:cs="IntelOne Display AR Bold"/>
          <w:sz w:val="16"/>
          <w:szCs w:val="16"/>
        </w:rPr>
        <w:t xml:space="preserve">er </w:t>
      </w:r>
      <w:r w:rsidR="00750740">
        <w:rPr>
          <w:rFonts w:cs="IntelOne Display AR Bold"/>
          <w:sz w:val="16"/>
          <w:szCs w:val="16"/>
        </w:rPr>
        <w:t xml:space="preserve">then accesses </w:t>
      </w:r>
      <w:r w:rsidR="002C4876">
        <w:rPr>
          <w:rFonts w:cs="IntelOne Display AR Bold"/>
          <w:sz w:val="16"/>
          <w:szCs w:val="16"/>
        </w:rPr>
        <w:t>the</w:t>
      </w:r>
      <w:r w:rsidR="005B6196">
        <w:rPr>
          <w:rFonts w:cs="IntelOne Display AR Bold"/>
          <w:sz w:val="16"/>
          <w:szCs w:val="16"/>
        </w:rPr>
        <w:t xml:space="preserve"> contents of EGPRs </w:t>
      </w:r>
      <w:r w:rsidR="00750740">
        <w:rPr>
          <w:rFonts w:cs="IntelOne Display AR Bold"/>
          <w:sz w:val="16"/>
          <w:szCs w:val="16"/>
        </w:rPr>
        <w:t>from the</w:t>
      </w:r>
      <w:r w:rsidR="005B6196">
        <w:rPr>
          <w:rFonts w:cs="IntelOne Display AR Bold"/>
          <w:sz w:val="16"/>
          <w:szCs w:val="16"/>
        </w:rPr>
        <w:t>s</w:t>
      </w:r>
      <w:r w:rsidR="00750740">
        <w:rPr>
          <w:rFonts w:cs="IntelOne Display AR Bold"/>
          <w:sz w:val="16"/>
          <w:szCs w:val="16"/>
        </w:rPr>
        <w:t xml:space="preserve">e stack </w:t>
      </w:r>
      <w:proofErr w:type="gramStart"/>
      <w:r w:rsidR="00750740">
        <w:rPr>
          <w:rFonts w:cs="IntelOne Display AR Bold"/>
          <w:sz w:val="16"/>
          <w:szCs w:val="16"/>
        </w:rPr>
        <w:t xml:space="preserve">slots,  </w:t>
      </w:r>
      <w:proofErr w:type="spellStart"/>
      <w:r w:rsidR="00F96742">
        <w:rPr>
          <w:rFonts w:cs="IntelOne Display AR Bold"/>
          <w:sz w:val="16"/>
          <w:szCs w:val="16"/>
        </w:rPr>
        <w:t>RegisterSaver</w:t>
      </w:r>
      <w:proofErr w:type="spellEnd"/>
      <w:proofErr w:type="gramEnd"/>
      <w:r w:rsidR="00F96742">
        <w:rPr>
          <w:rFonts w:cs="IntelOne Display AR Bold"/>
          <w:sz w:val="16"/>
          <w:szCs w:val="16"/>
        </w:rPr>
        <w:t xml:space="preserve"> pushes the </w:t>
      </w:r>
      <w:proofErr w:type="gramStart"/>
      <w:r w:rsidR="00F96742">
        <w:rPr>
          <w:rFonts w:cs="IntelOne Display AR Bold"/>
          <w:sz w:val="16"/>
          <w:szCs w:val="16"/>
        </w:rPr>
        <w:t>EGPRs  in</w:t>
      </w:r>
      <w:proofErr w:type="gramEnd"/>
      <w:r w:rsidR="00F96742">
        <w:rPr>
          <w:rFonts w:cs="IntelOne Display AR Bold"/>
          <w:sz w:val="16"/>
          <w:szCs w:val="16"/>
        </w:rPr>
        <w:t xml:space="preserve"> increasing order of register number, i.e. R16 to R31, </w:t>
      </w:r>
      <w:r w:rsidR="005C1182">
        <w:rPr>
          <w:rFonts w:cs="IntelOne Display AR Bold"/>
          <w:sz w:val="16"/>
          <w:szCs w:val="16"/>
        </w:rPr>
        <w:t xml:space="preserve">thus </w:t>
      </w:r>
      <w:r w:rsidR="00630456">
        <w:rPr>
          <w:rFonts w:cs="IntelOne Display AR Bold"/>
          <w:sz w:val="16"/>
          <w:szCs w:val="16"/>
        </w:rPr>
        <w:t>address of stack slot holding R16 is greater than the one holding R</w:t>
      </w:r>
      <w:proofErr w:type="gramStart"/>
      <w:r w:rsidR="00630456">
        <w:rPr>
          <w:rFonts w:cs="IntelOne Display AR Bold"/>
          <w:sz w:val="16"/>
          <w:szCs w:val="16"/>
        </w:rPr>
        <w:t>17,  this</w:t>
      </w:r>
      <w:proofErr w:type="gramEnd"/>
      <w:r w:rsidR="00630456">
        <w:rPr>
          <w:rFonts w:cs="IntelOne Display AR Bold"/>
          <w:sz w:val="16"/>
          <w:szCs w:val="16"/>
        </w:rPr>
        <w:t xml:space="preserve"> is because with each push operation stack </w:t>
      </w:r>
      <w:r w:rsidR="00F96742">
        <w:rPr>
          <w:rFonts w:cs="IntelOne Display AR Bold"/>
          <w:sz w:val="16"/>
          <w:szCs w:val="16"/>
        </w:rPr>
        <w:t>grows downwards from higher address to lower address</w:t>
      </w:r>
      <w:r w:rsidR="00A72526">
        <w:rPr>
          <w:rFonts w:cs="IntelOne Display AR Bold"/>
          <w:sz w:val="16"/>
          <w:szCs w:val="16"/>
        </w:rPr>
        <w:t xml:space="preserve">. </w:t>
      </w:r>
      <w:r w:rsidR="00EB70B2">
        <w:rPr>
          <w:rFonts w:cs="IntelOne Display AR Bold"/>
          <w:sz w:val="16"/>
          <w:szCs w:val="16"/>
        </w:rPr>
        <w:t>EG</w:t>
      </w:r>
      <w:r w:rsidR="009F49C9">
        <w:rPr>
          <w:rFonts w:cs="IntelOne Display AR Bold"/>
          <w:sz w:val="16"/>
          <w:szCs w:val="16"/>
        </w:rPr>
        <w:t>PR</w:t>
      </w:r>
      <w:r w:rsidR="00EB70B2">
        <w:rPr>
          <w:rFonts w:cs="IntelOne Display AR Bold"/>
          <w:sz w:val="16"/>
          <w:szCs w:val="16"/>
        </w:rPr>
        <w:t xml:space="preserve"> </w:t>
      </w:r>
      <w:r w:rsidR="009F49C9">
        <w:rPr>
          <w:rFonts w:cs="IntelOne Display AR Bold"/>
          <w:sz w:val="16"/>
          <w:szCs w:val="16"/>
        </w:rPr>
        <w:t xml:space="preserve">contents </w:t>
      </w:r>
      <w:r w:rsidR="00EB70B2">
        <w:rPr>
          <w:rFonts w:cs="IntelOne Display AR Bold"/>
          <w:sz w:val="16"/>
          <w:szCs w:val="16"/>
        </w:rPr>
        <w:t>are acce</w:t>
      </w:r>
      <w:r w:rsidR="007F3030">
        <w:rPr>
          <w:rFonts w:cs="IntelOne Display AR Bold"/>
          <w:sz w:val="16"/>
          <w:szCs w:val="16"/>
        </w:rPr>
        <w:t>ssed</w:t>
      </w:r>
      <w:r w:rsidR="00EB70B2">
        <w:rPr>
          <w:rFonts w:cs="IntelOne Display AR Bold"/>
          <w:sz w:val="16"/>
          <w:szCs w:val="16"/>
        </w:rPr>
        <w:t xml:space="preserve"> by adding a positive offset to </w:t>
      </w:r>
      <w:r w:rsidR="007F3030">
        <w:rPr>
          <w:rFonts w:cs="IntelOne Display AR Bold"/>
          <w:sz w:val="16"/>
          <w:szCs w:val="16"/>
        </w:rPr>
        <w:t xml:space="preserve">stack pointer </w:t>
      </w:r>
      <w:r w:rsidR="00EB70B2">
        <w:rPr>
          <w:rFonts w:cs="IntelOne Display AR Bold"/>
          <w:sz w:val="16"/>
          <w:szCs w:val="16"/>
        </w:rPr>
        <w:t xml:space="preserve">RSP, </w:t>
      </w:r>
      <w:r w:rsidR="007F3030">
        <w:rPr>
          <w:rFonts w:cs="IntelOne Display AR Bold"/>
          <w:sz w:val="16"/>
          <w:szCs w:val="16"/>
        </w:rPr>
        <w:t xml:space="preserve">thus an </w:t>
      </w:r>
      <w:r w:rsidR="00EB70B2">
        <w:rPr>
          <w:rFonts w:cs="IntelOne Display AR Bold"/>
          <w:sz w:val="16"/>
          <w:szCs w:val="16"/>
        </w:rPr>
        <w:t xml:space="preserve">offset </w:t>
      </w:r>
      <w:r w:rsidR="007F3030">
        <w:rPr>
          <w:rFonts w:cs="IntelOne Display AR Bold"/>
          <w:sz w:val="16"/>
          <w:szCs w:val="16"/>
        </w:rPr>
        <w:t>of</w:t>
      </w:r>
      <w:r w:rsidR="00EB70B2">
        <w:rPr>
          <w:rFonts w:cs="IntelOne Display AR Bold"/>
          <w:sz w:val="16"/>
          <w:szCs w:val="16"/>
        </w:rPr>
        <w:t xml:space="preserve"> R16 will be greater than R1</w:t>
      </w:r>
      <w:r w:rsidR="009F49C9">
        <w:rPr>
          <w:rFonts w:cs="IntelOne Display AR Bold"/>
          <w:sz w:val="16"/>
          <w:szCs w:val="16"/>
        </w:rPr>
        <w:t>7 and so on so forth.</w:t>
      </w:r>
    </w:p>
    <w:p w14:paraId="32182044" w14:textId="33FB95CC" w:rsidR="00BA16F8" w:rsidRDefault="00BA16F8" w:rsidP="00E03F62">
      <w:pPr>
        <w:spacing w:after="0"/>
        <w:jc w:val="both"/>
        <w:rPr>
          <w:rFonts w:cs="IntelOne Display AR Bold"/>
          <w:sz w:val="16"/>
          <w:szCs w:val="16"/>
        </w:rPr>
      </w:pPr>
    </w:p>
    <w:p w14:paraId="3393504F" w14:textId="76FDF73C" w:rsidR="00B9332F" w:rsidRDefault="00630456" w:rsidP="00E03F62">
      <w:pPr>
        <w:spacing w:after="0"/>
        <w:jc w:val="both"/>
        <w:rPr>
          <w:rFonts w:cs="IntelOne Display AR Bold"/>
          <w:sz w:val="16"/>
          <w:szCs w:val="16"/>
        </w:rPr>
      </w:pPr>
      <w:r>
        <w:rPr>
          <w:rFonts w:cs="IntelOne Display AR Bold"/>
          <w:sz w:val="16"/>
          <w:szCs w:val="16"/>
        </w:rPr>
        <w:lastRenderedPageBreak/>
        <w:t>T</w:t>
      </w:r>
      <w:r w:rsidR="009B57F8">
        <w:rPr>
          <w:rFonts w:cs="IntelOne Display AR Bold"/>
          <w:sz w:val="16"/>
          <w:szCs w:val="16"/>
        </w:rPr>
        <w:t>he l</w:t>
      </w:r>
      <w:r w:rsidR="00B9332F">
        <w:rPr>
          <w:rFonts w:cs="IntelOne Display AR Bold"/>
          <w:sz w:val="16"/>
          <w:szCs w:val="16"/>
        </w:rPr>
        <w:t xml:space="preserve">ayout of offset declaration for </w:t>
      </w:r>
      <w:r w:rsidR="00174574">
        <w:rPr>
          <w:rFonts w:cs="IntelOne Display AR Bold"/>
          <w:sz w:val="16"/>
          <w:szCs w:val="16"/>
        </w:rPr>
        <w:t xml:space="preserve">various </w:t>
      </w:r>
      <w:r w:rsidR="00B9332F">
        <w:rPr>
          <w:rFonts w:cs="IntelOne Display AR Bold"/>
          <w:sz w:val="16"/>
          <w:szCs w:val="16"/>
        </w:rPr>
        <w:t xml:space="preserve">EGPRs </w:t>
      </w:r>
      <w:r w:rsidR="00174574">
        <w:rPr>
          <w:rFonts w:cs="IntelOne Display AR Bold"/>
          <w:sz w:val="16"/>
          <w:szCs w:val="16"/>
        </w:rPr>
        <w:t xml:space="preserve">in the </w:t>
      </w:r>
      <w:proofErr w:type="spellStart"/>
      <w:r w:rsidR="00174574">
        <w:rPr>
          <w:rFonts w:cs="IntelOne Display AR Bold"/>
          <w:sz w:val="16"/>
          <w:szCs w:val="16"/>
        </w:rPr>
        <w:t>enum</w:t>
      </w:r>
      <w:proofErr w:type="spellEnd"/>
      <w:r w:rsidR="00174574">
        <w:rPr>
          <w:rFonts w:cs="IntelOne Display AR Bold"/>
          <w:sz w:val="16"/>
          <w:szCs w:val="16"/>
        </w:rPr>
        <w:t xml:space="preserve"> </w:t>
      </w:r>
      <w:r w:rsidR="009B57F8">
        <w:rPr>
          <w:rFonts w:cs="IntelOne Display AR Bold"/>
          <w:sz w:val="16"/>
          <w:szCs w:val="16"/>
        </w:rPr>
        <w:t xml:space="preserve">must </w:t>
      </w:r>
      <w:r w:rsidR="00B9332F">
        <w:rPr>
          <w:rFonts w:cs="IntelOne Display AR Bold"/>
          <w:sz w:val="16"/>
          <w:szCs w:val="16"/>
        </w:rPr>
        <w:t xml:space="preserve">comply with </w:t>
      </w:r>
      <w:r w:rsidR="00DA11A3">
        <w:rPr>
          <w:rFonts w:cs="IntelOne Display AR Bold"/>
          <w:sz w:val="16"/>
          <w:szCs w:val="16"/>
        </w:rPr>
        <w:t>actual order in which register</w:t>
      </w:r>
      <w:r w:rsidR="00A72526">
        <w:rPr>
          <w:rFonts w:cs="IntelOne Display AR Bold"/>
          <w:sz w:val="16"/>
          <w:szCs w:val="16"/>
        </w:rPr>
        <w:t>s</w:t>
      </w:r>
      <w:r w:rsidR="00DA11A3">
        <w:rPr>
          <w:rFonts w:cs="IntelOne Display AR Bold"/>
          <w:sz w:val="16"/>
          <w:szCs w:val="16"/>
        </w:rPr>
        <w:t xml:space="preserve"> are pushed over stack.</w:t>
      </w:r>
      <w:r w:rsidR="009B57F8">
        <w:rPr>
          <w:rFonts w:cs="IntelOne Display AR Bold"/>
          <w:sz w:val="16"/>
          <w:szCs w:val="16"/>
        </w:rPr>
        <w:t xml:space="preserve"> </w:t>
      </w:r>
    </w:p>
    <w:p w14:paraId="7F0A28CA" w14:textId="77777777" w:rsidR="00E03F62" w:rsidRDefault="00E03F62" w:rsidP="00226FC1">
      <w:pPr>
        <w:spacing w:after="0"/>
        <w:rPr>
          <w:rFonts w:cs="IntelOne Display AR Bold"/>
          <w:sz w:val="16"/>
          <w:szCs w:val="16"/>
        </w:rPr>
      </w:pPr>
    </w:p>
    <w:p w14:paraId="6E985C57" w14:textId="77777777" w:rsidR="00506FFB" w:rsidRDefault="00506FFB" w:rsidP="00226FC1">
      <w:pPr>
        <w:spacing w:after="0"/>
        <w:rPr>
          <w:rFonts w:cs="IntelOne Display AR Bold"/>
          <w:sz w:val="16"/>
          <w:szCs w:val="16"/>
        </w:rPr>
      </w:pPr>
    </w:p>
    <w:p w14:paraId="4447519B" w14:textId="1185DE81" w:rsidR="00506FFB" w:rsidRDefault="00506FFB" w:rsidP="00226FC1">
      <w:pPr>
        <w:spacing w:after="0"/>
        <w:rPr>
          <w:rFonts w:cs="IntelOne Display AR Bold"/>
          <w:sz w:val="16"/>
          <w:szCs w:val="16"/>
        </w:rPr>
      </w:pPr>
      <w:r>
        <w:rPr>
          <w:rFonts w:cs="IntelOne Display AR Bold"/>
          <w:sz w:val="16"/>
          <w:szCs w:val="16"/>
        </w:rPr>
        <w:t>Latest Validation compiler/c</w:t>
      </w:r>
      <w:proofErr w:type="gramStart"/>
      <w:r>
        <w:rPr>
          <w:rFonts w:cs="IntelOne Display AR Bold"/>
          <w:sz w:val="16"/>
          <w:szCs w:val="16"/>
        </w:rPr>
        <w:t>2 :</w:t>
      </w:r>
      <w:proofErr w:type="gramEnd"/>
      <w:r>
        <w:rPr>
          <w:rFonts w:cs="IntelOne Display AR Bold"/>
          <w:sz w:val="16"/>
          <w:szCs w:val="16"/>
        </w:rPr>
        <w:t xml:space="preserve"> 13/2/2025</w:t>
      </w:r>
    </w:p>
    <w:p w14:paraId="364DDCEC" w14:textId="77777777" w:rsidR="00506FFB" w:rsidRDefault="00506FFB" w:rsidP="00226FC1">
      <w:pPr>
        <w:spacing w:after="0"/>
        <w:rPr>
          <w:rFonts w:cs="IntelOne Display AR Bold"/>
          <w:sz w:val="16"/>
          <w:szCs w:val="16"/>
        </w:rPr>
      </w:pPr>
    </w:p>
    <w:p w14:paraId="581EAD70" w14:textId="1EAB8D06" w:rsidR="00506FFB" w:rsidRDefault="00506FFB" w:rsidP="00226FC1">
      <w:pPr>
        <w:spacing w:after="0"/>
        <w:rPr>
          <w:rFonts w:cs="IntelOne Display AR Bold"/>
          <w:sz w:val="16"/>
          <w:szCs w:val="16"/>
        </w:rPr>
      </w:pPr>
      <w:r w:rsidRPr="00506FFB">
        <w:rPr>
          <w:rFonts w:cs="IntelOne Display AR Bold"/>
          <w:noProof/>
          <w:sz w:val="16"/>
          <w:szCs w:val="16"/>
        </w:rPr>
        <w:drawing>
          <wp:inline distT="0" distB="0" distL="0" distR="0" wp14:anchorId="1EA4969C" wp14:editId="1C7A0E5E">
            <wp:extent cx="5731510" cy="959485"/>
            <wp:effectExtent l="0" t="0" r="2540" b="0"/>
            <wp:docPr id="233314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4484" name="Picture 1" descr="A screenshot of a computer&#10;&#10;Description automatically generated"/>
                    <pic:cNvPicPr/>
                  </pic:nvPicPr>
                  <pic:blipFill>
                    <a:blip r:embed="rId248"/>
                    <a:stretch>
                      <a:fillRect/>
                    </a:stretch>
                  </pic:blipFill>
                  <pic:spPr>
                    <a:xfrm>
                      <a:off x="0" y="0"/>
                      <a:ext cx="5731510" cy="959485"/>
                    </a:xfrm>
                    <a:prstGeom prst="rect">
                      <a:avLst/>
                    </a:prstGeom>
                  </pic:spPr>
                </pic:pic>
              </a:graphicData>
            </a:graphic>
          </wp:inline>
        </w:drawing>
      </w:r>
    </w:p>
    <w:p w14:paraId="7C6FA71A" w14:textId="77777777" w:rsidR="00E03F62" w:rsidRDefault="00E03F62" w:rsidP="00226FC1">
      <w:pPr>
        <w:spacing w:after="0"/>
        <w:rPr>
          <w:rFonts w:cs="IntelOne Display AR Bold"/>
          <w:sz w:val="16"/>
          <w:szCs w:val="16"/>
        </w:rPr>
      </w:pPr>
    </w:p>
    <w:p w14:paraId="21F03FBA" w14:textId="77777777" w:rsidR="00D022EF" w:rsidRDefault="00D022EF" w:rsidP="00226FC1">
      <w:pPr>
        <w:spacing w:after="0"/>
        <w:rPr>
          <w:rFonts w:cs="IntelOne Display AR Bold"/>
          <w:sz w:val="16"/>
          <w:szCs w:val="16"/>
        </w:rPr>
      </w:pPr>
    </w:p>
    <w:p w14:paraId="6F4F0406" w14:textId="77777777" w:rsidR="008D74E1" w:rsidRDefault="008D74E1" w:rsidP="00226FC1">
      <w:pPr>
        <w:spacing w:after="0"/>
        <w:rPr>
          <w:rFonts w:cs="IntelOne Display AR Bold"/>
          <w:sz w:val="16"/>
          <w:szCs w:val="16"/>
        </w:rPr>
      </w:pPr>
    </w:p>
    <w:p w14:paraId="317BEAB3" w14:textId="77777777" w:rsidR="008D74E1" w:rsidRDefault="008D74E1" w:rsidP="00226FC1">
      <w:pPr>
        <w:spacing w:after="0"/>
        <w:rPr>
          <w:rFonts w:cs="IntelOne Display AR Bold"/>
          <w:sz w:val="16"/>
          <w:szCs w:val="16"/>
        </w:rPr>
      </w:pPr>
    </w:p>
    <w:p w14:paraId="4903E29F" w14:textId="0E45C20E" w:rsidR="008D74E1" w:rsidRDefault="00E605C7" w:rsidP="00226FC1">
      <w:pPr>
        <w:spacing w:after="0"/>
        <w:rPr>
          <w:rFonts w:cs="IntelOne Display AR Bold"/>
          <w:sz w:val="16"/>
          <w:szCs w:val="16"/>
        </w:rPr>
      </w:pPr>
      <w:r>
        <w:rPr>
          <w:rFonts w:cs="IntelOne Display AR Bold"/>
          <w:sz w:val="16"/>
          <w:szCs w:val="16"/>
        </w:rPr>
        <w:t>Latest Validation of APX</w:t>
      </w:r>
    </w:p>
    <w:p w14:paraId="15F4C68A" w14:textId="03B58EA9" w:rsidR="00E605C7" w:rsidRDefault="00E605C7" w:rsidP="00226FC1">
      <w:pPr>
        <w:spacing w:after="0"/>
        <w:rPr>
          <w:rFonts w:cs="IntelOne Display AR Bold"/>
          <w:sz w:val="16"/>
          <w:szCs w:val="16"/>
        </w:rPr>
      </w:pPr>
      <w:r>
        <w:rPr>
          <w:rFonts w:cs="IntelOne Display AR Bold"/>
          <w:sz w:val="16"/>
          <w:szCs w:val="16"/>
        </w:rPr>
        <w:t xml:space="preserve">Test </w:t>
      </w:r>
      <w:r w:rsidR="00380060">
        <w:rPr>
          <w:rFonts w:cs="IntelOne Display AR Bold"/>
          <w:sz w:val="16"/>
          <w:szCs w:val="16"/>
        </w:rPr>
        <w:t>F</w:t>
      </w:r>
      <w:r>
        <w:rPr>
          <w:rFonts w:cs="IntelOne Display AR Bold"/>
          <w:sz w:val="16"/>
          <w:szCs w:val="16"/>
        </w:rPr>
        <w:t>older: compiler/c2</w:t>
      </w:r>
    </w:p>
    <w:p w14:paraId="66262991" w14:textId="77777777" w:rsidR="00380060" w:rsidRDefault="00380060" w:rsidP="00226FC1">
      <w:pPr>
        <w:spacing w:after="0"/>
        <w:rPr>
          <w:rFonts w:cs="IntelOne Display AR Bold"/>
          <w:sz w:val="16"/>
          <w:szCs w:val="16"/>
        </w:rPr>
      </w:pPr>
    </w:p>
    <w:p w14:paraId="1B9E270A" w14:textId="6A9B62B2" w:rsidR="00E605C7" w:rsidRDefault="00E605C7" w:rsidP="00226FC1">
      <w:pPr>
        <w:spacing w:after="0"/>
        <w:rPr>
          <w:rFonts w:cs="IntelOne Display AR Bold"/>
          <w:sz w:val="16"/>
          <w:szCs w:val="16"/>
        </w:rPr>
      </w:pPr>
      <w:r>
        <w:rPr>
          <w:rFonts w:cs="IntelOne Display AR Bold"/>
          <w:sz w:val="16"/>
          <w:szCs w:val="16"/>
        </w:rPr>
        <w:t>Failures</w:t>
      </w:r>
    </w:p>
    <w:p w14:paraId="74871C7B" w14:textId="77777777" w:rsidR="00380060" w:rsidRPr="00380060" w:rsidRDefault="00380060" w:rsidP="00380060">
      <w:pPr>
        <w:spacing w:after="0"/>
        <w:rPr>
          <w:rFonts w:cs="IntelOne Display AR Bold"/>
          <w:sz w:val="16"/>
          <w:szCs w:val="16"/>
        </w:rPr>
      </w:pPr>
      <w:r w:rsidRPr="00380060">
        <w:rPr>
          <w:rFonts w:cs="IntelOne Display AR Bold"/>
          <w:sz w:val="16"/>
          <w:szCs w:val="16"/>
        </w:rPr>
        <w:t># newfailures.txt</w:t>
      </w:r>
    </w:p>
    <w:p w14:paraId="7E5C8D65" w14:textId="77777777" w:rsidR="00380060" w:rsidRPr="00380060" w:rsidRDefault="00380060" w:rsidP="00380060">
      <w:pPr>
        <w:spacing w:after="0"/>
        <w:rPr>
          <w:rFonts w:cs="IntelOne Display AR Bold"/>
          <w:sz w:val="16"/>
          <w:szCs w:val="16"/>
        </w:rPr>
      </w:pPr>
      <w:r w:rsidRPr="00380060">
        <w:rPr>
          <w:rFonts w:cs="IntelOne Display AR Bold"/>
          <w:sz w:val="16"/>
          <w:szCs w:val="16"/>
        </w:rPr>
        <w:t>compiler/c2/</w:t>
      </w:r>
      <w:proofErr w:type="spellStart"/>
      <w:r w:rsidRPr="00380060">
        <w:rPr>
          <w:rFonts w:cs="IntelOne Display AR Bold"/>
          <w:sz w:val="16"/>
          <w:szCs w:val="16"/>
        </w:rPr>
        <w:t>irTests</w:t>
      </w:r>
      <w:proofErr w:type="spellEnd"/>
      <w:r w:rsidRPr="00380060">
        <w:rPr>
          <w:rFonts w:cs="IntelOne Display AR Bold"/>
          <w:sz w:val="16"/>
          <w:szCs w:val="16"/>
        </w:rPr>
        <w:t>/</w:t>
      </w:r>
      <w:proofErr w:type="spellStart"/>
      <w:r w:rsidRPr="00380060">
        <w:rPr>
          <w:rFonts w:cs="IntelOne Display AR Bold"/>
          <w:sz w:val="16"/>
          <w:szCs w:val="16"/>
        </w:rPr>
        <w:t>gc</w:t>
      </w:r>
      <w:proofErr w:type="spellEnd"/>
      <w:r w:rsidRPr="00380060">
        <w:rPr>
          <w:rFonts w:cs="IntelOne Display AR Bold"/>
          <w:sz w:val="16"/>
          <w:szCs w:val="16"/>
        </w:rPr>
        <w:t>/ReferenceClearTests.java</w:t>
      </w:r>
    </w:p>
    <w:p w14:paraId="039E8A1C" w14:textId="3FA95F7E" w:rsidR="00E605C7" w:rsidRDefault="00380060" w:rsidP="00380060">
      <w:pPr>
        <w:spacing w:after="0"/>
        <w:rPr>
          <w:rFonts w:cs="IntelOne Display AR Bold"/>
          <w:sz w:val="16"/>
          <w:szCs w:val="16"/>
        </w:rPr>
      </w:pPr>
      <w:r w:rsidRPr="00380060">
        <w:rPr>
          <w:rFonts w:cs="IntelOne Display AR Bold"/>
          <w:sz w:val="16"/>
          <w:szCs w:val="16"/>
        </w:rPr>
        <w:t>compiler/c2/</w:t>
      </w:r>
      <w:proofErr w:type="spellStart"/>
      <w:r w:rsidRPr="00380060">
        <w:rPr>
          <w:rFonts w:cs="IntelOne Display AR Bold"/>
          <w:sz w:val="16"/>
          <w:szCs w:val="16"/>
        </w:rPr>
        <w:t>irTests</w:t>
      </w:r>
      <w:proofErr w:type="spellEnd"/>
      <w:r w:rsidRPr="00380060">
        <w:rPr>
          <w:rFonts w:cs="IntelOne Display AR Bold"/>
          <w:sz w:val="16"/>
          <w:szCs w:val="16"/>
        </w:rPr>
        <w:t>/</w:t>
      </w:r>
      <w:proofErr w:type="spellStart"/>
      <w:r w:rsidRPr="00380060">
        <w:rPr>
          <w:rFonts w:cs="IntelOne Display AR Bold"/>
          <w:sz w:val="16"/>
          <w:szCs w:val="16"/>
        </w:rPr>
        <w:t>gc</w:t>
      </w:r>
      <w:proofErr w:type="spellEnd"/>
      <w:r w:rsidRPr="00380060">
        <w:rPr>
          <w:rFonts w:cs="IntelOne Display AR Bold"/>
          <w:sz w:val="16"/>
          <w:szCs w:val="16"/>
        </w:rPr>
        <w:t>/ReferenceRefersToTests.java</w:t>
      </w:r>
    </w:p>
    <w:p w14:paraId="10B77F4D" w14:textId="77777777" w:rsidR="00380060" w:rsidRDefault="00380060" w:rsidP="00380060">
      <w:pPr>
        <w:spacing w:after="0"/>
        <w:rPr>
          <w:rFonts w:cs="IntelOne Display AR Bold"/>
          <w:sz w:val="16"/>
          <w:szCs w:val="16"/>
        </w:rPr>
      </w:pPr>
    </w:p>
    <w:p w14:paraId="4BBFFBAF" w14:textId="4DF59D7C" w:rsidR="00E605C7" w:rsidRDefault="00E605C7" w:rsidP="00226FC1">
      <w:pPr>
        <w:spacing w:after="0"/>
        <w:rPr>
          <w:rFonts w:cs="IntelOne Display AR Bold"/>
          <w:sz w:val="16"/>
          <w:szCs w:val="16"/>
        </w:rPr>
      </w:pPr>
      <w:r w:rsidRPr="00E605C7">
        <w:rPr>
          <w:rFonts w:cs="IntelOne Display AR Bold"/>
          <w:noProof/>
          <w:sz w:val="16"/>
          <w:szCs w:val="16"/>
        </w:rPr>
        <w:drawing>
          <wp:inline distT="0" distB="0" distL="0" distR="0" wp14:anchorId="62A779FB" wp14:editId="7BC1125A">
            <wp:extent cx="5731510" cy="580390"/>
            <wp:effectExtent l="0" t="0" r="2540" b="0"/>
            <wp:docPr id="87719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4049" name=""/>
                    <pic:cNvPicPr/>
                  </pic:nvPicPr>
                  <pic:blipFill>
                    <a:blip r:embed="rId249"/>
                    <a:stretch>
                      <a:fillRect/>
                    </a:stretch>
                  </pic:blipFill>
                  <pic:spPr>
                    <a:xfrm>
                      <a:off x="0" y="0"/>
                      <a:ext cx="5731510" cy="580390"/>
                    </a:xfrm>
                    <a:prstGeom prst="rect">
                      <a:avLst/>
                    </a:prstGeom>
                  </pic:spPr>
                </pic:pic>
              </a:graphicData>
            </a:graphic>
          </wp:inline>
        </w:drawing>
      </w:r>
    </w:p>
    <w:p w14:paraId="38A97504" w14:textId="77777777" w:rsidR="008D74E1" w:rsidRDefault="008D74E1" w:rsidP="00226FC1">
      <w:pPr>
        <w:spacing w:after="0"/>
        <w:rPr>
          <w:rFonts w:cs="IntelOne Display AR Bold"/>
          <w:sz w:val="16"/>
          <w:szCs w:val="16"/>
        </w:rPr>
      </w:pPr>
    </w:p>
    <w:p w14:paraId="08A7C3A6" w14:textId="77777777" w:rsidR="00D022EF" w:rsidRDefault="00D022EF" w:rsidP="00226FC1">
      <w:pPr>
        <w:spacing w:after="0"/>
        <w:rPr>
          <w:rFonts w:cs="IntelOne Display AR Bold"/>
          <w:sz w:val="16"/>
          <w:szCs w:val="16"/>
        </w:rPr>
      </w:pPr>
    </w:p>
    <w:p w14:paraId="58E10152" w14:textId="12721F19" w:rsidR="00D022EF" w:rsidRPr="00075F87" w:rsidRDefault="00B83031" w:rsidP="00226FC1">
      <w:pPr>
        <w:spacing w:after="0"/>
        <w:rPr>
          <w:rFonts w:cs="IntelOne Display AR Bold"/>
          <w:b/>
          <w:bCs/>
          <w:sz w:val="16"/>
          <w:szCs w:val="16"/>
          <w:u w:val="single"/>
        </w:rPr>
      </w:pPr>
      <w:r w:rsidRPr="00075F87">
        <w:rPr>
          <w:rFonts w:cs="IntelOne Display AR Bold"/>
          <w:b/>
          <w:bCs/>
          <w:sz w:val="16"/>
          <w:szCs w:val="16"/>
          <w:u w:val="single"/>
        </w:rPr>
        <w:t>RA</w:t>
      </w:r>
      <w:r w:rsidR="006326EA" w:rsidRPr="00075F87">
        <w:rPr>
          <w:rFonts w:cs="IntelOne Display AR Bold"/>
          <w:b/>
          <w:bCs/>
          <w:sz w:val="16"/>
          <w:szCs w:val="16"/>
          <w:u w:val="single"/>
        </w:rPr>
        <w:t xml:space="preserve"> extension </w:t>
      </w:r>
      <w:r w:rsidRPr="00075F87">
        <w:rPr>
          <w:rFonts w:cs="IntelOne Display AR Bold"/>
          <w:b/>
          <w:bCs/>
          <w:sz w:val="16"/>
          <w:szCs w:val="16"/>
          <w:u w:val="single"/>
        </w:rPr>
        <w:t>for EEVEX for REX demotions</w:t>
      </w:r>
      <w:r w:rsidR="006326EA" w:rsidRPr="00075F87">
        <w:rPr>
          <w:rFonts w:cs="IntelOne Display AR Bold"/>
          <w:b/>
          <w:bCs/>
          <w:sz w:val="16"/>
          <w:szCs w:val="16"/>
          <w:u w:val="single"/>
        </w:rPr>
        <w:t xml:space="preserve"> applicable to NDD support</w:t>
      </w:r>
      <w:r w:rsidRPr="00075F87">
        <w:rPr>
          <w:rFonts w:cs="IntelOne Display AR Bold"/>
          <w:b/>
          <w:bCs/>
          <w:sz w:val="16"/>
          <w:szCs w:val="16"/>
          <w:u w:val="single"/>
        </w:rPr>
        <w:t>: -</w:t>
      </w:r>
    </w:p>
    <w:p w14:paraId="6E4D51C9" w14:textId="77777777" w:rsidR="00B83031" w:rsidRDefault="00B83031" w:rsidP="00226FC1">
      <w:pPr>
        <w:spacing w:after="0"/>
        <w:rPr>
          <w:rFonts w:cs="IntelOne Display AR Bold"/>
          <w:sz w:val="16"/>
          <w:szCs w:val="16"/>
        </w:rPr>
      </w:pPr>
    </w:p>
    <w:p w14:paraId="2BD7F768" w14:textId="751F9AA0" w:rsidR="00D022EF" w:rsidRDefault="00D022EF" w:rsidP="00D022EF">
      <w:pPr>
        <w:spacing w:after="0"/>
        <w:rPr>
          <w:rFonts w:cs="IntelOne Display AR Bold"/>
          <w:sz w:val="16"/>
          <w:szCs w:val="16"/>
        </w:rPr>
      </w:pPr>
      <w:r w:rsidRPr="00075F87">
        <w:rPr>
          <w:rFonts w:cs="IntelOne Display AR Bold"/>
          <w:sz w:val="16"/>
          <w:szCs w:val="16"/>
        </w:rPr>
        <w:t xml:space="preserve">C2 Register Allocation Support </w:t>
      </w:r>
      <w:proofErr w:type="gramStart"/>
      <w:r w:rsidRPr="00075F87">
        <w:rPr>
          <w:rFonts w:cs="IntelOne Display AR Bold"/>
          <w:sz w:val="16"/>
          <w:szCs w:val="16"/>
        </w:rPr>
        <w:t>For</w:t>
      </w:r>
      <w:proofErr w:type="gramEnd"/>
      <w:r w:rsidRPr="00075F87">
        <w:rPr>
          <w:rFonts w:cs="IntelOne Display AR Bold"/>
          <w:sz w:val="16"/>
          <w:szCs w:val="16"/>
        </w:rPr>
        <w:t xml:space="preserve"> Two Address Instruction</w:t>
      </w:r>
      <w:r w:rsidR="00B83031" w:rsidRPr="00075F87">
        <w:rPr>
          <w:rFonts w:cs="IntelOne Display AR Bold"/>
          <w:sz w:val="16"/>
          <w:szCs w:val="16"/>
        </w:rPr>
        <w:t xml:space="preserve"> </w:t>
      </w:r>
      <w:r w:rsidR="004B3606">
        <w:rPr>
          <w:rFonts w:cs="IntelOne Display AR Bold"/>
          <w:sz w:val="16"/>
          <w:szCs w:val="16"/>
        </w:rPr>
        <w:t>is s</w:t>
      </w:r>
      <w:r>
        <w:rPr>
          <w:rFonts w:cs="IntelOne Display AR Bold"/>
          <w:sz w:val="16"/>
          <w:szCs w:val="16"/>
        </w:rPr>
        <w:t xml:space="preserve">plit across </w:t>
      </w:r>
      <w:r w:rsidR="00B83031">
        <w:rPr>
          <w:rFonts w:cs="IntelOne Display AR Bold"/>
          <w:sz w:val="16"/>
          <w:szCs w:val="16"/>
        </w:rPr>
        <w:t xml:space="preserve">the </w:t>
      </w:r>
      <w:r>
        <w:rPr>
          <w:rFonts w:cs="IntelOne Display AR Bold"/>
          <w:sz w:val="16"/>
          <w:szCs w:val="16"/>
        </w:rPr>
        <w:t xml:space="preserve">following 5 </w:t>
      </w:r>
      <w:proofErr w:type="gramStart"/>
      <w:r>
        <w:rPr>
          <w:rFonts w:cs="IntelOne Display AR Bold"/>
          <w:sz w:val="16"/>
          <w:szCs w:val="16"/>
        </w:rPr>
        <w:t>stages</w:t>
      </w:r>
      <w:r w:rsidR="00B83031">
        <w:rPr>
          <w:rFonts w:cs="IntelOne Display AR Bold"/>
          <w:sz w:val="16"/>
          <w:szCs w:val="16"/>
        </w:rPr>
        <w:t>:-</w:t>
      </w:r>
      <w:proofErr w:type="gramEnd"/>
    </w:p>
    <w:p w14:paraId="1A100F17" w14:textId="77777777" w:rsidR="004B3606" w:rsidRDefault="004B3606" w:rsidP="00D022EF">
      <w:pPr>
        <w:pStyle w:val="ListParagraph"/>
        <w:numPr>
          <w:ilvl w:val="0"/>
          <w:numId w:val="12"/>
        </w:numPr>
        <w:spacing w:after="0"/>
        <w:rPr>
          <w:rFonts w:cs="IntelOne Display AR Bold"/>
          <w:sz w:val="16"/>
          <w:szCs w:val="16"/>
        </w:rPr>
      </w:pPr>
      <w:r>
        <w:rPr>
          <w:rFonts w:cs="IntelOne Display AR Bold"/>
          <w:sz w:val="16"/>
          <w:szCs w:val="16"/>
        </w:rPr>
        <w:t xml:space="preserve">Selection pattern </w:t>
      </w:r>
    </w:p>
    <w:p w14:paraId="16A16573" w14:textId="51328473" w:rsidR="00D022EF" w:rsidRDefault="00B83031" w:rsidP="004B3606">
      <w:pPr>
        <w:pStyle w:val="ListParagraph"/>
        <w:spacing w:after="0"/>
        <w:rPr>
          <w:rFonts w:cs="IntelOne Display AR Bold"/>
          <w:sz w:val="16"/>
          <w:szCs w:val="16"/>
        </w:rPr>
      </w:pPr>
      <w:r>
        <w:rPr>
          <w:rFonts w:cs="IntelOne Display AR Bold"/>
          <w:sz w:val="16"/>
          <w:szCs w:val="16"/>
        </w:rPr>
        <w:t xml:space="preserve">match </w:t>
      </w:r>
      <w:proofErr w:type="spellStart"/>
      <w:r w:rsidR="006326EA">
        <w:rPr>
          <w:rFonts w:cs="IntelOne Display AR Bold"/>
          <w:sz w:val="16"/>
          <w:szCs w:val="16"/>
        </w:rPr>
        <w:t>addI_reg</w:t>
      </w:r>
      <w:proofErr w:type="spellEnd"/>
      <w:r w:rsidR="006326EA">
        <w:rPr>
          <w:rFonts w:cs="IntelOne Display AR Bold"/>
          <w:sz w:val="16"/>
          <w:szCs w:val="16"/>
        </w:rPr>
        <w:t xml:space="preserve"> </w:t>
      </w:r>
      <w:r>
        <w:rPr>
          <w:rFonts w:cs="IntelOne Display AR Bold"/>
          <w:sz w:val="16"/>
          <w:szCs w:val="16"/>
        </w:rPr>
        <w:t>(</w:t>
      </w:r>
      <w:proofErr w:type="spellStart"/>
      <w:r>
        <w:rPr>
          <w:rFonts w:cs="IntelOne Display AR Bold"/>
          <w:sz w:val="16"/>
          <w:szCs w:val="16"/>
        </w:rPr>
        <w:t>rRegI</w:t>
      </w:r>
      <w:proofErr w:type="spellEnd"/>
      <w:r>
        <w:rPr>
          <w:rFonts w:cs="IntelOne Display AR Bold"/>
          <w:sz w:val="16"/>
          <w:szCs w:val="16"/>
        </w:rPr>
        <w:t xml:space="preserve"> </w:t>
      </w:r>
      <w:proofErr w:type="spellStart"/>
      <w:r>
        <w:rPr>
          <w:rFonts w:cs="IntelOne Display AR Bold"/>
          <w:sz w:val="16"/>
          <w:szCs w:val="16"/>
        </w:rPr>
        <w:t>dst</w:t>
      </w:r>
      <w:proofErr w:type="spellEnd"/>
      <w:r>
        <w:rPr>
          <w:rFonts w:cs="IntelOne Display AR Bold"/>
          <w:sz w:val="16"/>
          <w:szCs w:val="16"/>
        </w:rPr>
        <w:t xml:space="preserve">, </w:t>
      </w:r>
      <w:proofErr w:type="spellStart"/>
      <w:r>
        <w:rPr>
          <w:rFonts w:cs="IntelOne Display AR Bold"/>
          <w:sz w:val="16"/>
          <w:szCs w:val="16"/>
        </w:rPr>
        <w:t>rRegI</w:t>
      </w:r>
      <w:proofErr w:type="spellEnd"/>
      <w:r>
        <w:rPr>
          <w:rFonts w:cs="IntelOne Display AR Bold"/>
          <w:sz w:val="16"/>
          <w:szCs w:val="16"/>
        </w:rPr>
        <w:t xml:space="preserve"> </w:t>
      </w:r>
      <w:proofErr w:type="spellStart"/>
      <w:r>
        <w:rPr>
          <w:rFonts w:cs="IntelOne Display AR Bold"/>
          <w:sz w:val="16"/>
          <w:szCs w:val="16"/>
        </w:rPr>
        <w:t>src</w:t>
      </w:r>
      <w:proofErr w:type="spellEnd"/>
      <w:r>
        <w:rPr>
          <w:rFonts w:cs="IntelOne Display AR Bold"/>
          <w:sz w:val="16"/>
          <w:szCs w:val="16"/>
        </w:rPr>
        <w:t>)</w:t>
      </w:r>
      <w:r w:rsidR="006326EA">
        <w:rPr>
          <w:rFonts w:cs="IntelOne Display AR Bold"/>
          <w:sz w:val="16"/>
          <w:szCs w:val="16"/>
        </w:rPr>
        <w:t xml:space="preserve"> {</w:t>
      </w:r>
    </w:p>
    <w:p w14:paraId="655DF551" w14:textId="2EAB6954" w:rsidR="006326EA" w:rsidRPr="006326EA" w:rsidRDefault="006326EA" w:rsidP="006326EA">
      <w:pPr>
        <w:spacing w:after="0"/>
        <w:ind w:left="360"/>
        <w:rPr>
          <w:rFonts w:cs="IntelOne Display AR Bold"/>
          <w:sz w:val="16"/>
          <w:szCs w:val="16"/>
        </w:rPr>
      </w:pPr>
      <w:r>
        <w:rPr>
          <w:rFonts w:cs="IntelOne Display AR Bold"/>
          <w:sz w:val="16"/>
          <w:szCs w:val="16"/>
        </w:rPr>
        <w:t xml:space="preserve">                   Set </w:t>
      </w:r>
      <w:proofErr w:type="spellStart"/>
      <w:r>
        <w:rPr>
          <w:rFonts w:cs="IntelOne Display AR Bold"/>
          <w:sz w:val="16"/>
          <w:szCs w:val="16"/>
        </w:rPr>
        <w:t>dst</w:t>
      </w:r>
      <w:proofErr w:type="spellEnd"/>
      <w:r>
        <w:rPr>
          <w:rFonts w:cs="IntelOne Display AR Bold"/>
          <w:sz w:val="16"/>
          <w:szCs w:val="16"/>
        </w:rPr>
        <w:t xml:space="preserve"> (</w:t>
      </w:r>
      <w:proofErr w:type="spellStart"/>
      <w:r>
        <w:rPr>
          <w:rFonts w:cs="IntelOne Display AR Bold"/>
          <w:sz w:val="16"/>
          <w:szCs w:val="16"/>
        </w:rPr>
        <w:t>AddI</w:t>
      </w:r>
      <w:proofErr w:type="spellEnd"/>
      <w:r>
        <w:rPr>
          <w:rFonts w:cs="IntelOne Display AR Bold"/>
          <w:sz w:val="16"/>
          <w:szCs w:val="16"/>
        </w:rPr>
        <w:t xml:space="preserve"> </w:t>
      </w:r>
      <w:proofErr w:type="spellStart"/>
      <w:r>
        <w:rPr>
          <w:rFonts w:cs="IntelOne Display AR Bold"/>
          <w:sz w:val="16"/>
          <w:szCs w:val="16"/>
        </w:rPr>
        <w:t>dst</w:t>
      </w:r>
      <w:proofErr w:type="spellEnd"/>
      <w:r>
        <w:rPr>
          <w:rFonts w:cs="IntelOne Display AR Bold"/>
          <w:sz w:val="16"/>
          <w:szCs w:val="16"/>
        </w:rPr>
        <w:t xml:space="preserve">, </w:t>
      </w:r>
      <w:proofErr w:type="spellStart"/>
      <w:r>
        <w:rPr>
          <w:rFonts w:cs="IntelOne Display AR Bold"/>
          <w:sz w:val="16"/>
          <w:szCs w:val="16"/>
        </w:rPr>
        <w:t>src</w:t>
      </w:r>
      <w:proofErr w:type="spellEnd"/>
      <w:r>
        <w:rPr>
          <w:rFonts w:cs="IntelOne Display AR Bold"/>
          <w:sz w:val="16"/>
          <w:szCs w:val="16"/>
        </w:rPr>
        <w:t>)</w:t>
      </w:r>
    </w:p>
    <w:p w14:paraId="32ACA436" w14:textId="52C8136B" w:rsidR="00D022EF" w:rsidRDefault="006326EA" w:rsidP="006326EA">
      <w:pPr>
        <w:spacing w:after="0"/>
        <w:ind w:left="720"/>
        <w:rPr>
          <w:rFonts w:cs="IntelOne Display AR Bold"/>
          <w:sz w:val="16"/>
          <w:szCs w:val="16"/>
        </w:rPr>
      </w:pPr>
      <w:r>
        <w:rPr>
          <w:rFonts w:cs="IntelOne Display AR Bold"/>
          <w:sz w:val="16"/>
          <w:szCs w:val="16"/>
        </w:rPr>
        <w:t>}</w:t>
      </w:r>
    </w:p>
    <w:p w14:paraId="3F947271" w14:textId="0A59213E" w:rsidR="006326EA" w:rsidRDefault="006326EA" w:rsidP="006326EA">
      <w:pPr>
        <w:pStyle w:val="ListParagraph"/>
        <w:numPr>
          <w:ilvl w:val="0"/>
          <w:numId w:val="1"/>
        </w:numPr>
        <w:spacing w:after="0"/>
        <w:rPr>
          <w:rFonts w:cs="IntelOne Display AR Bold"/>
          <w:sz w:val="16"/>
          <w:szCs w:val="16"/>
        </w:rPr>
      </w:pPr>
      <w:r>
        <w:rPr>
          <w:rFonts w:cs="IntelOne Display AR Bold"/>
          <w:sz w:val="16"/>
          <w:szCs w:val="16"/>
        </w:rPr>
        <w:t xml:space="preserve">Two address </w:t>
      </w:r>
      <w:r w:rsidR="00AC3D2D">
        <w:rPr>
          <w:rFonts w:cs="IntelOne Display AR Bold"/>
          <w:sz w:val="16"/>
          <w:szCs w:val="16"/>
        </w:rPr>
        <w:t>instructions</w:t>
      </w:r>
      <w:r>
        <w:rPr>
          <w:rFonts w:cs="IntelOne Display AR Bold"/>
          <w:sz w:val="16"/>
          <w:szCs w:val="16"/>
        </w:rPr>
        <w:t xml:space="preserve"> </w:t>
      </w:r>
      <w:r w:rsidR="00AC3D2D">
        <w:rPr>
          <w:rFonts w:cs="IntelOne Display AR Bold"/>
          <w:sz w:val="16"/>
          <w:szCs w:val="16"/>
        </w:rPr>
        <w:t xml:space="preserve">are the ones where </w:t>
      </w:r>
      <w:proofErr w:type="spellStart"/>
      <w:r w:rsidR="00AC3D2D">
        <w:rPr>
          <w:rFonts w:cs="IntelOne Display AR Bold"/>
          <w:sz w:val="16"/>
          <w:szCs w:val="16"/>
        </w:rPr>
        <w:t>dst</w:t>
      </w:r>
      <w:proofErr w:type="spellEnd"/>
      <w:r w:rsidR="00AC3D2D">
        <w:rPr>
          <w:rFonts w:cs="IntelOne Display AR Bold"/>
          <w:sz w:val="16"/>
          <w:szCs w:val="16"/>
        </w:rPr>
        <w:t xml:space="preserve"> operand is the same as the first source operand.</w:t>
      </w:r>
    </w:p>
    <w:p w14:paraId="20D75A1E" w14:textId="223BAADD" w:rsidR="0015198C" w:rsidRDefault="00AC3D2D" w:rsidP="006326EA">
      <w:pPr>
        <w:pStyle w:val="ListParagraph"/>
        <w:numPr>
          <w:ilvl w:val="0"/>
          <w:numId w:val="1"/>
        </w:numPr>
        <w:spacing w:after="0"/>
        <w:rPr>
          <w:rFonts w:cs="IntelOne Display AR Bold"/>
          <w:sz w:val="16"/>
          <w:szCs w:val="16"/>
        </w:rPr>
      </w:pPr>
      <w:r>
        <w:rPr>
          <w:rFonts w:cs="IntelOne Display AR Bold"/>
          <w:sz w:val="16"/>
          <w:szCs w:val="16"/>
        </w:rPr>
        <w:t xml:space="preserve">Matcher generates a </w:t>
      </w:r>
      <w:proofErr w:type="spellStart"/>
      <w:r>
        <w:rPr>
          <w:rFonts w:cs="IntelOne Display AR Bold"/>
          <w:sz w:val="16"/>
          <w:szCs w:val="16"/>
        </w:rPr>
        <w:t>MachNode</w:t>
      </w:r>
      <w:proofErr w:type="spellEnd"/>
      <w:r>
        <w:rPr>
          <w:rFonts w:cs="IntelOne Display AR Bold"/>
          <w:sz w:val="16"/>
          <w:szCs w:val="16"/>
        </w:rPr>
        <w:t xml:space="preserve"> with 3 </w:t>
      </w:r>
      <w:proofErr w:type="spellStart"/>
      <w:r>
        <w:rPr>
          <w:rFonts w:cs="IntelOne Display AR Bold"/>
          <w:sz w:val="16"/>
          <w:szCs w:val="16"/>
        </w:rPr>
        <w:t>MachOperands</w:t>
      </w:r>
      <w:proofErr w:type="spellEnd"/>
      <w:r>
        <w:rPr>
          <w:rFonts w:cs="IntelOne Display AR Bold"/>
          <w:sz w:val="16"/>
          <w:szCs w:val="16"/>
        </w:rPr>
        <w:t xml:space="preserve"> in </w:t>
      </w:r>
      <w:r w:rsidR="0015198C">
        <w:rPr>
          <w:rFonts w:cs="IntelOne Display AR Bold"/>
          <w:sz w:val="16"/>
          <w:szCs w:val="16"/>
        </w:rPr>
        <w:t xml:space="preserve">the </w:t>
      </w:r>
      <w:r>
        <w:rPr>
          <w:rFonts w:cs="IntelOne Display AR Bold"/>
          <w:sz w:val="16"/>
          <w:szCs w:val="16"/>
        </w:rPr>
        <w:t>above case.</w:t>
      </w:r>
    </w:p>
    <w:p w14:paraId="1598136B" w14:textId="028983C4" w:rsidR="0015198C" w:rsidRDefault="0015198C" w:rsidP="0015198C">
      <w:pPr>
        <w:pStyle w:val="ListParagraph"/>
        <w:numPr>
          <w:ilvl w:val="0"/>
          <w:numId w:val="12"/>
        </w:numPr>
        <w:spacing w:after="0"/>
        <w:rPr>
          <w:rFonts w:cs="IntelOne Display AR Bold"/>
          <w:sz w:val="16"/>
          <w:szCs w:val="16"/>
        </w:rPr>
      </w:pPr>
      <w:r>
        <w:rPr>
          <w:rFonts w:cs="IntelOne Display AR Bold"/>
          <w:sz w:val="16"/>
          <w:szCs w:val="16"/>
        </w:rPr>
        <w:t>RA-IFG construction.</w:t>
      </w:r>
    </w:p>
    <w:p w14:paraId="24B5F612" w14:textId="73ADC6C4" w:rsidR="00AC3D2D" w:rsidRDefault="00AC3D2D" w:rsidP="0015198C">
      <w:pPr>
        <w:pStyle w:val="ListParagraph"/>
        <w:numPr>
          <w:ilvl w:val="1"/>
          <w:numId w:val="12"/>
        </w:numPr>
        <w:spacing w:after="0"/>
        <w:rPr>
          <w:rFonts w:cs="IntelOne Display AR Bold"/>
          <w:sz w:val="16"/>
          <w:szCs w:val="16"/>
        </w:rPr>
      </w:pPr>
      <w:r w:rsidRPr="0015198C">
        <w:rPr>
          <w:rFonts w:cs="IntelOne Display AR Bold"/>
          <w:sz w:val="16"/>
          <w:szCs w:val="16"/>
        </w:rPr>
        <w:t xml:space="preserve"> </w:t>
      </w:r>
      <w:r w:rsidR="0059491B">
        <w:rPr>
          <w:rFonts w:cs="IntelOne Display AR Bold"/>
          <w:sz w:val="16"/>
          <w:szCs w:val="16"/>
        </w:rPr>
        <w:t xml:space="preserve">Inserts an interference edge b/w </w:t>
      </w:r>
      <w:proofErr w:type="spellStart"/>
      <w:r w:rsidR="0059491B">
        <w:rPr>
          <w:rFonts w:cs="IntelOne Display AR Bold"/>
          <w:sz w:val="16"/>
          <w:szCs w:val="16"/>
        </w:rPr>
        <w:t>two_add</w:t>
      </w:r>
      <w:proofErr w:type="spellEnd"/>
      <w:r w:rsidR="0059491B">
        <w:rPr>
          <w:rFonts w:cs="IntelOne Display AR Bold"/>
          <w:sz w:val="16"/>
          <w:szCs w:val="16"/>
        </w:rPr>
        <w:t xml:space="preserve"> operand and all other inputs.</w:t>
      </w:r>
    </w:p>
    <w:p w14:paraId="1A4DD692" w14:textId="4FC32E5C" w:rsidR="0059491B" w:rsidRDefault="0059491B" w:rsidP="0059491B">
      <w:pPr>
        <w:pStyle w:val="ListParagraph"/>
        <w:numPr>
          <w:ilvl w:val="1"/>
          <w:numId w:val="12"/>
        </w:numPr>
        <w:spacing w:after="0"/>
        <w:rPr>
          <w:rFonts w:cs="IntelOne Display AR Bold"/>
          <w:sz w:val="16"/>
          <w:szCs w:val="16"/>
        </w:rPr>
      </w:pPr>
      <w:r>
        <w:rPr>
          <w:rFonts w:cs="IntelOne Display AR Bold"/>
          <w:sz w:val="16"/>
          <w:szCs w:val="16"/>
        </w:rPr>
        <w:t xml:space="preserve">Inserts an interference edge b/w </w:t>
      </w:r>
      <w:r w:rsidR="00C07B29">
        <w:rPr>
          <w:rFonts w:cs="IntelOne Display AR Bold"/>
          <w:sz w:val="16"/>
          <w:szCs w:val="16"/>
        </w:rPr>
        <w:t xml:space="preserve">instruction and defining node of </w:t>
      </w:r>
      <w:proofErr w:type="spellStart"/>
      <w:r w:rsidR="00C07B29">
        <w:rPr>
          <w:rFonts w:cs="IntelOne Display AR Bold"/>
          <w:sz w:val="16"/>
          <w:szCs w:val="16"/>
        </w:rPr>
        <w:t>two_add</w:t>
      </w:r>
      <w:proofErr w:type="spellEnd"/>
      <w:r w:rsidR="00C07B29">
        <w:rPr>
          <w:rFonts w:cs="IntelOne Display AR Bold"/>
          <w:sz w:val="16"/>
          <w:szCs w:val="16"/>
        </w:rPr>
        <w:t xml:space="preserve"> operand if </w:t>
      </w:r>
      <w:proofErr w:type="spellStart"/>
      <w:r w:rsidR="00C07B29">
        <w:rPr>
          <w:rFonts w:cs="IntelOne Display AR Bold"/>
          <w:sz w:val="16"/>
          <w:szCs w:val="16"/>
        </w:rPr>
        <w:t>two_add</w:t>
      </w:r>
      <w:proofErr w:type="spellEnd"/>
      <w:r w:rsidR="00C07B29">
        <w:rPr>
          <w:rFonts w:cs="IntelOne Display AR Bold"/>
          <w:sz w:val="16"/>
          <w:szCs w:val="16"/>
        </w:rPr>
        <w:t xml:space="preserve"> operand is live beyond the </w:t>
      </w:r>
      <w:r w:rsidR="008A44D3">
        <w:rPr>
          <w:rFonts w:cs="IntelOne Display AR Bold"/>
          <w:sz w:val="16"/>
          <w:szCs w:val="16"/>
        </w:rPr>
        <w:t xml:space="preserve">instruction, i.e. was part of live out set at the time of creating interferences for add machine node. </w:t>
      </w:r>
    </w:p>
    <w:p w14:paraId="752DB9DC" w14:textId="3AD62D70" w:rsidR="008A44D3" w:rsidRDefault="008A44D3" w:rsidP="008A44D3">
      <w:pPr>
        <w:pStyle w:val="ListParagraph"/>
        <w:numPr>
          <w:ilvl w:val="0"/>
          <w:numId w:val="12"/>
        </w:numPr>
        <w:spacing w:after="0"/>
        <w:rPr>
          <w:rFonts w:cs="IntelOne Display AR Bold"/>
          <w:sz w:val="16"/>
          <w:szCs w:val="16"/>
        </w:rPr>
      </w:pPr>
      <w:r>
        <w:rPr>
          <w:rFonts w:cs="IntelOne Display AR Bold"/>
          <w:sz w:val="16"/>
          <w:szCs w:val="16"/>
        </w:rPr>
        <w:t>RA-</w:t>
      </w:r>
      <w:r w:rsidR="00E15696">
        <w:rPr>
          <w:rFonts w:cs="IntelOne Display AR Bold"/>
          <w:sz w:val="16"/>
          <w:szCs w:val="16"/>
        </w:rPr>
        <w:t xml:space="preserve">PhaseAggressive coalescing </w:t>
      </w:r>
    </w:p>
    <w:p w14:paraId="53972D54" w14:textId="357F2BFA" w:rsidR="00E15696" w:rsidRDefault="00E15696" w:rsidP="00E15696">
      <w:pPr>
        <w:pStyle w:val="ListParagraph"/>
        <w:numPr>
          <w:ilvl w:val="1"/>
          <w:numId w:val="12"/>
        </w:numPr>
        <w:spacing w:after="0"/>
        <w:rPr>
          <w:rFonts w:cs="IntelOne Display AR Bold"/>
          <w:sz w:val="16"/>
          <w:szCs w:val="16"/>
        </w:rPr>
      </w:pPr>
      <w:r>
        <w:rPr>
          <w:rFonts w:cs="IntelOne Display AR Bold"/>
          <w:sz w:val="16"/>
          <w:szCs w:val="16"/>
        </w:rPr>
        <w:t xml:space="preserve">Injects </w:t>
      </w:r>
      <w:r w:rsidR="00B87F4A">
        <w:rPr>
          <w:rFonts w:cs="IntelOne Display AR Bold"/>
          <w:sz w:val="16"/>
          <w:szCs w:val="16"/>
        </w:rPr>
        <w:t>a</w:t>
      </w:r>
      <w:r>
        <w:rPr>
          <w:rFonts w:cs="IntelOne Display AR Bold"/>
          <w:sz w:val="16"/>
          <w:szCs w:val="16"/>
        </w:rPr>
        <w:t xml:space="preserve"> </w:t>
      </w:r>
      <w:proofErr w:type="spellStart"/>
      <w:r w:rsidR="00B87F4A">
        <w:rPr>
          <w:rFonts w:cs="IntelOne Display AR Bold"/>
          <w:sz w:val="16"/>
          <w:szCs w:val="16"/>
        </w:rPr>
        <w:t>two_add</w:t>
      </w:r>
      <w:proofErr w:type="spellEnd"/>
      <w:r w:rsidR="00B87F4A">
        <w:rPr>
          <w:rFonts w:cs="IntelOne Display AR Bold"/>
          <w:sz w:val="16"/>
          <w:szCs w:val="16"/>
        </w:rPr>
        <w:t xml:space="preserve"> </w:t>
      </w:r>
      <w:proofErr w:type="spellStart"/>
      <w:r w:rsidR="00B87F4A">
        <w:rPr>
          <w:rFonts w:cs="IntelOne Display AR Bold"/>
          <w:sz w:val="16"/>
          <w:szCs w:val="16"/>
        </w:rPr>
        <w:t>MachSpillCopyNode</w:t>
      </w:r>
      <w:proofErr w:type="spellEnd"/>
      <w:r w:rsidR="00B87F4A">
        <w:rPr>
          <w:rFonts w:cs="IntelOne Display AR Bold"/>
          <w:sz w:val="16"/>
          <w:szCs w:val="16"/>
        </w:rPr>
        <w:t xml:space="preserve"> before the add to </w:t>
      </w:r>
      <w:r w:rsidR="00615762">
        <w:rPr>
          <w:rFonts w:cs="IntelOne Display AR Bold"/>
          <w:sz w:val="16"/>
          <w:szCs w:val="16"/>
        </w:rPr>
        <w:t xml:space="preserve">break the live range of </w:t>
      </w:r>
      <w:proofErr w:type="spellStart"/>
      <w:r w:rsidR="00615762">
        <w:rPr>
          <w:rFonts w:cs="IntelOne Display AR Bold"/>
          <w:sz w:val="16"/>
          <w:szCs w:val="16"/>
        </w:rPr>
        <w:t>two_add</w:t>
      </w:r>
      <w:proofErr w:type="spellEnd"/>
      <w:r w:rsidR="00615762">
        <w:rPr>
          <w:rFonts w:cs="IntelOne Display AR Bold"/>
          <w:sz w:val="16"/>
          <w:szCs w:val="16"/>
        </w:rPr>
        <w:t xml:space="preserve"> operand</w:t>
      </w:r>
      <w:r w:rsidR="005710BB">
        <w:rPr>
          <w:rFonts w:cs="IntelOne Display AR Bold"/>
          <w:sz w:val="16"/>
          <w:szCs w:val="16"/>
        </w:rPr>
        <w:t>.</w:t>
      </w:r>
    </w:p>
    <w:p w14:paraId="1140F88C" w14:textId="29F3197B" w:rsidR="00615762" w:rsidRDefault="005710BB" w:rsidP="005710BB">
      <w:pPr>
        <w:pStyle w:val="ListParagraph"/>
        <w:numPr>
          <w:ilvl w:val="0"/>
          <w:numId w:val="12"/>
        </w:numPr>
        <w:spacing w:after="0"/>
        <w:rPr>
          <w:rFonts w:cs="IntelOne Display AR Bold"/>
          <w:sz w:val="16"/>
          <w:szCs w:val="16"/>
        </w:rPr>
      </w:pPr>
      <w:r>
        <w:rPr>
          <w:rFonts w:cs="IntelOne Display AR Bold"/>
          <w:sz w:val="16"/>
          <w:szCs w:val="16"/>
        </w:rPr>
        <w:t>RA-Split</w:t>
      </w:r>
    </w:p>
    <w:p w14:paraId="283749BC" w14:textId="4454CAB4" w:rsidR="005710BB" w:rsidRDefault="005710BB" w:rsidP="005710BB">
      <w:pPr>
        <w:pStyle w:val="ListParagraph"/>
        <w:numPr>
          <w:ilvl w:val="1"/>
          <w:numId w:val="12"/>
        </w:numPr>
        <w:spacing w:after="0"/>
        <w:rPr>
          <w:rFonts w:cs="IntelOne Display AR Bold"/>
          <w:sz w:val="16"/>
          <w:szCs w:val="16"/>
        </w:rPr>
      </w:pPr>
      <w:r>
        <w:rPr>
          <w:rFonts w:cs="IntelOne Display AR Bold"/>
          <w:sz w:val="16"/>
          <w:szCs w:val="16"/>
        </w:rPr>
        <w:t>Unifies the live range of def</w:t>
      </w:r>
      <w:r w:rsidR="004167FD">
        <w:rPr>
          <w:rFonts w:cs="IntelOne Display AR Bold"/>
          <w:sz w:val="16"/>
          <w:szCs w:val="16"/>
        </w:rPr>
        <w:t xml:space="preserve"> operand</w:t>
      </w:r>
      <w:r>
        <w:rPr>
          <w:rFonts w:cs="IntelOne Display AR Bold"/>
          <w:sz w:val="16"/>
          <w:szCs w:val="16"/>
        </w:rPr>
        <w:t xml:space="preserve"> of </w:t>
      </w:r>
      <w:proofErr w:type="spellStart"/>
      <w:r>
        <w:rPr>
          <w:rFonts w:cs="IntelOne Display AR Bold"/>
          <w:sz w:val="16"/>
          <w:szCs w:val="16"/>
        </w:rPr>
        <w:t>MachSpillCopyNode</w:t>
      </w:r>
      <w:proofErr w:type="spellEnd"/>
      <w:r>
        <w:rPr>
          <w:rFonts w:cs="IntelOne Display AR Bold"/>
          <w:sz w:val="16"/>
          <w:szCs w:val="16"/>
        </w:rPr>
        <w:t xml:space="preserve"> </w:t>
      </w:r>
      <w:r w:rsidR="004167FD">
        <w:rPr>
          <w:rFonts w:cs="IntelOne Display AR Bold"/>
          <w:sz w:val="16"/>
          <w:szCs w:val="16"/>
        </w:rPr>
        <w:t xml:space="preserve">with the def operand </w:t>
      </w:r>
      <w:proofErr w:type="gramStart"/>
      <w:r w:rsidR="004167FD">
        <w:rPr>
          <w:rFonts w:cs="IntelOne Display AR Bold"/>
          <w:sz w:val="16"/>
          <w:szCs w:val="16"/>
        </w:rPr>
        <w:t xml:space="preserve">of </w:t>
      </w:r>
      <w:r>
        <w:rPr>
          <w:rFonts w:cs="IntelOne Display AR Bold"/>
          <w:sz w:val="16"/>
          <w:szCs w:val="16"/>
        </w:rPr>
        <w:t xml:space="preserve"> </w:t>
      </w:r>
      <w:r w:rsidR="004167FD">
        <w:rPr>
          <w:rFonts w:cs="IntelOne Display AR Bold"/>
          <w:sz w:val="16"/>
          <w:szCs w:val="16"/>
        </w:rPr>
        <w:t>Add</w:t>
      </w:r>
      <w:proofErr w:type="gramEnd"/>
      <w:r w:rsidR="004167FD">
        <w:rPr>
          <w:rFonts w:cs="IntelOne Display AR Bold"/>
          <w:sz w:val="16"/>
          <w:szCs w:val="16"/>
        </w:rPr>
        <w:t xml:space="preserve"> </w:t>
      </w:r>
      <w:proofErr w:type="spellStart"/>
      <w:r w:rsidR="004167FD">
        <w:rPr>
          <w:rFonts w:cs="IntelOne Display AR Bold"/>
          <w:sz w:val="16"/>
          <w:szCs w:val="16"/>
        </w:rPr>
        <w:t>MachNode</w:t>
      </w:r>
      <w:proofErr w:type="spellEnd"/>
      <w:r w:rsidR="004167FD">
        <w:rPr>
          <w:rFonts w:cs="IntelOne Display AR Bold"/>
          <w:sz w:val="16"/>
          <w:szCs w:val="16"/>
        </w:rPr>
        <w:t>.</w:t>
      </w:r>
    </w:p>
    <w:p w14:paraId="558E8162" w14:textId="1C18E3ED" w:rsidR="004167FD" w:rsidRDefault="00E665BA" w:rsidP="00E665BA">
      <w:pPr>
        <w:pStyle w:val="ListParagraph"/>
        <w:numPr>
          <w:ilvl w:val="0"/>
          <w:numId w:val="12"/>
        </w:numPr>
        <w:spacing w:after="0"/>
        <w:rPr>
          <w:rFonts w:cs="IntelOne Display AR Bold"/>
          <w:sz w:val="16"/>
          <w:szCs w:val="16"/>
        </w:rPr>
      </w:pPr>
      <w:r>
        <w:rPr>
          <w:rFonts w:cs="IntelOne Display AR Bold"/>
          <w:sz w:val="16"/>
          <w:szCs w:val="16"/>
        </w:rPr>
        <w:t>RA-</w:t>
      </w:r>
      <w:proofErr w:type="spellStart"/>
      <w:r>
        <w:rPr>
          <w:rFonts w:cs="IntelOne Display AR Bold"/>
          <w:sz w:val="16"/>
          <w:szCs w:val="16"/>
        </w:rPr>
        <w:t>PhaseCoalEascing</w:t>
      </w:r>
      <w:proofErr w:type="spellEnd"/>
    </w:p>
    <w:p w14:paraId="144D1232" w14:textId="38B3D134"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 xml:space="preserve">Coalesce the live range of </w:t>
      </w:r>
      <w:proofErr w:type="spellStart"/>
      <w:r>
        <w:rPr>
          <w:rFonts w:cs="IntelOne Display AR Bold"/>
          <w:sz w:val="16"/>
          <w:szCs w:val="16"/>
        </w:rPr>
        <w:t>src</w:t>
      </w:r>
      <w:proofErr w:type="spellEnd"/>
      <w:r>
        <w:rPr>
          <w:rFonts w:cs="IntelOne Display AR Bold"/>
          <w:sz w:val="16"/>
          <w:szCs w:val="16"/>
        </w:rPr>
        <w:t xml:space="preserve"> operand of </w:t>
      </w:r>
      <w:proofErr w:type="spellStart"/>
      <w:r>
        <w:rPr>
          <w:rFonts w:cs="IntelOne Display AR Bold"/>
          <w:sz w:val="16"/>
          <w:szCs w:val="16"/>
        </w:rPr>
        <w:t>MachSpillCopyNode</w:t>
      </w:r>
      <w:proofErr w:type="spellEnd"/>
      <w:r>
        <w:rPr>
          <w:rFonts w:cs="IntelOne Display AR Bold"/>
          <w:sz w:val="16"/>
          <w:szCs w:val="16"/>
        </w:rPr>
        <w:t xml:space="preserve"> with def of </w:t>
      </w:r>
      <w:proofErr w:type="spellStart"/>
      <w:r>
        <w:rPr>
          <w:rFonts w:cs="IntelOne Display AR Bold"/>
          <w:sz w:val="16"/>
          <w:szCs w:val="16"/>
        </w:rPr>
        <w:t>MachNode</w:t>
      </w:r>
      <w:proofErr w:type="spellEnd"/>
      <w:r>
        <w:rPr>
          <w:rFonts w:cs="IntelOne Display AR Bold"/>
          <w:sz w:val="16"/>
          <w:szCs w:val="16"/>
        </w:rPr>
        <w:t xml:space="preserve"> if the two live ranges do not intersect.</w:t>
      </w:r>
    </w:p>
    <w:p w14:paraId="42468CF7" w14:textId="66402F29"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 xml:space="preserve">This will happen if the </w:t>
      </w:r>
      <w:proofErr w:type="spellStart"/>
      <w:r>
        <w:rPr>
          <w:rFonts w:cs="IntelOne Display AR Bold"/>
          <w:sz w:val="16"/>
          <w:szCs w:val="16"/>
        </w:rPr>
        <w:t>src</w:t>
      </w:r>
      <w:proofErr w:type="spellEnd"/>
      <w:r>
        <w:rPr>
          <w:rFonts w:cs="IntelOne Display AR Bold"/>
          <w:sz w:val="16"/>
          <w:szCs w:val="16"/>
        </w:rPr>
        <w:t xml:space="preserve"> operand is not used beyond the Add IR. </w:t>
      </w:r>
    </w:p>
    <w:p w14:paraId="74085FFF" w14:textId="1F8DA6AF" w:rsidR="00E665BA" w:rsidRDefault="00E665BA" w:rsidP="000D6EEF">
      <w:pPr>
        <w:spacing w:after="0"/>
        <w:rPr>
          <w:rFonts w:cs="IntelOne Display AR Bold"/>
          <w:sz w:val="16"/>
          <w:szCs w:val="16"/>
        </w:rPr>
      </w:pPr>
    </w:p>
    <w:p w14:paraId="0FB084AA" w14:textId="549E9537" w:rsidR="00C5630B" w:rsidRDefault="000D6EEF" w:rsidP="000D6EEF">
      <w:pPr>
        <w:spacing w:after="0"/>
        <w:rPr>
          <w:rFonts w:cs="IntelOne Display AR Bold"/>
          <w:sz w:val="16"/>
          <w:szCs w:val="16"/>
        </w:rPr>
      </w:pPr>
      <w:r>
        <w:rPr>
          <w:rFonts w:cs="IntelOne Display AR Bold"/>
          <w:sz w:val="16"/>
          <w:szCs w:val="16"/>
        </w:rPr>
        <w:t>Thus, compile</w:t>
      </w:r>
      <w:r w:rsidR="004B3606">
        <w:rPr>
          <w:rFonts w:cs="IntelOne Display AR Bold"/>
          <w:sz w:val="16"/>
          <w:szCs w:val="16"/>
        </w:rPr>
        <w:t>r</w:t>
      </w:r>
      <w:r>
        <w:rPr>
          <w:rFonts w:cs="IntelOne Display AR Bold"/>
          <w:sz w:val="16"/>
          <w:szCs w:val="16"/>
        </w:rPr>
        <w:t xml:space="preserve"> explicitly unifies the live range of </w:t>
      </w:r>
      <w:proofErr w:type="spellStart"/>
      <w:r>
        <w:rPr>
          <w:rFonts w:cs="IntelOne Display AR Bold"/>
          <w:sz w:val="16"/>
          <w:szCs w:val="16"/>
        </w:rPr>
        <w:t>two_add</w:t>
      </w:r>
      <w:proofErr w:type="spellEnd"/>
      <w:r>
        <w:rPr>
          <w:rFonts w:cs="IntelOne Display AR Bold"/>
          <w:sz w:val="16"/>
          <w:szCs w:val="16"/>
        </w:rPr>
        <w:t xml:space="preserve"> operand and </w:t>
      </w:r>
      <w:r w:rsidR="00615ED3">
        <w:rPr>
          <w:rFonts w:cs="IntelOne Display AR Bold"/>
          <w:sz w:val="16"/>
          <w:szCs w:val="16"/>
        </w:rPr>
        <w:t xml:space="preserve">its </w:t>
      </w:r>
      <w:r>
        <w:rPr>
          <w:rFonts w:cs="IntelOne Display AR Bold"/>
          <w:sz w:val="16"/>
          <w:szCs w:val="16"/>
        </w:rPr>
        <w:t xml:space="preserve">def </w:t>
      </w:r>
      <w:r w:rsidR="00D63279">
        <w:rPr>
          <w:rFonts w:cs="IntelOne Display AR Bold"/>
          <w:sz w:val="16"/>
          <w:szCs w:val="16"/>
        </w:rPr>
        <w:t xml:space="preserve">if </w:t>
      </w:r>
      <w:r>
        <w:rPr>
          <w:rFonts w:cs="IntelOne Display AR Bold"/>
          <w:sz w:val="16"/>
          <w:szCs w:val="16"/>
        </w:rPr>
        <w:t>the</w:t>
      </w:r>
      <w:r w:rsidR="00C5630B">
        <w:rPr>
          <w:rFonts w:cs="IntelOne Display AR Bold"/>
          <w:sz w:val="16"/>
          <w:szCs w:val="16"/>
        </w:rPr>
        <w:t xml:space="preserve">ir live range do not interfere and </w:t>
      </w:r>
      <w:r w:rsidR="007736B4">
        <w:rPr>
          <w:rFonts w:cs="IntelOne Display AR Bold"/>
          <w:sz w:val="16"/>
          <w:szCs w:val="16"/>
        </w:rPr>
        <w:t xml:space="preserve">do </w:t>
      </w:r>
      <w:r w:rsidR="00C5630B">
        <w:rPr>
          <w:rFonts w:cs="IntelOne Display AR Bold"/>
          <w:sz w:val="16"/>
          <w:szCs w:val="16"/>
        </w:rPr>
        <w:t xml:space="preserve">not </w:t>
      </w:r>
      <w:r w:rsidR="009B5C62">
        <w:rPr>
          <w:rFonts w:cs="IntelOne Display AR Bold"/>
          <w:sz w:val="16"/>
          <w:szCs w:val="16"/>
        </w:rPr>
        <w:t xml:space="preserve">just </w:t>
      </w:r>
      <w:r w:rsidR="00C5630B">
        <w:rPr>
          <w:rFonts w:cs="IntelOne Display AR Bold"/>
          <w:sz w:val="16"/>
          <w:szCs w:val="16"/>
        </w:rPr>
        <w:t>rely on colour biasing.</w:t>
      </w:r>
    </w:p>
    <w:p w14:paraId="4151D09B" w14:textId="77777777" w:rsidR="00C5630B" w:rsidRDefault="00C5630B" w:rsidP="000D6EEF">
      <w:pPr>
        <w:spacing w:after="0"/>
        <w:rPr>
          <w:rFonts w:cs="IntelOne Display AR Bold"/>
          <w:sz w:val="16"/>
          <w:szCs w:val="16"/>
        </w:rPr>
      </w:pPr>
    </w:p>
    <w:p w14:paraId="3464D24A" w14:textId="08F065FC" w:rsidR="00C5630B" w:rsidRDefault="00C5630B" w:rsidP="000D6EEF">
      <w:pPr>
        <w:spacing w:after="0"/>
        <w:rPr>
          <w:rFonts w:cs="IntelOne Display AR Bold"/>
          <w:sz w:val="16"/>
          <w:szCs w:val="16"/>
        </w:rPr>
      </w:pPr>
      <w:r>
        <w:rPr>
          <w:rFonts w:cs="IntelOne Display AR Bold"/>
          <w:sz w:val="16"/>
          <w:szCs w:val="16"/>
        </w:rPr>
        <w:t xml:space="preserve">Q How is NDD instruction different from </w:t>
      </w:r>
      <w:proofErr w:type="spellStart"/>
      <w:r>
        <w:rPr>
          <w:rFonts w:cs="IntelOne Display AR Bold"/>
          <w:sz w:val="16"/>
          <w:szCs w:val="16"/>
        </w:rPr>
        <w:t>TwoAddr</w:t>
      </w:r>
      <w:proofErr w:type="spellEnd"/>
      <w:r w:rsidR="00BD4EF9">
        <w:rPr>
          <w:rFonts w:cs="IntelOne Display AR Bold"/>
          <w:sz w:val="16"/>
          <w:szCs w:val="16"/>
        </w:rPr>
        <w:t xml:space="preserve"> i</w:t>
      </w:r>
      <w:r>
        <w:rPr>
          <w:rFonts w:cs="IntelOne Display AR Bold"/>
          <w:sz w:val="16"/>
          <w:szCs w:val="16"/>
        </w:rPr>
        <w:t>nstruction?</w:t>
      </w:r>
    </w:p>
    <w:p w14:paraId="77E604F1" w14:textId="7A84DF2C" w:rsidR="00C07335" w:rsidRDefault="00C07335" w:rsidP="000D6EEF">
      <w:pPr>
        <w:spacing w:after="0"/>
        <w:rPr>
          <w:rFonts w:cs="IntelOne Display AR Bold"/>
          <w:sz w:val="16"/>
          <w:szCs w:val="16"/>
        </w:rPr>
      </w:pPr>
      <w:r>
        <w:rPr>
          <w:rFonts w:cs="IntelOne Display AR Bold"/>
          <w:sz w:val="16"/>
          <w:szCs w:val="16"/>
        </w:rPr>
        <w:t xml:space="preserve">A. </w:t>
      </w:r>
      <w:r w:rsidR="00A82583">
        <w:rPr>
          <w:rFonts w:cs="IntelOne Display AR Bold"/>
          <w:sz w:val="16"/>
          <w:szCs w:val="16"/>
        </w:rPr>
        <w:t xml:space="preserve">While the number of </w:t>
      </w:r>
      <w:proofErr w:type="spellStart"/>
      <w:r w:rsidR="00A82583">
        <w:rPr>
          <w:rFonts w:cs="IntelOne Display AR Bold"/>
          <w:sz w:val="16"/>
          <w:szCs w:val="16"/>
        </w:rPr>
        <w:t>MachOperands</w:t>
      </w:r>
      <w:proofErr w:type="spellEnd"/>
      <w:r w:rsidR="00A82583">
        <w:rPr>
          <w:rFonts w:cs="IntelOne Display AR Bold"/>
          <w:sz w:val="16"/>
          <w:szCs w:val="16"/>
        </w:rPr>
        <w:t xml:space="preserve"> </w:t>
      </w:r>
      <w:r w:rsidR="006A1EAE">
        <w:rPr>
          <w:rFonts w:cs="IntelOne Display AR Bold"/>
          <w:sz w:val="16"/>
          <w:szCs w:val="16"/>
        </w:rPr>
        <w:t xml:space="preserve">associated with a </w:t>
      </w:r>
      <w:proofErr w:type="spellStart"/>
      <w:r w:rsidR="006A1EAE">
        <w:rPr>
          <w:rFonts w:cs="IntelOne Display AR Bold"/>
          <w:sz w:val="16"/>
          <w:szCs w:val="16"/>
        </w:rPr>
        <w:t>TwoAddr</w:t>
      </w:r>
      <w:proofErr w:type="spellEnd"/>
      <w:r w:rsidR="006A1EAE">
        <w:rPr>
          <w:rFonts w:cs="IntelOne Display AR Bold"/>
          <w:sz w:val="16"/>
          <w:szCs w:val="16"/>
        </w:rPr>
        <w:t xml:space="preserve"> </w:t>
      </w:r>
      <w:proofErr w:type="spellStart"/>
      <w:r w:rsidR="006A1EAE">
        <w:rPr>
          <w:rFonts w:cs="IntelOne Display AR Bold"/>
          <w:sz w:val="16"/>
          <w:szCs w:val="16"/>
        </w:rPr>
        <w:t>MachNode</w:t>
      </w:r>
      <w:proofErr w:type="spellEnd"/>
      <w:r w:rsidR="006A1EAE">
        <w:rPr>
          <w:rFonts w:cs="IntelOne Display AR Bold"/>
          <w:sz w:val="16"/>
          <w:szCs w:val="16"/>
        </w:rPr>
        <w:t xml:space="preserve"> </w:t>
      </w:r>
      <w:r w:rsidR="00A82583">
        <w:rPr>
          <w:rFonts w:cs="IntelOne Display AR Bold"/>
          <w:sz w:val="16"/>
          <w:szCs w:val="16"/>
        </w:rPr>
        <w:t xml:space="preserve">are same for both the </w:t>
      </w:r>
      <w:r w:rsidR="006A1EAE">
        <w:rPr>
          <w:rFonts w:cs="IntelOne Display AR Bold"/>
          <w:sz w:val="16"/>
          <w:szCs w:val="16"/>
        </w:rPr>
        <w:t xml:space="preserve">variants, RA explicitly unifies the live range of </w:t>
      </w:r>
      <w:proofErr w:type="spellStart"/>
      <w:r w:rsidR="00402E28">
        <w:rPr>
          <w:rFonts w:cs="IntelOne Display AR Bold"/>
          <w:sz w:val="16"/>
          <w:szCs w:val="16"/>
        </w:rPr>
        <w:t>T</w:t>
      </w:r>
      <w:r w:rsidR="008F66A1">
        <w:rPr>
          <w:rFonts w:cs="IntelOne Display AR Bold"/>
          <w:sz w:val="16"/>
          <w:szCs w:val="16"/>
        </w:rPr>
        <w:t>woAdd</w:t>
      </w:r>
      <w:proofErr w:type="spellEnd"/>
      <w:r w:rsidR="008F66A1">
        <w:rPr>
          <w:rFonts w:cs="IntelOne Display AR Bold"/>
          <w:sz w:val="16"/>
          <w:szCs w:val="16"/>
        </w:rPr>
        <w:t xml:space="preserve"> operand with the def operand which ensure allocation of same </w:t>
      </w:r>
      <w:r w:rsidR="00FA38DE">
        <w:rPr>
          <w:rFonts w:cs="IntelOne Display AR Bold"/>
          <w:sz w:val="16"/>
          <w:szCs w:val="16"/>
        </w:rPr>
        <w:t>register to both</w:t>
      </w:r>
      <w:r w:rsidR="00DA54CF">
        <w:rPr>
          <w:rFonts w:cs="IntelOne Display AR Bold"/>
          <w:sz w:val="16"/>
          <w:szCs w:val="16"/>
        </w:rPr>
        <w:t xml:space="preserve"> of them,</w:t>
      </w:r>
      <w:r w:rsidR="00FA38DE">
        <w:rPr>
          <w:rFonts w:cs="IntelOne Display AR Bold"/>
          <w:sz w:val="16"/>
          <w:szCs w:val="16"/>
        </w:rPr>
        <w:t xml:space="preserve"> </w:t>
      </w:r>
      <w:proofErr w:type="spellStart"/>
      <w:r w:rsidR="00FA38DE">
        <w:rPr>
          <w:rFonts w:cs="IntelOne Display AR Bold"/>
          <w:sz w:val="16"/>
          <w:szCs w:val="16"/>
        </w:rPr>
        <w:t>there by</w:t>
      </w:r>
      <w:proofErr w:type="spellEnd"/>
      <w:r w:rsidR="00FA38DE">
        <w:rPr>
          <w:rFonts w:cs="IntelOne Display AR Bold"/>
          <w:sz w:val="16"/>
          <w:szCs w:val="16"/>
        </w:rPr>
        <w:t xml:space="preserve"> removing redundant copy spill instruction before the </w:t>
      </w:r>
      <w:proofErr w:type="gramStart"/>
      <w:r w:rsidR="00FA38DE">
        <w:rPr>
          <w:rFonts w:cs="IntelOne Display AR Bold"/>
          <w:sz w:val="16"/>
          <w:szCs w:val="16"/>
        </w:rPr>
        <w:t>two address</w:t>
      </w:r>
      <w:proofErr w:type="gramEnd"/>
      <w:r w:rsidR="00FA38DE">
        <w:rPr>
          <w:rFonts w:cs="IntelOne Display AR Bold"/>
          <w:sz w:val="16"/>
          <w:szCs w:val="16"/>
        </w:rPr>
        <w:t xml:space="preserve"> instruction. </w:t>
      </w:r>
    </w:p>
    <w:p w14:paraId="48E64217" w14:textId="77777777" w:rsidR="00FA38DE" w:rsidRDefault="00FA38DE" w:rsidP="000D6EEF">
      <w:pPr>
        <w:spacing w:after="0"/>
        <w:rPr>
          <w:rFonts w:cs="IntelOne Display AR Bold"/>
          <w:sz w:val="16"/>
          <w:szCs w:val="16"/>
        </w:rPr>
      </w:pPr>
    </w:p>
    <w:p w14:paraId="568949CA" w14:textId="15FD45D0" w:rsidR="00FA38DE" w:rsidRDefault="00FA38DE" w:rsidP="000D6EEF">
      <w:pPr>
        <w:spacing w:after="0"/>
        <w:rPr>
          <w:rFonts w:cs="IntelOne Display AR Bold"/>
          <w:sz w:val="16"/>
          <w:szCs w:val="16"/>
        </w:rPr>
      </w:pPr>
      <w:r>
        <w:rPr>
          <w:rFonts w:cs="IntelOne Display AR Bold"/>
          <w:sz w:val="16"/>
          <w:szCs w:val="16"/>
        </w:rPr>
        <w:t xml:space="preserve">Q. What is the need </w:t>
      </w:r>
      <w:r w:rsidR="00737B8C">
        <w:rPr>
          <w:rFonts w:cs="IntelOne Display AR Bold"/>
          <w:sz w:val="16"/>
          <w:szCs w:val="16"/>
        </w:rPr>
        <w:t>for</w:t>
      </w:r>
      <w:r>
        <w:rPr>
          <w:rFonts w:cs="IntelOne Display AR Bold"/>
          <w:sz w:val="16"/>
          <w:szCs w:val="16"/>
        </w:rPr>
        <w:t xml:space="preserve"> EVEX to REX</w:t>
      </w:r>
      <w:r w:rsidR="009C64DF">
        <w:rPr>
          <w:rFonts w:cs="IntelOne Display AR Bold"/>
          <w:sz w:val="16"/>
          <w:szCs w:val="16"/>
        </w:rPr>
        <w:t xml:space="preserve"> / REX2 demotion?</w:t>
      </w:r>
    </w:p>
    <w:p w14:paraId="2FEAC38C" w14:textId="2BC81D76" w:rsidR="00057C83" w:rsidRDefault="009C64DF" w:rsidP="000D6EEF">
      <w:pPr>
        <w:spacing w:after="0"/>
        <w:rPr>
          <w:rFonts w:cs="IntelOne Display AR Bold"/>
          <w:sz w:val="16"/>
          <w:szCs w:val="16"/>
        </w:rPr>
      </w:pPr>
      <w:r>
        <w:rPr>
          <w:rFonts w:cs="IntelOne Display AR Bold"/>
          <w:sz w:val="16"/>
          <w:szCs w:val="16"/>
        </w:rPr>
        <w:lastRenderedPageBreak/>
        <w:t>A. NDD instruction uses a bulky 4-byte prefix</w:t>
      </w:r>
      <w:r w:rsidR="00737B8C">
        <w:rPr>
          <w:rFonts w:cs="IntelOne Display AR Bold"/>
          <w:sz w:val="16"/>
          <w:szCs w:val="16"/>
        </w:rPr>
        <w:t>;</w:t>
      </w:r>
      <w:r>
        <w:rPr>
          <w:rFonts w:cs="IntelOne Display AR Bold"/>
          <w:sz w:val="16"/>
          <w:szCs w:val="16"/>
        </w:rPr>
        <w:t xml:space="preserve"> thus</w:t>
      </w:r>
      <w:r w:rsidR="00F26B2B">
        <w:rPr>
          <w:rFonts w:cs="IntelOne Display AR Bold"/>
          <w:sz w:val="16"/>
          <w:szCs w:val="16"/>
        </w:rPr>
        <w:t>,</w:t>
      </w:r>
      <w:r>
        <w:rPr>
          <w:rFonts w:cs="IntelOne Display AR Bold"/>
          <w:sz w:val="16"/>
          <w:szCs w:val="16"/>
        </w:rPr>
        <w:t xml:space="preserve"> even though we save </w:t>
      </w:r>
      <w:r w:rsidR="0097464A">
        <w:rPr>
          <w:rFonts w:cs="IntelOne Display AR Bold"/>
          <w:sz w:val="16"/>
          <w:szCs w:val="16"/>
        </w:rPr>
        <w:t xml:space="preserve">GPR2GPR </w:t>
      </w:r>
      <w:r>
        <w:rPr>
          <w:rFonts w:cs="IntelOne Display AR Bold"/>
          <w:sz w:val="16"/>
          <w:szCs w:val="16"/>
        </w:rPr>
        <w:t>copy spill</w:t>
      </w:r>
      <w:r w:rsidR="00737B8C">
        <w:rPr>
          <w:rFonts w:cs="IntelOne Display AR Bold"/>
          <w:sz w:val="16"/>
          <w:szCs w:val="16"/>
        </w:rPr>
        <w:t>,</w:t>
      </w:r>
      <w:r w:rsidR="007A09A7">
        <w:rPr>
          <w:rFonts w:cs="IntelOne Display AR Bold"/>
          <w:sz w:val="16"/>
          <w:szCs w:val="16"/>
        </w:rPr>
        <w:t xml:space="preserve"> which is generally absorbed during </w:t>
      </w:r>
      <w:r w:rsidR="00737B8C">
        <w:rPr>
          <w:rFonts w:cs="IntelOne Display AR Bold"/>
          <w:sz w:val="16"/>
          <w:szCs w:val="16"/>
        </w:rPr>
        <w:t xml:space="preserve">the </w:t>
      </w:r>
      <w:r w:rsidR="007A09A7">
        <w:rPr>
          <w:rFonts w:cs="IntelOne Display AR Bold"/>
          <w:sz w:val="16"/>
          <w:szCs w:val="16"/>
        </w:rPr>
        <w:t>Register Renaming stage and is never issued to OOO execution port</w:t>
      </w:r>
      <w:r w:rsidR="00C84571">
        <w:rPr>
          <w:rFonts w:cs="IntelOne Display AR Bold"/>
          <w:sz w:val="16"/>
          <w:szCs w:val="16"/>
        </w:rPr>
        <w:t xml:space="preserve">, we </w:t>
      </w:r>
      <w:r w:rsidR="00021A7F">
        <w:rPr>
          <w:rFonts w:cs="IntelOne Display AR Bold"/>
          <w:sz w:val="16"/>
          <w:szCs w:val="16"/>
        </w:rPr>
        <w:t>inc</w:t>
      </w:r>
      <w:r w:rsidR="00563E8D">
        <w:rPr>
          <w:rFonts w:cs="IntelOne Display AR Bold"/>
          <w:sz w:val="16"/>
          <w:szCs w:val="16"/>
        </w:rPr>
        <w:t>rease th</w:t>
      </w:r>
      <w:r w:rsidR="00831ECC">
        <w:rPr>
          <w:rFonts w:cs="IntelOne Display AR Bold"/>
          <w:sz w:val="16"/>
          <w:szCs w:val="16"/>
        </w:rPr>
        <w:t>e overall code size which</w:t>
      </w:r>
      <w:r w:rsidR="005A3EED">
        <w:rPr>
          <w:rFonts w:cs="IntelOne Display AR Bold"/>
          <w:sz w:val="16"/>
          <w:szCs w:val="16"/>
        </w:rPr>
        <w:t>,</w:t>
      </w:r>
      <w:r w:rsidR="00831ECC">
        <w:rPr>
          <w:rFonts w:cs="IntelOne Display AR Bold"/>
          <w:sz w:val="16"/>
          <w:szCs w:val="16"/>
        </w:rPr>
        <w:t xml:space="preserve"> </w:t>
      </w:r>
      <w:r w:rsidR="005F3C83">
        <w:rPr>
          <w:rFonts w:cs="IntelOne Display AR Bold"/>
          <w:sz w:val="16"/>
          <w:szCs w:val="16"/>
        </w:rPr>
        <w:t>as a side effect</w:t>
      </w:r>
      <w:r w:rsidR="005A3EED">
        <w:rPr>
          <w:rFonts w:cs="IntelOne Display AR Bold"/>
          <w:sz w:val="16"/>
          <w:szCs w:val="16"/>
        </w:rPr>
        <w:t>,</w:t>
      </w:r>
      <w:r w:rsidR="005F3C83">
        <w:rPr>
          <w:rFonts w:cs="IntelOne Display AR Bold"/>
          <w:sz w:val="16"/>
          <w:szCs w:val="16"/>
        </w:rPr>
        <w:t xml:space="preserve"> </w:t>
      </w:r>
      <w:r w:rsidR="00831ECC">
        <w:rPr>
          <w:rFonts w:cs="IntelOne Display AR Bold"/>
          <w:sz w:val="16"/>
          <w:szCs w:val="16"/>
        </w:rPr>
        <w:t xml:space="preserve">may </w:t>
      </w:r>
      <w:r w:rsidR="005F3C83">
        <w:rPr>
          <w:rFonts w:cs="IntelOne Display AR Bold"/>
          <w:sz w:val="16"/>
          <w:szCs w:val="16"/>
        </w:rPr>
        <w:t xml:space="preserve">impact </w:t>
      </w:r>
      <w:r w:rsidR="00831ECC">
        <w:rPr>
          <w:rFonts w:cs="IntelOne Display AR Bold"/>
          <w:sz w:val="16"/>
          <w:szCs w:val="16"/>
        </w:rPr>
        <w:t>inlining decisions</w:t>
      </w:r>
      <w:r w:rsidR="005F3C83">
        <w:rPr>
          <w:rFonts w:cs="IntelOne Display AR Bold"/>
          <w:sz w:val="16"/>
          <w:szCs w:val="16"/>
        </w:rPr>
        <w:t xml:space="preserve">. </w:t>
      </w:r>
    </w:p>
    <w:p w14:paraId="79B5506E" w14:textId="6C02D97B" w:rsidR="00563E8D" w:rsidRDefault="00563E8D" w:rsidP="000D6EEF">
      <w:pPr>
        <w:spacing w:after="0"/>
        <w:rPr>
          <w:rFonts w:cs="IntelOne Display AR Bold"/>
          <w:sz w:val="16"/>
          <w:szCs w:val="16"/>
        </w:rPr>
      </w:pPr>
    </w:p>
    <w:p w14:paraId="5F41F693" w14:textId="517A3D8D" w:rsidR="00673175" w:rsidRDefault="0085547D" w:rsidP="000D6EEF">
      <w:pPr>
        <w:spacing w:after="0"/>
        <w:rPr>
          <w:rFonts w:cs="IntelOne Display AR Bold"/>
          <w:sz w:val="16"/>
          <w:szCs w:val="16"/>
        </w:rPr>
      </w:pPr>
      <w:r>
        <w:rPr>
          <w:rFonts w:cs="IntelOne Display AR Bold"/>
          <w:sz w:val="16"/>
          <w:szCs w:val="16"/>
        </w:rPr>
        <w:t>Thus</w:t>
      </w:r>
      <w:r w:rsidR="00844041">
        <w:rPr>
          <w:rFonts w:cs="IntelOne Display AR Bold"/>
          <w:sz w:val="16"/>
          <w:szCs w:val="16"/>
        </w:rPr>
        <w:t>,</w:t>
      </w:r>
      <w:r>
        <w:rPr>
          <w:rFonts w:cs="IntelOne Display AR Bold"/>
          <w:sz w:val="16"/>
          <w:szCs w:val="16"/>
        </w:rPr>
        <w:t xml:space="preserve"> EVEX to REX / REX2 demotion is a technique to counter redundant code size increase </w:t>
      </w:r>
      <w:r w:rsidR="00844041">
        <w:rPr>
          <w:rFonts w:cs="IntelOne Display AR Bold"/>
          <w:sz w:val="16"/>
          <w:szCs w:val="16"/>
        </w:rPr>
        <w:t xml:space="preserve">if </w:t>
      </w:r>
      <w:r w:rsidR="006D7F27">
        <w:rPr>
          <w:rFonts w:cs="IntelOne Display AR Bold"/>
          <w:sz w:val="16"/>
          <w:szCs w:val="16"/>
        </w:rPr>
        <w:t xml:space="preserve">one of the two source operands </w:t>
      </w:r>
      <w:r w:rsidR="00794FDD">
        <w:rPr>
          <w:rFonts w:cs="IntelOne Display AR Bold"/>
          <w:sz w:val="16"/>
          <w:szCs w:val="16"/>
        </w:rPr>
        <w:t>is</w:t>
      </w:r>
      <w:r w:rsidR="006D7F27">
        <w:rPr>
          <w:rFonts w:cs="IntelOne Display AR Bold"/>
          <w:sz w:val="16"/>
          <w:szCs w:val="16"/>
        </w:rPr>
        <w:t xml:space="preserve"> not live beyond the instruction. There are </w:t>
      </w:r>
      <w:r w:rsidR="00717D05">
        <w:rPr>
          <w:rFonts w:cs="IntelOne Display AR Bold"/>
          <w:sz w:val="16"/>
          <w:szCs w:val="16"/>
        </w:rPr>
        <w:t>multiple</w:t>
      </w:r>
      <w:r w:rsidR="006D7F27">
        <w:rPr>
          <w:rFonts w:cs="IntelOne Display AR Bold"/>
          <w:sz w:val="16"/>
          <w:szCs w:val="16"/>
        </w:rPr>
        <w:t xml:space="preserve"> approaches to address this</w:t>
      </w:r>
    </w:p>
    <w:p w14:paraId="08538C9B" w14:textId="5007B345" w:rsidR="006D7F27" w:rsidRDefault="00E37B39" w:rsidP="006D7F27">
      <w:pPr>
        <w:pStyle w:val="ListParagraph"/>
        <w:numPr>
          <w:ilvl w:val="0"/>
          <w:numId w:val="13"/>
        </w:numPr>
        <w:spacing w:after="0"/>
        <w:rPr>
          <w:rFonts w:cs="IntelOne Display AR Bold"/>
          <w:sz w:val="16"/>
          <w:szCs w:val="16"/>
        </w:rPr>
      </w:pPr>
      <w:r>
        <w:rPr>
          <w:rFonts w:cs="IntelOne Display AR Bold"/>
          <w:sz w:val="16"/>
          <w:szCs w:val="16"/>
        </w:rPr>
        <w:t xml:space="preserve">Once RA determines </w:t>
      </w:r>
      <w:r w:rsidR="001A179F">
        <w:rPr>
          <w:rFonts w:cs="IntelOne Display AR Bold"/>
          <w:sz w:val="16"/>
          <w:szCs w:val="16"/>
        </w:rPr>
        <w:t xml:space="preserve">non-intersecting live ranges of source and definition operand of an NDD </w:t>
      </w:r>
      <w:proofErr w:type="spellStart"/>
      <w:r w:rsidR="000A429B">
        <w:rPr>
          <w:rFonts w:cs="IntelOne Display AR Bold"/>
          <w:sz w:val="16"/>
          <w:szCs w:val="16"/>
        </w:rPr>
        <w:t>MachNode</w:t>
      </w:r>
      <w:proofErr w:type="spellEnd"/>
      <w:r w:rsidR="000A429B">
        <w:rPr>
          <w:rFonts w:cs="IntelOne Display AR Bold"/>
          <w:sz w:val="16"/>
          <w:szCs w:val="16"/>
        </w:rPr>
        <w:t xml:space="preserve">, it can </w:t>
      </w:r>
      <w:r w:rsidR="00544F4F">
        <w:rPr>
          <w:rFonts w:cs="IntelOne Display AR Bold"/>
          <w:sz w:val="16"/>
          <w:szCs w:val="16"/>
        </w:rPr>
        <w:t xml:space="preserve">bias the </w:t>
      </w:r>
      <w:r w:rsidR="00985F1F">
        <w:rPr>
          <w:rFonts w:cs="IntelOne Display AR Bold"/>
          <w:sz w:val="16"/>
          <w:szCs w:val="16"/>
        </w:rPr>
        <w:t>colour</w:t>
      </w:r>
      <w:r w:rsidR="00544F4F">
        <w:rPr>
          <w:rFonts w:cs="IntelOne Display AR Bold"/>
          <w:sz w:val="16"/>
          <w:szCs w:val="16"/>
        </w:rPr>
        <w:t xml:space="preserve"> to </w:t>
      </w:r>
      <w:r w:rsidR="000A429B">
        <w:rPr>
          <w:rFonts w:cs="IntelOne Display AR Bold"/>
          <w:sz w:val="16"/>
          <w:szCs w:val="16"/>
        </w:rPr>
        <w:t xml:space="preserve">register mask </w:t>
      </w:r>
      <w:r w:rsidR="000F6AFE">
        <w:rPr>
          <w:rFonts w:cs="IntelOne Display AR Bold"/>
          <w:sz w:val="16"/>
          <w:szCs w:val="16"/>
        </w:rPr>
        <w:t>(</w:t>
      </w:r>
      <w:r w:rsidR="000A429B">
        <w:rPr>
          <w:rFonts w:cs="IntelOne Display AR Bold"/>
          <w:sz w:val="16"/>
          <w:szCs w:val="16"/>
        </w:rPr>
        <w:t>which by the way is statically associated with operand</w:t>
      </w:r>
      <w:r w:rsidR="000F6AFE">
        <w:rPr>
          <w:rFonts w:cs="IntelOne Display AR Bold"/>
          <w:sz w:val="16"/>
          <w:szCs w:val="16"/>
        </w:rPr>
        <w:t xml:space="preserve">s of a matcher pattern) </w:t>
      </w:r>
      <w:r w:rsidR="00C521A8">
        <w:rPr>
          <w:rFonts w:cs="IntelOne Display AR Bold"/>
          <w:sz w:val="16"/>
          <w:szCs w:val="16"/>
        </w:rPr>
        <w:t>of</w:t>
      </w:r>
      <w:r w:rsidR="000F6AFE">
        <w:rPr>
          <w:rFonts w:cs="IntelOne Display AR Bold"/>
          <w:sz w:val="16"/>
          <w:szCs w:val="16"/>
        </w:rPr>
        <w:t xml:space="preserve"> legacy register </w:t>
      </w:r>
      <w:r w:rsidR="00C6705B">
        <w:rPr>
          <w:rFonts w:cs="IntelOne Display AR Bold"/>
          <w:sz w:val="16"/>
          <w:szCs w:val="16"/>
        </w:rPr>
        <w:t>class, to ensure emission of REX encoding rather than giving allocator a freedom to pick a</w:t>
      </w:r>
      <w:r w:rsidR="00544F4F">
        <w:rPr>
          <w:rFonts w:cs="IntelOne Display AR Bold"/>
          <w:sz w:val="16"/>
          <w:szCs w:val="16"/>
        </w:rPr>
        <w:t>ny</w:t>
      </w:r>
      <w:r w:rsidR="00C6705B">
        <w:rPr>
          <w:rFonts w:cs="IntelOne Display AR Bold"/>
          <w:sz w:val="16"/>
          <w:szCs w:val="16"/>
        </w:rPr>
        <w:t xml:space="preserve"> colo</w:t>
      </w:r>
      <w:r w:rsidR="00981975">
        <w:rPr>
          <w:rFonts w:cs="IntelOne Display AR Bold"/>
          <w:sz w:val="16"/>
          <w:szCs w:val="16"/>
        </w:rPr>
        <w:t xml:space="preserve">ur </w:t>
      </w:r>
      <w:r w:rsidR="00C6705B">
        <w:rPr>
          <w:rFonts w:cs="IntelOne Display AR Bold"/>
          <w:sz w:val="16"/>
          <w:szCs w:val="16"/>
        </w:rPr>
        <w:t>from EGPR register class</w:t>
      </w:r>
      <w:r w:rsidR="00544F4F">
        <w:rPr>
          <w:rFonts w:cs="IntelOne Display AR Bold"/>
          <w:sz w:val="16"/>
          <w:szCs w:val="16"/>
        </w:rPr>
        <w:t xml:space="preserve"> as it will need additional byte for REX2 encoding.</w:t>
      </w:r>
    </w:p>
    <w:p w14:paraId="5DB54770" w14:textId="4A615E4A" w:rsidR="00544F4F" w:rsidRDefault="00592767" w:rsidP="006D7F27">
      <w:pPr>
        <w:pStyle w:val="ListParagraph"/>
        <w:numPr>
          <w:ilvl w:val="0"/>
          <w:numId w:val="13"/>
        </w:numPr>
        <w:spacing w:after="0"/>
        <w:rPr>
          <w:rFonts w:cs="IntelOne Display AR Bold"/>
          <w:sz w:val="16"/>
          <w:szCs w:val="16"/>
        </w:rPr>
      </w:pPr>
      <w:r>
        <w:rPr>
          <w:rFonts w:cs="IntelOne Display AR Bold"/>
          <w:sz w:val="16"/>
          <w:szCs w:val="16"/>
        </w:rPr>
        <w:t xml:space="preserve">An explicit pass in allocation before </w:t>
      </w:r>
      <w:proofErr w:type="spellStart"/>
      <w:r>
        <w:rPr>
          <w:rFonts w:cs="IntelOne Display AR Bold"/>
          <w:sz w:val="16"/>
          <w:szCs w:val="16"/>
        </w:rPr>
        <w:t>PhaseCoal</w:t>
      </w:r>
      <w:r w:rsidR="00194CFE">
        <w:rPr>
          <w:rFonts w:cs="IntelOne Display AR Bold"/>
          <w:sz w:val="16"/>
          <w:szCs w:val="16"/>
        </w:rPr>
        <w:t>eascing</w:t>
      </w:r>
      <w:proofErr w:type="spellEnd"/>
      <w:r w:rsidR="00194CFE">
        <w:rPr>
          <w:rFonts w:cs="IntelOne Display AR Bold"/>
          <w:sz w:val="16"/>
          <w:szCs w:val="16"/>
        </w:rPr>
        <w:t xml:space="preserve"> </w:t>
      </w:r>
      <w:r w:rsidR="00B716DB">
        <w:rPr>
          <w:rFonts w:cs="IntelOne Display AR Bold"/>
          <w:sz w:val="16"/>
          <w:szCs w:val="16"/>
        </w:rPr>
        <w:t>to unify</w:t>
      </w:r>
      <w:r w:rsidR="00194CFE">
        <w:rPr>
          <w:rFonts w:cs="IntelOne Display AR Bold"/>
          <w:sz w:val="16"/>
          <w:szCs w:val="16"/>
        </w:rPr>
        <w:t xml:space="preserve"> the l</w:t>
      </w:r>
      <w:r>
        <w:rPr>
          <w:rFonts w:cs="IntelOne Display AR Bold"/>
          <w:sz w:val="16"/>
          <w:szCs w:val="16"/>
        </w:rPr>
        <w:t xml:space="preserve">ive range of </w:t>
      </w:r>
      <w:r w:rsidR="00194CFE">
        <w:rPr>
          <w:rFonts w:cs="IntelOne Display AR Bold"/>
          <w:sz w:val="16"/>
          <w:szCs w:val="16"/>
        </w:rPr>
        <w:t xml:space="preserve">non-intersecting </w:t>
      </w:r>
      <w:r>
        <w:rPr>
          <w:rFonts w:cs="IntelOne Display AR Bold"/>
          <w:sz w:val="16"/>
          <w:szCs w:val="16"/>
        </w:rPr>
        <w:t xml:space="preserve">source and definition </w:t>
      </w:r>
      <w:r w:rsidR="00194CFE">
        <w:rPr>
          <w:rFonts w:cs="IntelOne Display AR Bold"/>
          <w:sz w:val="16"/>
          <w:szCs w:val="16"/>
        </w:rPr>
        <w:t xml:space="preserve">operand </w:t>
      </w:r>
      <w:r w:rsidR="00B716DB">
        <w:rPr>
          <w:rFonts w:cs="IntelOne Display AR Bold"/>
          <w:sz w:val="16"/>
          <w:szCs w:val="16"/>
        </w:rPr>
        <w:t xml:space="preserve">of an NDD </w:t>
      </w:r>
      <w:proofErr w:type="spellStart"/>
      <w:r w:rsidR="00B716DB">
        <w:rPr>
          <w:rFonts w:cs="IntelOne Display AR Bold"/>
          <w:sz w:val="16"/>
          <w:szCs w:val="16"/>
        </w:rPr>
        <w:t>MachNode</w:t>
      </w:r>
      <w:proofErr w:type="spellEnd"/>
      <w:r w:rsidR="00D77FCF">
        <w:rPr>
          <w:rFonts w:cs="IntelOne Display AR Bold"/>
          <w:sz w:val="16"/>
          <w:szCs w:val="16"/>
        </w:rPr>
        <w:t xml:space="preserve">, RA is </w:t>
      </w:r>
      <w:r w:rsidR="0008181A">
        <w:rPr>
          <w:rFonts w:cs="IntelOne Display AR Bold"/>
          <w:sz w:val="16"/>
          <w:szCs w:val="16"/>
        </w:rPr>
        <w:t xml:space="preserve">then </w:t>
      </w:r>
      <w:r w:rsidR="00D77FCF">
        <w:rPr>
          <w:rFonts w:cs="IntelOne Display AR Bold"/>
          <w:sz w:val="16"/>
          <w:szCs w:val="16"/>
        </w:rPr>
        <w:t xml:space="preserve">free to assign any colour to </w:t>
      </w:r>
      <w:r w:rsidR="0008181A">
        <w:rPr>
          <w:rFonts w:cs="IntelOne Display AR Bold"/>
          <w:sz w:val="16"/>
          <w:szCs w:val="16"/>
        </w:rPr>
        <w:t xml:space="preserve">this live range, </w:t>
      </w:r>
      <w:r w:rsidR="005C5940">
        <w:rPr>
          <w:rFonts w:cs="IntelOne Display AR Bold"/>
          <w:sz w:val="16"/>
          <w:szCs w:val="16"/>
        </w:rPr>
        <w:t xml:space="preserve">during code emission </w:t>
      </w:r>
      <w:r w:rsidR="0008181A">
        <w:rPr>
          <w:rFonts w:cs="IntelOne Display AR Bold"/>
          <w:sz w:val="16"/>
          <w:szCs w:val="16"/>
        </w:rPr>
        <w:t xml:space="preserve">make changes in the assembler layer to </w:t>
      </w:r>
      <w:r w:rsidR="00C322FF">
        <w:rPr>
          <w:rFonts w:cs="IntelOne Display AR Bold"/>
          <w:sz w:val="16"/>
          <w:szCs w:val="16"/>
        </w:rPr>
        <w:t>emit REX/REX2 flavour of such instruction</w:t>
      </w:r>
      <w:r w:rsidR="0043510B">
        <w:rPr>
          <w:rFonts w:cs="IntelOne Display AR Bold"/>
          <w:sz w:val="16"/>
          <w:szCs w:val="16"/>
        </w:rPr>
        <w:t>s</w:t>
      </w:r>
      <w:r w:rsidR="00C322FF">
        <w:rPr>
          <w:rFonts w:cs="IntelOne Display AR Bold"/>
          <w:sz w:val="16"/>
          <w:szCs w:val="16"/>
        </w:rPr>
        <w:t xml:space="preserve">. </w:t>
      </w:r>
    </w:p>
    <w:p w14:paraId="3A418BAC" w14:textId="6DC45098" w:rsidR="00C322FF" w:rsidRPr="006D7F27" w:rsidRDefault="00717D05" w:rsidP="006D7F27">
      <w:pPr>
        <w:pStyle w:val="ListParagraph"/>
        <w:numPr>
          <w:ilvl w:val="0"/>
          <w:numId w:val="13"/>
        </w:numPr>
        <w:spacing w:after="0"/>
        <w:rPr>
          <w:rFonts w:cs="IntelOne Display AR Bold"/>
          <w:sz w:val="16"/>
          <w:szCs w:val="16"/>
        </w:rPr>
      </w:pPr>
      <w:r>
        <w:rPr>
          <w:rFonts w:cs="IntelOne Display AR Bold"/>
          <w:sz w:val="16"/>
          <w:szCs w:val="16"/>
        </w:rPr>
        <w:t xml:space="preserve">Design an </w:t>
      </w:r>
      <w:r w:rsidR="005B2D4F">
        <w:rPr>
          <w:rFonts w:cs="IntelOne Display AR Bold"/>
          <w:sz w:val="16"/>
          <w:szCs w:val="16"/>
        </w:rPr>
        <w:t>RA-only</w:t>
      </w:r>
      <w:r>
        <w:rPr>
          <w:rFonts w:cs="IntelOne Display AR Bold"/>
          <w:sz w:val="16"/>
          <w:szCs w:val="16"/>
        </w:rPr>
        <w:t xml:space="preserve"> solution </w:t>
      </w:r>
      <w:r w:rsidR="005B2D4F">
        <w:rPr>
          <w:rFonts w:cs="IntelOne Display AR Bold"/>
          <w:sz w:val="16"/>
          <w:szCs w:val="16"/>
        </w:rPr>
        <w:t>that</w:t>
      </w:r>
      <w:r>
        <w:rPr>
          <w:rFonts w:cs="IntelOne Display AR Bold"/>
          <w:sz w:val="16"/>
          <w:szCs w:val="16"/>
        </w:rPr>
        <w:t xml:space="preserve"> replaces the </w:t>
      </w:r>
      <w:r w:rsidR="00B827E4">
        <w:rPr>
          <w:rFonts w:cs="IntelOne Display AR Bold"/>
          <w:sz w:val="16"/>
          <w:szCs w:val="16"/>
        </w:rPr>
        <w:t xml:space="preserve">NDD </w:t>
      </w:r>
      <w:proofErr w:type="spellStart"/>
      <w:r>
        <w:rPr>
          <w:rFonts w:cs="IntelOne Display AR Bold"/>
          <w:sz w:val="16"/>
          <w:szCs w:val="16"/>
        </w:rPr>
        <w:t>MachNode</w:t>
      </w:r>
      <w:proofErr w:type="spellEnd"/>
      <w:r>
        <w:rPr>
          <w:rFonts w:cs="IntelOne Display AR Bold"/>
          <w:sz w:val="16"/>
          <w:szCs w:val="16"/>
        </w:rPr>
        <w:t xml:space="preserve"> </w:t>
      </w:r>
      <w:r w:rsidR="00B827E4">
        <w:rPr>
          <w:rFonts w:cs="IntelOne Display AR Bold"/>
          <w:sz w:val="16"/>
          <w:szCs w:val="16"/>
        </w:rPr>
        <w:t xml:space="preserve">having </w:t>
      </w:r>
      <w:r w:rsidR="005B2D4F">
        <w:rPr>
          <w:rFonts w:cs="IntelOne Display AR Bold"/>
          <w:sz w:val="16"/>
          <w:szCs w:val="16"/>
        </w:rPr>
        <w:t xml:space="preserve">a </w:t>
      </w:r>
      <w:r w:rsidR="00B827E4">
        <w:rPr>
          <w:rFonts w:cs="IntelOne Display AR Bold"/>
          <w:sz w:val="16"/>
          <w:szCs w:val="16"/>
        </w:rPr>
        <w:t xml:space="preserve">non-intersecting source and definition live range with a </w:t>
      </w:r>
      <w:r w:rsidR="007044D9">
        <w:rPr>
          <w:rFonts w:cs="IntelOne Display AR Bold"/>
          <w:sz w:val="16"/>
          <w:szCs w:val="16"/>
        </w:rPr>
        <w:t xml:space="preserve">compatible </w:t>
      </w:r>
      <w:r w:rsidR="005B2D4F">
        <w:rPr>
          <w:rFonts w:cs="IntelOne Display AR Bold"/>
          <w:sz w:val="16"/>
          <w:szCs w:val="16"/>
        </w:rPr>
        <w:t>two-address</w:t>
      </w:r>
      <w:r w:rsidR="00B827E4">
        <w:rPr>
          <w:rFonts w:cs="IntelOne Display AR Bold"/>
          <w:sz w:val="16"/>
          <w:szCs w:val="16"/>
        </w:rPr>
        <w:t xml:space="preserve"> </w:t>
      </w:r>
      <w:proofErr w:type="spellStart"/>
      <w:r w:rsidR="007044D9">
        <w:rPr>
          <w:rFonts w:cs="IntelOne Display AR Bold"/>
          <w:sz w:val="16"/>
          <w:szCs w:val="16"/>
        </w:rPr>
        <w:t>MachNode</w:t>
      </w:r>
      <w:proofErr w:type="spellEnd"/>
      <w:r w:rsidR="00360DC5">
        <w:rPr>
          <w:rFonts w:cs="IntelOne Display AR Bold"/>
          <w:sz w:val="16"/>
          <w:szCs w:val="16"/>
        </w:rPr>
        <w:t>;</w:t>
      </w:r>
      <w:r w:rsidR="007044D9">
        <w:rPr>
          <w:rFonts w:cs="IntelOne Display AR Bold"/>
          <w:sz w:val="16"/>
          <w:szCs w:val="16"/>
        </w:rPr>
        <w:t xml:space="preserve"> this is similar to an existing RA optimization </w:t>
      </w:r>
      <w:r w:rsidR="005B2D4F">
        <w:rPr>
          <w:rFonts w:cs="IntelOne Display AR Bold"/>
          <w:sz w:val="16"/>
          <w:szCs w:val="16"/>
        </w:rPr>
        <w:t>that</w:t>
      </w:r>
      <w:r w:rsidR="007044D9">
        <w:rPr>
          <w:rFonts w:cs="IntelOne Display AR Bold"/>
          <w:sz w:val="16"/>
          <w:szCs w:val="16"/>
        </w:rPr>
        <w:t xml:space="preserve"> replaces MEM2REG SPILL + Operation with </w:t>
      </w:r>
      <w:r w:rsidR="005B2D4F">
        <w:rPr>
          <w:rFonts w:cs="IntelOne Display AR Bold"/>
          <w:sz w:val="16"/>
          <w:szCs w:val="16"/>
        </w:rPr>
        <w:t>a compatible</w:t>
      </w:r>
      <w:r w:rsidR="007044D9">
        <w:rPr>
          <w:rFonts w:cs="IntelOne Display AR Bold"/>
          <w:sz w:val="16"/>
          <w:szCs w:val="16"/>
        </w:rPr>
        <w:t xml:space="preserve"> CICS </w:t>
      </w:r>
      <w:r w:rsidR="005B2D4F">
        <w:rPr>
          <w:rFonts w:cs="IntelOne Display AR Bold"/>
          <w:sz w:val="16"/>
          <w:szCs w:val="16"/>
        </w:rPr>
        <w:t>instructi</w:t>
      </w:r>
      <w:r w:rsidR="00F96093">
        <w:rPr>
          <w:rFonts w:cs="IntelOne Display AR Bold"/>
          <w:sz w:val="16"/>
          <w:szCs w:val="16"/>
        </w:rPr>
        <w:t>on, i.e. use memory operand flavour of an instruction</w:t>
      </w:r>
      <w:r w:rsidR="005B2D4F">
        <w:rPr>
          <w:rFonts w:cs="IntelOne Display AR Bold"/>
          <w:sz w:val="16"/>
          <w:szCs w:val="16"/>
        </w:rPr>
        <w:t xml:space="preserve">. </w:t>
      </w:r>
    </w:p>
    <w:p w14:paraId="66626FAB" w14:textId="77777777" w:rsidR="00057C83" w:rsidRDefault="00057C83" w:rsidP="000D6EEF">
      <w:pPr>
        <w:spacing w:after="0"/>
        <w:rPr>
          <w:rFonts w:cs="IntelOne Display AR Bold"/>
          <w:sz w:val="16"/>
          <w:szCs w:val="16"/>
        </w:rPr>
      </w:pPr>
    </w:p>
    <w:p w14:paraId="1B6478E7" w14:textId="1D9C4B55" w:rsidR="009C64DF" w:rsidRDefault="005F3C83" w:rsidP="000D6EEF">
      <w:pPr>
        <w:spacing w:after="0"/>
        <w:rPr>
          <w:rFonts w:cs="IntelOne Display AR Bold"/>
          <w:sz w:val="16"/>
          <w:szCs w:val="16"/>
        </w:rPr>
      </w:pPr>
      <w:r>
        <w:rPr>
          <w:rFonts w:cs="IntelOne Display AR Bold"/>
          <w:sz w:val="16"/>
          <w:szCs w:val="16"/>
        </w:rPr>
        <w:t xml:space="preserve"> </w:t>
      </w:r>
    </w:p>
    <w:p w14:paraId="5BE2A391" w14:textId="77777777" w:rsidR="00C5630B" w:rsidRDefault="00C5630B" w:rsidP="000D6EEF">
      <w:pPr>
        <w:spacing w:after="0"/>
        <w:rPr>
          <w:rFonts w:cs="IntelOne Display AR Bold"/>
          <w:sz w:val="16"/>
          <w:szCs w:val="16"/>
        </w:rPr>
      </w:pPr>
    </w:p>
    <w:p w14:paraId="646D4C42" w14:textId="77777777" w:rsidR="00B74E46" w:rsidRDefault="00B74E46" w:rsidP="000D6EEF">
      <w:pPr>
        <w:spacing w:after="0"/>
        <w:rPr>
          <w:rFonts w:cs="IntelOne Display AR Bold"/>
          <w:sz w:val="16"/>
          <w:szCs w:val="16"/>
        </w:rPr>
      </w:pPr>
    </w:p>
    <w:p w14:paraId="137A60CE" w14:textId="77777777" w:rsidR="00B74E46" w:rsidRDefault="00B74E46" w:rsidP="000D6EEF">
      <w:pPr>
        <w:spacing w:after="0"/>
        <w:rPr>
          <w:rFonts w:cs="IntelOne Display AR Bold"/>
          <w:sz w:val="16"/>
          <w:szCs w:val="16"/>
        </w:rPr>
      </w:pPr>
    </w:p>
    <w:p w14:paraId="36D5E9FE" w14:textId="77777777" w:rsidR="00B74E46" w:rsidRDefault="00B74E46" w:rsidP="000D6EEF">
      <w:pPr>
        <w:spacing w:after="0"/>
        <w:rPr>
          <w:rFonts w:cs="IntelOne Display AR Bold"/>
          <w:sz w:val="16"/>
          <w:szCs w:val="16"/>
        </w:rPr>
      </w:pPr>
    </w:p>
    <w:p w14:paraId="5BC9AE47" w14:textId="77777777" w:rsidR="00B74E46" w:rsidRDefault="00B74E46" w:rsidP="000D6EEF">
      <w:pPr>
        <w:spacing w:after="0"/>
        <w:rPr>
          <w:rFonts w:cs="IntelOne Display AR Bold"/>
          <w:sz w:val="16"/>
          <w:szCs w:val="16"/>
        </w:rPr>
      </w:pPr>
    </w:p>
    <w:p w14:paraId="39025467" w14:textId="77777777" w:rsidR="00B74E46" w:rsidRDefault="00B74E46" w:rsidP="000D6EEF">
      <w:pPr>
        <w:spacing w:after="0"/>
        <w:rPr>
          <w:rFonts w:cs="IntelOne Display AR Bold"/>
          <w:sz w:val="16"/>
          <w:szCs w:val="16"/>
        </w:rPr>
      </w:pPr>
    </w:p>
    <w:p w14:paraId="4C9B3F34" w14:textId="77777777" w:rsidR="00B74E46" w:rsidRDefault="00B74E46" w:rsidP="000D6EEF">
      <w:pPr>
        <w:spacing w:after="0"/>
        <w:rPr>
          <w:rFonts w:cs="IntelOne Display AR Bold"/>
          <w:sz w:val="16"/>
          <w:szCs w:val="16"/>
        </w:rPr>
      </w:pPr>
    </w:p>
    <w:p w14:paraId="44E6B3EF" w14:textId="77777777" w:rsidR="00B74E46" w:rsidRDefault="00B74E46" w:rsidP="000D6EEF">
      <w:pPr>
        <w:spacing w:after="0"/>
        <w:rPr>
          <w:rFonts w:cs="IntelOne Display AR Bold"/>
          <w:sz w:val="16"/>
          <w:szCs w:val="16"/>
        </w:rPr>
      </w:pPr>
    </w:p>
    <w:p w14:paraId="2F8CFF15" w14:textId="77777777" w:rsidR="00B74E46" w:rsidRDefault="00B74E46" w:rsidP="000D6EEF">
      <w:pPr>
        <w:spacing w:after="0"/>
        <w:rPr>
          <w:rFonts w:cs="IntelOne Display AR Bold"/>
          <w:sz w:val="16"/>
          <w:szCs w:val="16"/>
        </w:rPr>
      </w:pPr>
    </w:p>
    <w:p w14:paraId="7E5DEBA9" w14:textId="77777777" w:rsidR="00B74E46" w:rsidRDefault="00B74E46" w:rsidP="000D6EEF">
      <w:pPr>
        <w:spacing w:after="0"/>
        <w:rPr>
          <w:rFonts w:cs="IntelOne Display AR Bold"/>
          <w:sz w:val="16"/>
          <w:szCs w:val="16"/>
        </w:rPr>
      </w:pPr>
    </w:p>
    <w:p w14:paraId="098D8121" w14:textId="77777777" w:rsidR="00B74E46" w:rsidRDefault="00B74E46" w:rsidP="000D6EEF">
      <w:pPr>
        <w:spacing w:after="0"/>
        <w:rPr>
          <w:rFonts w:cs="IntelOne Display AR Bold"/>
          <w:sz w:val="16"/>
          <w:szCs w:val="16"/>
        </w:rPr>
      </w:pPr>
    </w:p>
    <w:p w14:paraId="4600E50A" w14:textId="77777777" w:rsidR="00B74E46" w:rsidRDefault="00B74E46" w:rsidP="000D6EEF">
      <w:pPr>
        <w:spacing w:after="0"/>
        <w:rPr>
          <w:rFonts w:cs="IntelOne Display AR Bold"/>
          <w:sz w:val="16"/>
          <w:szCs w:val="16"/>
        </w:rPr>
      </w:pPr>
    </w:p>
    <w:p w14:paraId="0DC2B970" w14:textId="62F9D8E7" w:rsidR="00B74E46" w:rsidRDefault="00B74E46" w:rsidP="000D6EEF">
      <w:pPr>
        <w:spacing w:after="0"/>
        <w:rPr>
          <w:rFonts w:cs="IntelOne Display AR Bold"/>
          <w:sz w:val="16"/>
          <w:szCs w:val="16"/>
        </w:rPr>
      </w:pPr>
      <w:r>
        <w:rPr>
          <w:rFonts w:cs="IntelOne Display AR Bold"/>
          <w:sz w:val="16"/>
          <w:szCs w:val="16"/>
        </w:rPr>
        <w:t xml:space="preserve">AVX10 </w:t>
      </w:r>
      <w:proofErr w:type="gramStart"/>
      <w:r w:rsidR="00B27DDE">
        <w:rPr>
          <w:rFonts w:cs="IntelOne Display AR Bold"/>
          <w:sz w:val="16"/>
          <w:szCs w:val="16"/>
        </w:rPr>
        <w:t>Support:</w:t>
      </w:r>
      <w:r>
        <w:rPr>
          <w:rFonts w:cs="IntelOne Display AR Bold"/>
          <w:sz w:val="16"/>
          <w:szCs w:val="16"/>
        </w:rPr>
        <w:t>-</w:t>
      </w:r>
      <w:proofErr w:type="gramEnd"/>
    </w:p>
    <w:p w14:paraId="2DDF5469" w14:textId="77777777" w:rsidR="00090C82" w:rsidRDefault="00090C82" w:rsidP="000D6EEF">
      <w:pPr>
        <w:spacing w:after="0"/>
        <w:rPr>
          <w:rFonts w:cs="IntelOne Display AR Bold"/>
          <w:sz w:val="16"/>
          <w:szCs w:val="16"/>
        </w:rPr>
      </w:pPr>
    </w:p>
    <w:p w14:paraId="5C9CAAD5" w14:textId="091AD314" w:rsidR="00B74E46" w:rsidRPr="00AA5211" w:rsidRDefault="00B74E46" w:rsidP="00AA5211">
      <w:pPr>
        <w:pStyle w:val="ListParagraph"/>
        <w:numPr>
          <w:ilvl w:val="0"/>
          <w:numId w:val="16"/>
        </w:numPr>
        <w:spacing w:after="0"/>
        <w:rPr>
          <w:rFonts w:cs="IntelOne Display AR Bold"/>
          <w:sz w:val="16"/>
          <w:szCs w:val="16"/>
        </w:rPr>
      </w:pPr>
      <w:r w:rsidRPr="00AA5211">
        <w:rPr>
          <w:rFonts w:cs="IntelOne Display AR Bold"/>
          <w:sz w:val="16"/>
          <w:szCs w:val="16"/>
        </w:rPr>
        <w:t>CPUID detection.</w:t>
      </w:r>
    </w:p>
    <w:p w14:paraId="3DED6977" w14:textId="2E4C6AB6" w:rsidR="000E1EAB" w:rsidRDefault="000E1EAB" w:rsidP="00090C82">
      <w:pPr>
        <w:pStyle w:val="ListParagraph"/>
        <w:numPr>
          <w:ilvl w:val="1"/>
          <w:numId w:val="1"/>
        </w:numPr>
        <w:spacing w:after="0"/>
        <w:ind w:left="1442"/>
        <w:rPr>
          <w:rFonts w:cs="IntelOne Display AR Bold"/>
          <w:sz w:val="16"/>
          <w:szCs w:val="16"/>
        </w:rPr>
      </w:pPr>
      <w:r>
        <w:rPr>
          <w:rFonts w:cs="IntelOne Display AR Bold"/>
          <w:sz w:val="16"/>
          <w:szCs w:val="16"/>
        </w:rPr>
        <w:t>Identify AVX10 capability level.</w:t>
      </w:r>
    </w:p>
    <w:p w14:paraId="2EF55BB3" w14:textId="4194C589"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 (GNR), 2 (DMR+)</w:t>
      </w:r>
    </w:p>
    <w:p w14:paraId="37A26B16" w14:textId="5BEEDF9E" w:rsidR="00C60E95" w:rsidRDefault="00C60E95" w:rsidP="00090C82">
      <w:pPr>
        <w:pStyle w:val="ListParagraph"/>
        <w:numPr>
          <w:ilvl w:val="1"/>
          <w:numId w:val="1"/>
        </w:numPr>
        <w:spacing w:after="0"/>
        <w:ind w:left="1442"/>
        <w:rPr>
          <w:rFonts w:cs="IntelOne Display AR Bold"/>
          <w:sz w:val="16"/>
          <w:szCs w:val="16"/>
        </w:rPr>
      </w:pPr>
      <w:r>
        <w:rPr>
          <w:rFonts w:cs="IntelOne Display AR Bold"/>
          <w:sz w:val="16"/>
          <w:szCs w:val="16"/>
        </w:rPr>
        <w:t>AVX10 Vector length support</w:t>
      </w:r>
    </w:p>
    <w:p w14:paraId="51804AB2" w14:textId="5FB9F626"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128, 256, 512</w:t>
      </w:r>
    </w:p>
    <w:p w14:paraId="1EFD2CA3" w14:textId="17FFFA58" w:rsidR="00B27DDE" w:rsidRPr="00AA5211" w:rsidRDefault="00C60E95" w:rsidP="00AA5211">
      <w:pPr>
        <w:pStyle w:val="ListParagraph"/>
        <w:numPr>
          <w:ilvl w:val="0"/>
          <w:numId w:val="16"/>
        </w:numPr>
        <w:spacing w:after="0"/>
        <w:rPr>
          <w:rFonts w:cs="IntelOne Display AR Bold"/>
          <w:sz w:val="16"/>
          <w:szCs w:val="16"/>
        </w:rPr>
      </w:pPr>
      <w:r w:rsidRPr="00AA5211">
        <w:rPr>
          <w:rFonts w:cs="IntelOne Display AR Bold"/>
          <w:sz w:val="16"/>
          <w:szCs w:val="16"/>
        </w:rPr>
        <w:t>XSAVE CR0</w:t>
      </w:r>
      <w:r w:rsidR="006229CD" w:rsidRPr="00AA5211">
        <w:rPr>
          <w:rFonts w:cs="IntelOne Display AR Bold"/>
          <w:sz w:val="16"/>
          <w:szCs w:val="16"/>
        </w:rPr>
        <w:t xml:space="preserve"> check to enable state </w:t>
      </w:r>
      <w:r w:rsidR="00B27DDE" w:rsidRPr="00AA5211">
        <w:rPr>
          <w:rFonts w:cs="IntelOne Display AR Bold"/>
          <w:sz w:val="16"/>
          <w:szCs w:val="16"/>
        </w:rPr>
        <w:t xml:space="preserve">management of following architectural registers </w:t>
      </w:r>
    </w:p>
    <w:p w14:paraId="0DE0D5E1" w14:textId="7F36A47A" w:rsidR="00B27DDE" w:rsidRPr="00B27DDE" w:rsidRDefault="00B27DDE" w:rsidP="00090C82">
      <w:pPr>
        <w:spacing w:after="0"/>
        <w:rPr>
          <w:rFonts w:cs="IntelOne Display AR Bold"/>
          <w:sz w:val="16"/>
          <w:szCs w:val="16"/>
        </w:rPr>
      </w:pPr>
      <w:r>
        <w:rPr>
          <w:rFonts w:cs="IntelOne Display AR Bold"/>
          <w:sz w:val="16"/>
          <w:szCs w:val="16"/>
        </w:rPr>
        <w:t xml:space="preserve">           </w:t>
      </w:r>
      <w:r w:rsidRPr="00B27DDE">
        <w:rPr>
          <w:noProof/>
        </w:rPr>
        <w:drawing>
          <wp:inline distT="0" distB="0" distL="0" distR="0" wp14:anchorId="0617B7FF" wp14:editId="34B391BC">
            <wp:extent cx="4055706" cy="774206"/>
            <wp:effectExtent l="0" t="0" r="2540" b="6985"/>
            <wp:docPr id="73285841" name="Picture 1" descr="A white sheet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841" name="Picture 1" descr="A white sheet with blue text&#10;&#10;AI-generated content may be incorrect."/>
                    <pic:cNvPicPr/>
                  </pic:nvPicPr>
                  <pic:blipFill>
                    <a:blip r:embed="rId250"/>
                    <a:stretch>
                      <a:fillRect/>
                    </a:stretch>
                  </pic:blipFill>
                  <pic:spPr>
                    <a:xfrm>
                      <a:off x="0" y="0"/>
                      <a:ext cx="4084948" cy="779788"/>
                    </a:xfrm>
                    <a:prstGeom prst="rect">
                      <a:avLst/>
                    </a:prstGeom>
                  </pic:spPr>
                </pic:pic>
              </a:graphicData>
            </a:graphic>
          </wp:inline>
        </w:drawing>
      </w:r>
    </w:p>
    <w:p w14:paraId="5D6DBB97" w14:textId="0DE9B573" w:rsidR="00B74E46" w:rsidRPr="00B27DDE" w:rsidRDefault="00B74E46" w:rsidP="00AA5211">
      <w:pPr>
        <w:pStyle w:val="ListParagraph"/>
        <w:numPr>
          <w:ilvl w:val="0"/>
          <w:numId w:val="16"/>
        </w:numPr>
        <w:spacing w:after="0"/>
        <w:ind w:left="0"/>
        <w:rPr>
          <w:rFonts w:cs="IntelOne Display AR Bold"/>
          <w:sz w:val="16"/>
          <w:szCs w:val="16"/>
        </w:rPr>
      </w:pPr>
      <w:r w:rsidRPr="00B27DDE">
        <w:rPr>
          <w:rFonts w:cs="IntelOne Display AR Bold"/>
          <w:sz w:val="16"/>
          <w:szCs w:val="16"/>
        </w:rPr>
        <w:t>E</w:t>
      </w:r>
      <w:r w:rsidR="000E1EAB" w:rsidRPr="00B27DDE">
        <w:rPr>
          <w:rFonts w:cs="IntelOne Display AR Bold"/>
          <w:sz w:val="16"/>
          <w:szCs w:val="16"/>
        </w:rPr>
        <w:t>ncoding extensions</w:t>
      </w:r>
      <w:r w:rsidR="00F37E79">
        <w:rPr>
          <w:rFonts w:cs="IntelOne Display AR Bold"/>
          <w:sz w:val="16"/>
          <w:szCs w:val="16"/>
        </w:rPr>
        <w:t xml:space="preserve"> </w:t>
      </w:r>
    </w:p>
    <w:p w14:paraId="4F60F0FC" w14:textId="06D3A2D4" w:rsidR="000E1EAB" w:rsidRDefault="000E1EAB" w:rsidP="00AA5211">
      <w:pPr>
        <w:pStyle w:val="ListParagraph"/>
        <w:numPr>
          <w:ilvl w:val="1"/>
          <w:numId w:val="16"/>
        </w:numPr>
        <w:spacing w:after="0"/>
        <w:ind w:left="0"/>
        <w:rPr>
          <w:rFonts w:cs="IntelOne Display AR Bold"/>
          <w:sz w:val="16"/>
          <w:szCs w:val="16"/>
        </w:rPr>
      </w:pPr>
      <w:r>
        <w:rPr>
          <w:rFonts w:cs="IntelOne Display AR Bold"/>
          <w:sz w:val="16"/>
          <w:szCs w:val="16"/>
        </w:rPr>
        <w:t>Embedded rounding control</w:t>
      </w:r>
      <w:r w:rsidR="00F37E79">
        <w:rPr>
          <w:rFonts w:cs="IntelOne Display AR Bold"/>
          <w:sz w:val="16"/>
          <w:szCs w:val="16"/>
        </w:rPr>
        <w:t xml:space="preserve"> for AVX10.2 256. </w:t>
      </w:r>
    </w:p>
    <w:p w14:paraId="7ACEFB03" w14:textId="77777777" w:rsidR="008D74E1" w:rsidRDefault="005F72D8" w:rsidP="00AA5211">
      <w:pPr>
        <w:pStyle w:val="ListParagraph"/>
        <w:numPr>
          <w:ilvl w:val="2"/>
          <w:numId w:val="16"/>
        </w:numPr>
        <w:spacing w:after="0"/>
        <w:ind w:left="574"/>
        <w:rPr>
          <w:rFonts w:cs="IntelOne Display AR Bold"/>
          <w:sz w:val="16"/>
          <w:szCs w:val="16"/>
        </w:rPr>
      </w:pPr>
      <w:r w:rsidRPr="005F72D8">
        <w:rPr>
          <w:rFonts w:cs="IntelOne Display AR Bold"/>
          <w:sz w:val="16"/>
          <w:szCs w:val="16"/>
        </w:rPr>
        <w:t>In order to support embedded rounding capabilities for YMM/</w:t>
      </w:r>
      <w:proofErr w:type="gramStart"/>
      <w:r w:rsidRPr="005F72D8">
        <w:rPr>
          <w:rFonts w:cs="IntelOne Display AR Bold"/>
          <w:sz w:val="16"/>
          <w:szCs w:val="16"/>
        </w:rPr>
        <w:t>256 bit</w:t>
      </w:r>
      <w:proofErr w:type="gramEnd"/>
      <w:r w:rsidRPr="005F72D8">
        <w:rPr>
          <w:rFonts w:cs="IntelOne Display AR Bold"/>
          <w:sz w:val="16"/>
          <w:szCs w:val="16"/>
        </w:rPr>
        <w:t xml:space="preserve"> Intel® AVX10.2 instructions, the EVEX.U bit is repurposed. </w:t>
      </w:r>
      <w:proofErr w:type="gramStart"/>
      <w:r w:rsidRPr="005F72D8">
        <w:rPr>
          <w:rFonts w:cs="IntelOne Display AR Bold"/>
          <w:sz w:val="16"/>
          <w:szCs w:val="16"/>
        </w:rPr>
        <w:t>It’s</w:t>
      </w:r>
      <w:proofErr w:type="gramEnd"/>
      <w:r w:rsidRPr="005F72D8">
        <w:rPr>
          <w:rFonts w:cs="IntelOne Display AR Bold"/>
          <w:sz w:val="16"/>
          <w:szCs w:val="16"/>
        </w:rPr>
        <w:t xml:space="preserve"> current assignment is set to always be ”1”. For Intel® AVX10.2, an EVEX.U </w:t>
      </w:r>
      <w:proofErr w:type="gramStart"/>
      <w:r w:rsidRPr="005F72D8">
        <w:rPr>
          <w:rFonts w:cs="IntelOne Display AR Bold"/>
          <w:sz w:val="16"/>
          <w:szCs w:val="16"/>
        </w:rPr>
        <w:t>bit</w:t>
      </w:r>
      <w:r w:rsidR="009F5078">
        <w:rPr>
          <w:rFonts w:cs="IntelOne Display AR Bold"/>
          <w:sz w:val="16"/>
          <w:szCs w:val="16"/>
        </w:rPr>
        <w:t xml:space="preserve">  </w:t>
      </w:r>
      <w:r w:rsidR="009F5078" w:rsidRPr="009F5078">
        <w:rPr>
          <w:rFonts w:cs="IntelOne Display AR Bold"/>
          <w:sz w:val="16"/>
          <w:szCs w:val="16"/>
        </w:rPr>
        <w:t>value</w:t>
      </w:r>
      <w:proofErr w:type="gramEnd"/>
      <w:r w:rsidR="009F5078" w:rsidRPr="009F5078">
        <w:rPr>
          <w:rFonts w:cs="IntelOne Display AR Bold"/>
          <w:sz w:val="16"/>
          <w:szCs w:val="16"/>
        </w:rPr>
        <w:t xml:space="preserve"> of ”0” combined with an </w:t>
      </w:r>
    </w:p>
    <w:p w14:paraId="4DDBA776" w14:textId="4F39E33A" w:rsidR="005F72D8" w:rsidRPr="00B74E46" w:rsidRDefault="009F5078" w:rsidP="00AA5211">
      <w:pPr>
        <w:pStyle w:val="ListParagraph"/>
        <w:numPr>
          <w:ilvl w:val="2"/>
          <w:numId w:val="16"/>
        </w:numPr>
        <w:spacing w:after="0"/>
        <w:ind w:left="574"/>
        <w:rPr>
          <w:rFonts w:cs="IntelOne Display AR Bold"/>
          <w:sz w:val="16"/>
          <w:szCs w:val="16"/>
        </w:rPr>
      </w:pPr>
      <w:proofErr w:type="spellStart"/>
      <w:r w:rsidRPr="009F5078">
        <w:rPr>
          <w:rFonts w:cs="IntelOne Display AR Bold"/>
          <w:sz w:val="16"/>
          <w:szCs w:val="16"/>
        </w:rPr>
        <w:t>EVEX.b</w:t>
      </w:r>
      <w:proofErr w:type="spellEnd"/>
      <w:r w:rsidRPr="009F5078">
        <w:rPr>
          <w:rFonts w:cs="IntelOne Display AR Bold"/>
          <w:sz w:val="16"/>
          <w:szCs w:val="16"/>
        </w:rPr>
        <w:t xml:space="preserve"> value of ”1” will enable embedded rounding for supported YMM/</w:t>
      </w:r>
      <w:proofErr w:type="gramStart"/>
      <w:r w:rsidRPr="009F5078">
        <w:rPr>
          <w:rFonts w:cs="IntelOne Display AR Bold"/>
          <w:sz w:val="16"/>
          <w:szCs w:val="16"/>
        </w:rPr>
        <w:t>256 bit</w:t>
      </w:r>
      <w:proofErr w:type="gramEnd"/>
      <w:r w:rsidRPr="009F5078">
        <w:rPr>
          <w:rFonts w:cs="IntelOne Display AR Bold"/>
          <w:sz w:val="16"/>
          <w:szCs w:val="16"/>
        </w:rPr>
        <w:t xml:space="preserve"> instructions in any Intel® AVX10 ISA version 2 or greater.</w:t>
      </w:r>
    </w:p>
    <w:p w14:paraId="2CD313A2" w14:textId="77777777" w:rsidR="00B74E46" w:rsidRPr="000D6EEF" w:rsidRDefault="00B74E46" w:rsidP="00090C82">
      <w:pPr>
        <w:spacing w:after="0"/>
        <w:ind w:left="-1226"/>
        <w:rPr>
          <w:rFonts w:cs="IntelOne Display AR Bold"/>
          <w:sz w:val="16"/>
          <w:szCs w:val="16"/>
        </w:rPr>
      </w:pPr>
    </w:p>
    <w:p w14:paraId="25FE83C0" w14:textId="0CBB0BA1" w:rsidR="00D022EF" w:rsidRDefault="00D85DB8" w:rsidP="00090C82">
      <w:pPr>
        <w:spacing w:after="0"/>
        <w:ind w:left="214" w:firstLine="720"/>
        <w:rPr>
          <w:rFonts w:cs="IntelOne Display AR Bold"/>
          <w:sz w:val="16"/>
          <w:szCs w:val="16"/>
        </w:rPr>
      </w:pPr>
      <w:r w:rsidRPr="00D85DB8">
        <w:rPr>
          <w:rFonts w:cs="IntelOne Display AR Bold"/>
          <w:noProof/>
          <w:sz w:val="16"/>
          <w:szCs w:val="16"/>
        </w:rPr>
        <w:drawing>
          <wp:inline distT="0" distB="0" distL="0" distR="0" wp14:anchorId="7EB9CDA4" wp14:editId="2A63CE49">
            <wp:extent cx="4245610" cy="793524"/>
            <wp:effectExtent l="0" t="0" r="2540" b="6985"/>
            <wp:docPr id="53884942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9423" name="Picture 1" descr="A close-up of a computer screen&#10;&#10;AI-generated content may be incorrect."/>
                    <pic:cNvPicPr/>
                  </pic:nvPicPr>
                  <pic:blipFill>
                    <a:blip r:embed="rId251"/>
                    <a:stretch>
                      <a:fillRect/>
                    </a:stretch>
                  </pic:blipFill>
                  <pic:spPr>
                    <a:xfrm>
                      <a:off x="0" y="0"/>
                      <a:ext cx="4340691" cy="811295"/>
                    </a:xfrm>
                    <a:prstGeom prst="rect">
                      <a:avLst/>
                    </a:prstGeom>
                  </pic:spPr>
                </pic:pic>
              </a:graphicData>
            </a:graphic>
          </wp:inline>
        </w:drawing>
      </w:r>
    </w:p>
    <w:p w14:paraId="52BA2E29" w14:textId="77777777" w:rsidR="00797B69" w:rsidRDefault="00797B69" w:rsidP="00090C82">
      <w:pPr>
        <w:spacing w:after="0"/>
        <w:ind w:left="214" w:firstLine="720"/>
        <w:rPr>
          <w:rFonts w:cs="IntelOne Display AR Bold"/>
          <w:sz w:val="16"/>
          <w:szCs w:val="16"/>
        </w:rPr>
      </w:pPr>
    </w:p>
    <w:p w14:paraId="7BDC0DFE" w14:textId="0B25C913" w:rsidR="00797B69" w:rsidRDefault="00797B69" w:rsidP="00090C82">
      <w:pPr>
        <w:spacing w:after="0"/>
        <w:ind w:left="214" w:firstLine="720"/>
        <w:rPr>
          <w:rFonts w:cs="IntelOne Display AR Bold"/>
          <w:sz w:val="16"/>
          <w:szCs w:val="16"/>
        </w:rPr>
      </w:pPr>
      <w:r>
        <w:rPr>
          <w:rFonts w:cs="IntelOne Display AR Bold"/>
          <w:sz w:val="16"/>
          <w:szCs w:val="16"/>
        </w:rPr>
        <w:t>Applicable to following instructions</w:t>
      </w:r>
    </w:p>
    <w:p w14:paraId="5C765DF3" w14:textId="77777777" w:rsidR="00797B69" w:rsidRDefault="00797B69" w:rsidP="00090C82">
      <w:pPr>
        <w:spacing w:after="0"/>
        <w:ind w:left="214" w:firstLine="720"/>
        <w:rPr>
          <w:rFonts w:cs="IntelOne Display AR Bold"/>
          <w:sz w:val="16"/>
          <w:szCs w:val="16"/>
        </w:rPr>
      </w:pPr>
    </w:p>
    <w:p w14:paraId="2EC5FA1C" w14:textId="1F871877" w:rsidR="00797B69" w:rsidRDefault="00797B69" w:rsidP="00090C82">
      <w:pPr>
        <w:spacing w:after="0"/>
        <w:ind w:left="214" w:firstLine="720"/>
        <w:rPr>
          <w:rFonts w:cs="IntelOne Display AR Bold"/>
          <w:sz w:val="16"/>
          <w:szCs w:val="16"/>
        </w:rPr>
      </w:pPr>
      <w:r w:rsidRPr="00797B69">
        <w:rPr>
          <w:rFonts w:cs="IntelOne Display AR Bold"/>
          <w:noProof/>
          <w:sz w:val="16"/>
          <w:szCs w:val="16"/>
        </w:rPr>
        <w:lastRenderedPageBreak/>
        <w:drawing>
          <wp:inline distT="0" distB="0" distL="0" distR="0" wp14:anchorId="05025B9A" wp14:editId="78F2F775">
            <wp:extent cx="1549908" cy="1094485"/>
            <wp:effectExtent l="0" t="0" r="0" b="0"/>
            <wp:docPr id="1474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839" name=""/>
                    <pic:cNvPicPr/>
                  </pic:nvPicPr>
                  <pic:blipFill>
                    <a:blip r:embed="rId252"/>
                    <a:stretch>
                      <a:fillRect/>
                    </a:stretch>
                  </pic:blipFill>
                  <pic:spPr>
                    <a:xfrm>
                      <a:off x="0" y="0"/>
                      <a:ext cx="1569021" cy="1107982"/>
                    </a:xfrm>
                    <a:prstGeom prst="rect">
                      <a:avLst/>
                    </a:prstGeom>
                  </pic:spPr>
                </pic:pic>
              </a:graphicData>
            </a:graphic>
          </wp:inline>
        </w:drawing>
      </w:r>
      <w:r w:rsidR="000B04ED">
        <w:rPr>
          <w:rFonts w:cs="IntelOne Display AR Bold"/>
          <w:sz w:val="16"/>
          <w:szCs w:val="16"/>
        </w:rPr>
        <w:t xml:space="preserve">                    </w:t>
      </w:r>
    </w:p>
    <w:p w14:paraId="7A05CA84" w14:textId="77777777" w:rsidR="00A21322" w:rsidRDefault="00A21322" w:rsidP="00090C82">
      <w:pPr>
        <w:spacing w:after="0"/>
        <w:ind w:left="214" w:firstLine="720"/>
        <w:rPr>
          <w:rFonts w:cs="IntelOne Display AR Bold"/>
          <w:sz w:val="16"/>
          <w:szCs w:val="16"/>
        </w:rPr>
      </w:pPr>
    </w:p>
    <w:p w14:paraId="65BA50DE" w14:textId="080D0AE5" w:rsidR="00856E26" w:rsidRPr="00EA3E00" w:rsidRDefault="00A21322" w:rsidP="00EA3E00">
      <w:pPr>
        <w:pStyle w:val="ListParagraph"/>
        <w:numPr>
          <w:ilvl w:val="0"/>
          <w:numId w:val="15"/>
        </w:numPr>
        <w:spacing w:after="0"/>
        <w:rPr>
          <w:rFonts w:cs="IntelOne Display AR Bold"/>
          <w:sz w:val="16"/>
          <w:szCs w:val="16"/>
        </w:rPr>
      </w:pPr>
      <w:r w:rsidRPr="00EA3E00">
        <w:rPr>
          <w:rFonts w:cs="IntelOne Display AR Bold"/>
          <w:sz w:val="16"/>
          <w:szCs w:val="16"/>
        </w:rPr>
        <w:t xml:space="preserve">Existing </w:t>
      </w:r>
      <w:proofErr w:type="spellStart"/>
      <w:r w:rsidRPr="00EA3E00">
        <w:rPr>
          <w:rFonts w:cs="IntelOne Display AR Bold"/>
          <w:sz w:val="16"/>
          <w:szCs w:val="16"/>
        </w:rPr>
        <w:t>Math.round</w:t>
      </w:r>
      <w:proofErr w:type="spellEnd"/>
      <w:r w:rsidRPr="00EA3E00">
        <w:rPr>
          <w:rFonts w:cs="IntelOne Display AR Bold"/>
          <w:sz w:val="16"/>
          <w:szCs w:val="16"/>
        </w:rPr>
        <w:t xml:space="preserve"> API uses a different scheme for rounding as </w:t>
      </w:r>
      <w:proofErr w:type="gramStart"/>
      <w:r w:rsidRPr="00EA3E00">
        <w:rPr>
          <w:rFonts w:cs="IntelOne Display AR Bold"/>
          <w:sz w:val="16"/>
          <w:szCs w:val="16"/>
        </w:rPr>
        <w:t>it</w:t>
      </w:r>
      <w:proofErr w:type="gramEnd"/>
      <w:r w:rsidRPr="00EA3E00">
        <w:rPr>
          <w:rFonts w:cs="IntelOne Display AR Bold"/>
          <w:sz w:val="16"/>
          <w:szCs w:val="16"/>
        </w:rPr>
        <w:t xml:space="preserve"> semantics are different for C rounding API for a value of 0.5, </w:t>
      </w:r>
      <w:r w:rsidR="00856E26" w:rsidRPr="00EA3E00">
        <w:rPr>
          <w:rFonts w:cs="IntelOne Display AR Bold"/>
          <w:sz w:val="16"/>
          <w:szCs w:val="16"/>
        </w:rPr>
        <w:t>API expects to return a value 1.0 while C-API returns 0.0</w:t>
      </w:r>
    </w:p>
    <w:p w14:paraId="78F6F4DF" w14:textId="77777777" w:rsidR="00EA3E00" w:rsidRDefault="00EA3E00" w:rsidP="00090C82">
      <w:pPr>
        <w:spacing w:after="0"/>
        <w:ind w:left="214" w:firstLine="720"/>
        <w:rPr>
          <w:rFonts w:cs="IntelOne Display AR Bold"/>
          <w:sz w:val="16"/>
          <w:szCs w:val="16"/>
        </w:rPr>
      </w:pPr>
      <w:r>
        <w:rPr>
          <w:rFonts w:cs="IntelOne Display AR Bold"/>
          <w:sz w:val="16"/>
          <w:szCs w:val="16"/>
        </w:rPr>
        <w:t xml:space="preserve">           </w:t>
      </w:r>
      <w:r w:rsidR="00856E26">
        <w:rPr>
          <w:rFonts w:cs="IntelOne Display AR Bold"/>
          <w:sz w:val="16"/>
          <w:szCs w:val="16"/>
        </w:rPr>
        <w:t xml:space="preserve">To support </w:t>
      </w:r>
      <w:proofErr w:type="gramStart"/>
      <w:r w:rsidR="00856E26">
        <w:rPr>
          <w:rFonts w:cs="IntelOne Display AR Bold"/>
          <w:sz w:val="16"/>
          <w:szCs w:val="16"/>
        </w:rPr>
        <w:t>this</w:t>
      </w:r>
      <w:proofErr w:type="gramEnd"/>
      <w:r w:rsidR="00856E26">
        <w:rPr>
          <w:rFonts w:cs="IntelOne Display AR Bold"/>
          <w:sz w:val="16"/>
          <w:szCs w:val="16"/>
        </w:rPr>
        <w:t xml:space="preserve"> we change the MXCSR rounding policy to round towards </w:t>
      </w:r>
      <w:r w:rsidR="00D12864">
        <w:rPr>
          <w:rFonts w:cs="IntelOne Display AR Bold"/>
          <w:sz w:val="16"/>
          <w:szCs w:val="16"/>
        </w:rPr>
        <w:t>-inf</w:t>
      </w:r>
      <w:r w:rsidR="00BD7CA3">
        <w:rPr>
          <w:rFonts w:cs="IntelOne Display AR Bold"/>
          <w:sz w:val="16"/>
          <w:szCs w:val="16"/>
        </w:rPr>
        <w:t xml:space="preserve"> and add 0.5 to VAL</w:t>
      </w:r>
      <w:r w:rsidR="00CE43E7">
        <w:rPr>
          <w:rFonts w:cs="IntelOne Display AR Bold"/>
          <w:sz w:val="16"/>
          <w:szCs w:val="16"/>
        </w:rPr>
        <w:t xml:space="preserve"> followed by a </w:t>
      </w:r>
      <w:r>
        <w:rPr>
          <w:rFonts w:cs="IntelOne Display AR Bold"/>
          <w:sz w:val="16"/>
          <w:szCs w:val="16"/>
        </w:rPr>
        <w:t xml:space="preserve"> </w:t>
      </w:r>
    </w:p>
    <w:p w14:paraId="0106DC81" w14:textId="4D6714D1" w:rsidR="00BD7CA3" w:rsidRDefault="00EA3E00" w:rsidP="00090C82">
      <w:pPr>
        <w:spacing w:after="0"/>
        <w:ind w:left="214" w:firstLine="720"/>
        <w:rPr>
          <w:rFonts w:cs="IntelOne Display AR Bold"/>
          <w:sz w:val="16"/>
          <w:szCs w:val="16"/>
        </w:rPr>
      </w:pPr>
      <w:r>
        <w:rPr>
          <w:rFonts w:cs="IntelOne Display AR Bold"/>
          <w:sz w:val="16"/>
          <w:szCs w:val="16"/>
        </w:rPr>
        <w:t xml:space="preserve">           </w:t>
      </w:r>
      <w:r w:rsidR="00CE43E7">
        <w:rPr>
          <w:rFonts w:cs="IntelOne Display AR Bold"/>
          <w:sz w:val="16"/>
          <w:szCs w:val="16"/>
        </w:rPr>
        <w:t>floating point truncating case to integer</w:t>
      </w:r>
      <w:r w:rsidR="00DD2EA5">
        <w:rPr>
          <w:rFonts w:cs="IntelOne Display AR Bold"/>
          <w:sz w:val="16"/>
          <w:szCs w:val="16"/>
        </w:rPr>
        <w:t xml:space="preserve"> and special cases for </w:t>
      </w:r>
      <w:proofErr w:type="spellStart"/>
      <w:r w:rsidR="00DD2EA5">
        <w:rPr>
          <w:rFonts w:cs="IntelOne Display AR Bold"/>
          <w:sz w:val="16"/>
          <w:szCs w:val="16"/>
        </w:rPr>
        <w:t>NaN</w:t>
      </w:r>
      <w:proofErr w:type="spellEnd"/>
      <w:r w:rsidR="00DD2EA5">
        <w:rPr>
          <w:rFonts w:cs="IntelOne Display AR Bold"/>
          <w:sz w:val="16"/>
          <w:szCs w:val="16"/>
        </w:rPr>
        <w:t>, +/- Inf and +/-0.0.</w:t>
      </w:r>
    </w:p>
    <w:p w14:paraId="1E25549C" w14:textId="73940168" w:rsidR="00A21322" w:rsidRDefault="00EA3E00" w:rsidP="00090C82">
      <w:pPr>
        <w:spacing w:after="0"/>
        <w:ind w:left="214" w:firstLine="720"/>
        <w:rPr>
          <w:rFonts w:cs="IntelOne Display AR Bold"/>
          <w:sz w:val="16"/>
          <w:szCs w:val="16"/>
        </w:rPr>
      </w:pPr>
      <w:r>
        <w:rPr>
          <w:rFonts w:cs="IntelOne Display AR Bold"/>
          <w:sz w:val="16"/>
          <w:szCs w:val="16"/>
        </w:rPr>
        <w:t xml:space="preserve">                     </w:t>
      </w:r>
      <w:r w:rsidR="00A21322">
        <w:rPr>
          <w:rFonts w:cs="IntelOne Display AR Bold"/>
          <w:sz w:val="16"/>
          <w:szCs w:val="16"/>
        </w:rPr>
        <w:t xml:space="preserve"> </w:t>
      </w:r>
      <w:r w:rsidR="001A1094">
        <w:rPr>
          <w:rFonts w:cs="IntelOne Display AR Bold"/>
          <w:sz w:val="16"/>
          <w:szCs w:val="16"/>
        </w:rPr>
        <w:t xml:space="preserve">RES = </w:t>
      </w:r>
      <w:r w:rsidR="00BD7CA3">
        <w:rPr>
          <w:rFonts w:cs="IntelOne Display AR Bold"/>
          <w:sz w:val="16"/>
          <w:szCs w:val="16"/>
        </w:rPr>
        <w:t>CVTT</w:t>
      </w:r>
      <w:r w:rsidR="001A1094">
        <w:rPr>
          <w:rFonts w:cs="IntelOne Display AR Bold"/>
          <w:sz w:val="16"/>
          <w:szCs w:val="16"/>
        </w:rPr>
        <w:t>PS2</w:t>
      </w:r>
      <w:proofErr w:type="gramStart"/>
      <w:r w:rsidR="00DD2EA5">
        <w:rPr>
          <w:rFonts w:cs="IntelOne Display AR Bold"/>
          <w:sz w:val="16"/>
          <w:szCs w:val="16"/>
        </w:rPr>
        <w:t>DQ</w:t>
      </w:r>
      <w:r w:rsidR="001A1094">
        <w:rPr>
          <w:rFonts w:cs="IntelOne Display AR Bold"/>
          <w:sz w:val="16"/>
          <w:szCs w:val="16"/>
        </w:rPr>
        <w:t xml:space="preserve">  VAL</w:t>
      </w:r>
      <w:proofErr w:type="gramEnd"/>
      <w:r w:rsidR="001A1094">
        <w:rPr>
          <w:rFonts w:cs="IntelOne Display AR Bold"/>
          <w:sz w:val="16"/>
          <w:szCs w:val="16"/>
        </w:rPr>
        <w:t xml:space="preserve"> + 0.5</w:t>
      </w:r>
    </w:p>
    <w:p w14:paraId="443228AB" w14:textId="0CCAAE1D" w:rsidR="00090C82" w:rsidRDefault="00335B34" w:rsidP="00EA3E00">
      <w:pPr>
        <w:pStyle w:val="ListParagraph"/>
        <w:numPr>
          <w:ilvl w:val="0"/>
          <w:numId w:val="15"/>
        </w:numPr>
        <w:spacing w:after="0"/>
        <w:rPr>
          <w:rFonts w:cs="IntelOne Display AR Bold"/>
          <w:sz w:val="16"/>
          <w:szCs w:val="16"/>
        </w:rPr>
      </w:pPr>
      <w:r>
        <w:rPr>
          <w:rFonts w:cs="IntelOne Display AR Bold"/>
          <w:sz w:val="16"/>
          <w:szCs w:val="16"/>
        </w:rPr>
        <w:t xml:space="preserve">Auto-vectorized </w:t>
      </w:r>
      <w:proofErr w:type="spellStart"/>
      <w:r w:rsidR="00EA3E00">
        <w:rPr>
          <w:rFonts w:cs="IntelOne Display AR Bold"/>
          <w:sz w:val="16"/>
          <w:szCs w:val="16"/>
        </w:rPr>
        <w:t>Math.ceil</w:t>
      </w:r>
      <w:proofErr w:type="spellEnd"/>
      <w:r w:rsidR="00EA3E00">
        <w:rPr>
          <w:rFonts w:cs="IntelOne Display AR Bold"/>
          <w:sz w:val="16"/>
          <w:szCs w:val="16"/>
        </w:rPr>
        <w:t>/floor/</w:t>
      </w:r>
      <w:proofErr w:type="spellStart"/>
      <w:r w:rsidR="00EA3E00">
        <w:rPr>
          <w:rFonts w:cs="IntelOne Display AR Bold"/>
          <w:sz w:val="16"/>
          <w:szCs w:val="16"/>
        </w:rPr>
        <w:t>rint</w:t>
      </w:r>
      <w:proofErr w:type="spellEnd"/>
      <w:r w:rsidR="00EA3E00">
        <w:rPr>
          <w:rFonts w:cs="IntelOne Display AR Bold"/>
          <w:sz w:val="16"/>
          <w:szCs w:val="16"/>
        </w:rPr>
        <w:t xml:space="preserve"> API uses VRNDSCALEPD </w:t>
      </w:r>
      <w:r>
        <w:rPr>
          <w:rFonts w:cs="IntelOne Display AR Bold"/>
          <w:sz w:val="16"/>
          <w:szCs w:val="16"/>
        </w:rPr>
        <w:t>for 512</w:t>
      </w:r>
      <w:r w:rsidR="00081A94">
        <w:rPr>
          <w:rFonts w:cs="IntelOne Display AR Bold"/>
          <w:sz w:val="16"/>
          <w:szCs w:val="16"/>
        </w:rPr>
        <w:t>-</w:t>
      </w:r>
      <w:r>
        <w:rPr>
          <w:rFonts w:cs="IntelOne Display AR Bold"/>
          <w:sz w:val="16"/>
          <w:szCs w:val="16"/>
        </w:rPr>
        <w:t>bit vectors.</w:t>
      </w:r>
      <w:r w:rsidR="004F7805">
        <w:rPr>
          <w:rFonts w:cs="IntelOne Display AR Bold"/>
          <w:sz w:val="16"/>
          <w:szCs w:val="16"/>
        </w:rPr>
        <w:t xml:space="preserve"> </w:t>
      </w:r>
      <w:r w:rsidR="007672D3">
        <w:rPr>
          <w:rFonts w:cs="IntelOne Display AR Bold"/>
          <w:sz w:val="16"/>
          <w:szCs w:val="16"/>
        </w:rPr>
        <w:t xml:space="preserve">Corresponding </w:t>
      </w:r>
      <w:proofErr w:type="gramStart"/>
      <w:r w:rsidR="00AB3BF3">
        <w:rPr>
          <w:rFonts w:cs="IntelOne Display AR Bold"/>
          <w:sz w:val="16"/>
          <w:szCs w:val="16"/>
        </w:rPr>
        <w:t>256 bit</w:t>
      </w:r>
      <w:proofErr w:type="gramEnd"/>
      <w:r w:rsidR="00AB3BF3">
        <w:rPr>
          <w:rFonts w:cs="IntelOne Display AR Bold"/>
          <w:sz w:val="16"/>
          <w:szCs w:val="16"/>
        </w:rPr>
        <w:t xml:space="preserve"> vector </w:t>
      </w:r>
      <w:r w:rsidR="007672D3">
        <w:rPr>
          <w:rFonts w:cs="IntelOne Display AR Bold"/>
          <w:sz w:val="16"/>
          <w:szCs w:val="16"/>
        </w:rPr>
        <w:t>selection patterns can be extended</w:t>
      </w:r>
      <w:r w:rsidR="00AB3BF3">
        <w:rPr>
          <w:rFonts w:cs="IntelOne Display AR Bold"/>
          <w:sz w:val="16"/>
          <w:szCs w:val="16"/>
        </w:rPr>
        <w:t xml:space="preserve"> after </w:t>
      </w:r>
      <w:r w:rsidR="00462E1E">
        <w:rPr>
          <w:rFonts w:cs="IntelOne Display AR Bold"/>
          <w:sz w:val="16"/>
          <w:szCs w:val="16"/>
        </w:rPr>
        <w:t>above encoding extension support.</w:t>
      </w:r>
    </w:p>
    <w:p w14:paraId="23F7BB8D" w14:textId="77777777" w:rsidR="008247AB" w:rsidRDefault="008247AB" w:rsidP="008247AB">
      <w:pPr>
        <w:spacing w:after="0"/>
        <w:rPr>
          <w:rFonts w:cs="IntelOne Display AR Bold"/>
          <w:sz w:val="16"/>
          <w:szCs w:val="16"/>
        </w:rPr>
      </w:pPr>
    </w:p>
    <w:p w14:paraId="0783ADB5" w14:textId="77777777" w:rsidR="000328F4" w:rsidRDefault="000328F4" w:rsidP="008247AB">
      <w:pPr>
        <w:spacing w:after="0"/>
        <w:rPr>
          <w:rFonts w:cs="IntelOne Display AR Bold"/>
          <w:sz w:val="16"/>
          <w:szCs w:val="16"/>
        </w:rPr>
      </w:pPr>
    </w:p>
    <w:p w14:paraId="17561FB3" w14:textId="57A57BFD" w:rsidR="00090C82" w:rsidRDefault="008247AB" w:rsidP="008247AB">
      <w:pPr>
        <w:spacing w:after="0"/>
        <w:rPr>
          <w:rFonts w:cs="IntelOne Display AR Bold"/>
          <w:sz w:val="16"/>
          <w:szCs w:val="16"/>
        </w:rPr>
      </w:pPr>
      <w:r>
        <w:rPr>
          <w:rFonts w:cs="IntelOne Display AR Bold"/>
          <w:sz w:val="16"/>
          <w:szCs w:val="16"/>
        </w:rPr>
        <w:t>Q. What is the benefit of using new AVX10 ISA for 256</w:t>
      </w:r>
      <w:r w:rsidR="00E6369C">
        <w:rPr>
          <w:rFonts w:cs="IntelOne Display AR Bold"/>
          <w:sz w:val="16"/>
          <w:szCs w:val="16"/>
        </w:rPr>
        <w:t>-</w:t>
      </w:r>
      <w:r>
        <w:rPr>
          <w:rFonts w:cs="IntelOne Display AR Bold"/>
          <w:sz w:val="16"/>
          <w:szCs w:val="16"/>
        </w:rPr>
        <w:t>bit vector operations?</w:t>
      </w:r>
    </w:p>
    <w:p w14:paraId="316B7816" w14:textId="01CDDA6E" w:rsidR="00E6369C" w:rsidRDefault="008247AB" w:rsidP="008247AB">
      <w:pPr>
        <w:spacing w:after="0"/>
        <w:rPr>
          <w:rFonts w:cs="IntelOne Display AR Bold"/>
          <w:sz w:val="16"/>
          <w:szCs w:val="16"/>
        </w:rPr>
      </w:pPr>
      <w:r>
        <w:rPr>
          <w:rFonts w:cs="IntelOne Display AR Bold"/>
          <w:sz w:val="16"/>
          <w:szCs w:val="16"/>
        </w:rPr>
        <w:t xml:space="preserve">A. </w:t>
      </w:r>
      <w:r w:rsidR="00B5391E">
        <w:rPr>
          <w:rFonts w:cs="IntelOne Display AR Bold"/>
          <w:sz w:val="16"/>
          <w:szCs w:val="16"/>
        </w:rPr>
        <w:t>An</w:t>
      </w:r>
      <w:r>
        <w:rPr>
          <w:rFonts w:cs="IntelOne Display AR Bold"/>
          <w:sz w:val="16"/>
          <w:szCs w:val="16"/>
        </w:rPr>
        <w:t xml:space="preserve"> AVX2 instruction </w:t>
      </w:r>
      <w:r w:rsidR="00F83F5E">
        <w:rPr>
          <w:rFonts w:cs="IntelOne Display AR Bold"/>
          <w:sz w:val="16"/>
          <w:szCs w:val="16"/>
        </w:rPr>
        <w:t xml:space="preserve">functionally equivalent to </w:t>
      </w:r>
      <w:r w:rsidR="00E6369C">
        <w:rPr>
          <w:rFonts w:cs="IntelOne Display AR Bold"/>
          <w:sz w:val="16"/>
          <w:szCs w:val="16"/>
        </w:rPr>
        <w:t xml:space="preserve">an </w:t>
      </w:r>
      <w:r>
        <w:rPr>
          <w:rFonts w:cs="IntelOne Display AR Bold"/>
          <w:sz w:val="16"/>
          <w:szCs w:val="16"/>
        </w:rPr>
        <w:t xml:space="preserve">AVX10-256 </w:t>
      </w:r>
      <w:r w:rsidR="00E6369C">
        <w:rPr>
          <w:rFonts w:cs="IntelOne Display AR Bold"/>
          <w:sz w:val="16"/>
          <w:szCs w:val="16"/>
        </w:rPr>
        <w:t>instruction will not be able to access vector registers in higher register bank</w:t>
      </w:r>
      <w:r w:rsidR="004149EA">
        <w:rPr>
          <w:rFonts w:cs="IntelOne Display AR Bold"/>
          <w:sz w:val="16"/>
          <w:szCs w:val="16"/>
        </w:rPr>
        <w:t xml:space="preserve"> due to limitations of VEX</w:t>
      </w:r>
      <w:r w:rsidR="00E6369C">
        <w:rPr>
          <w:rFonts w:cs="IntelOne Display AR Bold"/>
          <w:sz w:val="16"/>
          <w:szCs w:val="16"/>
        </w:rPr>
        <w:t xml:space="preserve"> encoding. This is </w:t>
      </w:r>
      <w:r w:rsidR="00061A19">
        <w:rPr>
          <w:rFonts w:cs="IntelOne Display AR Bold"/>
          <w:sz w:val="16"/>
          <w:szCs w:val="16"/>
        </w:rPr>
        <w:t xml:space="preserve">main reason to </w:t>
      </w:r>
      <w:r w:rsidR="00E6369C">
        <w:rPr>
          <w:rFonts w:cs="IntelOne Display AR Bold"/>
          <w:sz w:val="16"/>
          <w:szCs w:val="16"/>
        </w:rPr>
        <w:t xml:space="preserve">favour AVX10-256 ISA which support EVEX encoding and can not only access YMM16-31 </w:t>
      </w:r>
      <w:r w:rsidR="00061A19">
        <w:rPr>
          <w:rFonts w:cs="IntelOne Display AR Bold"/>
          <w:sz w:val="16"/>
          <w:szCs w:val="16"/>
        </w:rPr>
        <w:t xml:space="preserve">register </w:t>
      </w:r>
      <w:r w:rsidR="00E6369C">
        <w:rPr>
          <w:rFonts w:cs="IntelOne Display AR Bold"/>
          <w:sz w:val="16"/>
          <w:szCs w:val="16"/>
        </w:rPr>
        <w:t xml:space="preserve">but also embedded </w:t>
      </w:r>
      <w:proofErr w:type="spellStart"/>
      <w:r w:rsidR="00E6369C">
        <w:rPr>
          <w:rFonts w:cs="IntelOne Display AR Bold"/>
          <w:sz w:val="16"/>
          <w:szCs w:val="16"/>
        </w:rPr>
        <w:t>opmask</w:t>
      </w:r>
      <w:proofErr w:type="spellEnd"/>
      <w:r w:rsidR="00E6369C">
        <w:rPr>
          <w:rFonts w:cs="IntelOne Display AR Bold"/>
          <w:sz w:val="16"/>
          <w:szCs w:val="16"/>
        </w:rPr>
        <w:t xml:space="preserve"> register K0-K7</w:t>
      </w:r>
      <w:r w:rsidR="00081A94">
        <w:rPr>
          <w:rFonts w:cs="IntelOne Display AR Bold"/>
          <w:sz w:val="16"/>
          <w:szCs w:val="16"/>
        </w:rPr>
        <w:t>.</w:t>
      </w:r>
    </w:p>
    <w:p w14:paraId="0344DD43" w14:textId="77777777" w:rsidR="00E6369C" w:rsidRDefault="00E6369C" w:rsidP="008247AB">
      <w:pPr>
        <w:spacing w:after="0"/>
        <w:rPr>
          <w:rFonts w:cs="IntelOne Display AR Bold"/>
          <w:sz w:val="16"/>
          <w:szCs w:val="16"/>
        </w:rPr>
      </w:pPr>
    </w:p>
    <w:p w14:paraId="12B9A6B6" w14:textId="4F0FAC61" w:rsidR="008247AB" w:rsidRDefault="00AA5211" w:rsidP="00AA5211">
      <w:pPr>
        <w:pStyle w:val="ListParagraph"/>
        <w:numPr>
          <w:ilvl w:val="0"/>
          <w:numId w:val="16"/>
        </w:numPr>
        <w:spacing w:after="0"/>
        <w:rPr>
          <w:rFonts w:cs="IntelOne Display AR Bold"/>
          <w:sz w:val="16"/>
          <w:szCs w:val="16"/>
        </w:rPr>
      </w:pPr>
      <w:r>
        <w:rPr>
          <w:rFonts w:cs="IntelOne Display AR Bold"/>
          <w:sz w:val="16"/>
          <w:szCs w:val="16"/>
        </w:rPr>
        <w:t xml:space="preserve">New Instruction </w:t>
      </w:r>
      <w:r w:rsidR="00CC2FC3">
        <w:rPr>
          <w:rFonts w:cs="IntelOne Display AR Bold"/>
          <w:sz w:val="16"/>
          <w:szCs w:val="16"/>
        </w:rPr>
        <w:t>support: -</w:t>
      </w:r>
    </w:p>
    <w:p w14:paraId="6E4B3416" w14:textId="212B9326" w:rsidR="00AA5211" w:rsidRDefault="00212A7B" w:rsidP="00AA5211">
      <w:pPr>
        <w:pStyle w:val="ListParagraph"/>
        <w:numPr>
          <w:ilvl w:val="1"/>
          <w:numId w:val="16"/>
        </w:numPr>
        <w:spacing w:after="0"/>
        <w:rPr>
          <w:rFonts w:cs="IntelOne Display AR Bold"/>
          <w:sz w:val="16"/>
          <w:szCs w:val="16"/>
        </w:rPr>
      </w:pPr>
      <w:r>
        <w:rPr>
          <w:rFonts w:cs="IntelOne Display AR Bold"/>
          <w:sz w:val="16"/>
          <w:szCs w:val="16"/>
        </w:rPr>
        <w:t xml:space="preserve">AI </w:t>
      </w:r>
      <w:r w:rsidR="00905E10">
        <w:rPr>
          <w:rFonts w:cs="IntelOne Display AR Bold"/>
          <w:sz w:val="16"/>
          <w:szCs w:val="16"/>
        </w:rPr>
        <w:t>use case</w:t>
      </w:r>
      <w:r w:rsidR="00650FB3">
        <w:rPr>
          <w:rFonts w:cs="IntelOne Display AR Bold"/>
          <w:sz w:val="16"/>
          <w:szCs w:val="16"/>
        </w:rPr>
        <w:t xml:space="preserve"> (after FP16 support)</w:t>
      </w:r>
      <w:r w:rsidR="00101085">
        <w:rPr>
          <w:rFonts w:cs="IntelOne Display AR Bold"/>
          <w:sz w:val="16"/>
          <w:szCs w:val="16"/>
        </w:rPr>
        <w:t xml:space="preserve"> – priorit</w:t>
      </w:r>
      <w:r w:rsidR="007E6511">
        <w:rPr>
          <w:rFonts w:cs="IntelOne Display AR Bold"/>
          <w:sz w:val="16"/>
          <w:szCs w:val="16"/>
        </w:rPr>
        <w:t>y medium</w:t>
      </w:r>
    </w:p>
    <w:p w14:paraId="54DBE0C2" w14:textId="6778D54D" w:rsidR="000F2C6E" w:rsidRDefault="000F2C6E" w:rsidP="000F2C6E">
      <w:pPr>
        <w:pStyle w:val="ListParagraph"/>
        <w:numPr>
          <w:ilvl w:val="2"/>
          <w:numId w:val="16"/>
        </w:numPr>
        <w:spacing w:after="0"/>
        <w:rPr>
          <w:rFonts w:cs="IntelOne Display AR Bold"/>
          <w:sz w:val="16"/>
          <w:szCs w:val="16"/>
        </w:rPr>
      </w:pPr>
      <w:r>
        <w:rPr>
          <w:rFonts w:cs="IntelOne Display AR Bold"/>
          <w:sz w:val="16"/>
          <w:szCs w:val="16"/>
        </w:rPr>
        <w:t>FP</w:t>
      </w:r>
      <w:r w:rsidR="00905E10">
        <w:rPr>
          <w:rFonts w:cs="IntelOne Display AR Bold"/>
          <w:sz w:val="16"/>
          <w:szCs w:val="16"/>
        </w:rPr>
        <w:t>8:</w:t>
      </w:r>
      <w:r>
        <w:rPr>
          <w:rFonts w:cs="IntelOne Display AR Bold"/>
          <w:sz w:val="16"/>
          <w:szCs w:val="16"/>
        </w:rPr>
        <w:t xml:space="preserve"> E5M2 and E4M</w:t>
      </w:r>
      <w:r w:rsidR="00650FB3">
        <w:rPr>
          <w:rFonts w:cs="IntelOne Display AR Bold"/>
          <w:sz w:val="16"/>
          <w:szCs w:val="16"/>
        </w:rPr>
        <w:t>3 (EXMY,</w:t>
      </w:r>
      <w:r w:rsidR="00905E10">
        <w:rPr>
          <w:rFonts w:cs="IntelOne Display AR Bold"/>
          <w:sz w:val="16"/>
          <w:szCs w:val="16"/>
        </w:rPr>
        <w:t xml:space="preserve"> X-mantissa bits, Y-exponent bits)</w:t>
      </w:r>
    </w:p>
    <w:p w14:paraId="1031609C" w14:textId="3D5C51DC" w:rsidR="00650FB3" w:rsidRPr="00E900AC" w:rsidRDefault="00905E10" w:rsidP="004C6510">
      <w:pPr>
        <w:pStyle w:val="ListParagraph"/>
        <w:numPr>
          <w:ilvl w:val="2"/>
          <w:numId w:val="16"/>
        </w:numPr>
        <w:spacing w:after="0"/>
        <w:rPr>
          <w:rFonts w:cs="IntelOne Display AR Bold"/>
          <w:sz w:val="16"/>
          <w:szCs w:val="16"/>
        </w:rPr>
      </w:pPr>
      <w:r>
        <w:rPr>
          <w:rFonts w:cs="IntelOne Display AR Bold"/>
          <w:sz w:val="16"/>
          <w:szCs w:val="16"/>
        </w:rPr>
        <w:t>Conversion to and from FP8, BF8</w:t>
      </w:r>
      <w:r w:rsidR="00E900AC">
        <w:rPr>
          <w:rFonts w:cs="IntelOne Display AR Bold"/>
          <w:sz w:val="16"/>
          <w:szCs w:val="16"/>
        </w:rPr>
        <w:t>.</w:t>
      </w:r>
    </w:p>
    <w:p w14:paraId="6AE24A41" w14:textId="47C33B27" w:rsidR="00650FB3" w:rsidRDefault="00650FB3" w:rsidP="00650FB3">
      <w:pPr>
        <w:pStyle w:val="ListParagraph"/>
        <w:numPr>
          <w:ilvl w:val="1"/>
          <w:numId w:val="16"/>
        </w:numPr>
        <w:spacing w:after="0"/>
        <w:rPr>
          <w:rFonts w:cs="IntelOne Display AR Bold"/>
          <w:sz w:val="16"/>
          <w:szCs w:val="16"/>
        </w:rPr>
      </w:pPr>
      <w:r>
        <w:rPr>
          <w:rFonts w:cs="IntelOne Display AR Bold"/>
          <w:sz w:val="16"/>
          <w:szCs w:val="16"/>
        </w:rPr>
        <w:t xml:space="preserve">Media </w:t>
      </w:r>
      <w:r w:rsidR="00101085">
        <w:rPr>
          <w:rFonts w:cs="IntelOne Display AR Bold"/>
          <w:sz w:val="16"/>
          <w:szCs w:val="16"/>
        </w:rPr>
        <w:t xml:space="preserve">Acceleration </w:t>
      </w:r>
      <w:r w:rsidR="007E6511">
        <w:rPr>
          <w:rFonts w:cs="IntelOne Display AR Bold"/>
          <w:sz w:val="16"/>
          <w:szCs w:val="16"/>
        </w:rPr>
        <w:t>– priority low</w:t>
      </w:r>
      <w:r w:rsidR="00DD115F">
        <w:rPr>
          <w:rFonts w:cs="IntelOne Display AR Bold"/>
          <w:sz w:val="16"/>
          <w:szCs w:val="16"/>
        </w:rPr>
        <w:t xml:space="preserve"> / zero.</w:t>
      </w:r>
    </w:p>
    <w:p w14:paraId="0D348F72" w14:textId="0B9CE31A" w:rsidR="007E6511" w:rsidRPr="00AA5211" w:rsidRDefault="007E6511" w:rsidP="007E6511">
      <w:pPr>
        <w:pStyle w:val="ListParagraph"/>
        <w:numPr>
          <w:ilvl w:val="2"/>
          <w:numId w:val="16"/>
        </w:numPr>
        <w:spacing w:after="0"/>
        <w:rPr>
          <w:rFonts w:cs="IntelOne Display AR Bold"/>
          <w:sz w:val="16"/>
          <w:szCs w:val="16"/>
        </w:rPr>
      </w:pPr>
      <w:r>
        <w:rPr>
          <w:rFonts w:cs="IntelOne Display AR Bold"/>
          <w:sz w:val="16"/>
          <w:szCs w:val="16"/>
        </w:rPr>
        <w:t xml:space="preserve">We do not have any Java SE API which makes use of </w:t>
      </w:r>
      <w:r w:rsidR="00DD115F">
        <w:rPr>
          <w:rFonts w:cs="IntelOne Display AR Bold"/>
          <w:sz w:val="16"/>
          <w:szCs w:val="16"/>
        </w:rPr>
        <w:t xml:space="preserve">existing </w:t>
      </w:r>
      <w:r w:rsidR="00DD115F" w:rsidRPr="00DD115F">
        <w:rPr>
          <w:rFonts w:cs="IntelOne Display AR Bold"/>
          <w:sz w:val="16"/>
          <w:szCs w:val="16"/>
        </w:rPr>
        <w:t>MPSADBW</w:t>
      </w:r>
    </w:p>
    <w:p w14:paraId="6B152177" w14:textId="38B34B2E" w:rsidR="001A1094" w:rsidRDefault="00903FDF" w:rsidP="00101085">
      <w:pPr>
        <w:pStyle w:val="ListParagraph"/>
        <w:numPr>
          <w:ilvl w:val="1"/>
          <w:numId w:val="16"/>
        </w:numPr>
        <w:spacing w:after="0"/>
        <w:rPr>
          <w:rFonts w:cs="IntelOne Display AR Bold"/>
          <w:sz w:val="16"/>
          <w:szCs w:val="16"/>
        </w:rPr>
      </w:pPr>
      <w:r>
        <w:rPr>
          <w:rFonts w:cs="IntelOne Display AR Bold"/>
          <w:sz w:val="16"/>
          <w:szCs w:val="16"/>
        </w:rPr>
        <w:t xml:space="preserve">Min/Max </w:t>
      </w:r>
      <w:r w:rsidR="00533CE2">
        <w:rPr>
          <w:rFonts w:cs="IntelOne Display AR Bold"/>
          <w:sz w:val="16"/>
          <w:szCs w:val="16"/>
        </w:rPr>
        <w:t>NI</w:t>
      </w:r>
      <w:r w:rsidR="00836AED">
        <w:rPr>
          <w:rFonts w:cs="IntelOne Display AR Bold"/>
          <w:sz w:val="16"/>
          <w:szCs w:val="16"/>
        </w:rPr>
        <w:t xml:space="preserve"> – priority high</w:t>
      </w:r>
    </w:p>
    <w:p w14:paraId="79524658" w14:textId="3849D8F3" w:rsidR="00903FDF" w:rsidRDefault="00903FDF" w:rsidP="00903FDF">
      <w:pPr>
        <w:pStyle w:val="ListParagraph"/>
        <w:numPr>
          <w:ilvl w:val="2"/>
          <w:numId w:val="16"/>
        </w:numPr>
        <w:spacing w:after="0"/>
        <w:rPr>
          <w:rFonts w:cs="IntelOne Display AR Bold"/>
          <w:sz w:val="16"/>
          <w:szCs w:val="16"/>
        </w:rPr>
      </w:pPr>
      <w:r>
        <w:rPr>
          <w:rFonts w:cs="IntelOne Display AR Bold"/>
          <w:sz w:val="16"/>
          <w:szCs w:val="16"/>
        </w:rPr>
        <w:t>ARM</w:t>
      </w:r>
      <w:r w:rsidR="00A054C4">
        <w:rPr>
          <w:rFonts w:cs="IntelOne Display AR Bold"/>
          <w:sz w:val="16"/>
          <w:szCs w:val="16"/>
        </w:rPr>
        <w:t>’s</w:t>
      </w:r>
      <w:r>
        <w:rPr>
          <w:rFonts w:cs="IntelOne Display AR Bold"/>
          <w:sz w:val="16"/>
          <w:szCs w:val="16"/>
        </w:rPr>
        <w:t xml:space="preserve"> </w:t>
      </w:r>
      <w:proofErr w:type="spellStart"/>
      <w:r>
        <w:rPr>
          <w:rFonts w:cs="IntelOne Display AR Bold"/>
          <w:sz w:val="16"/>
          <w:szCs w:val="16"/>
        </w:rPr>
        <w:t>fmin</w:t>
      </w:r>
      <w:proofErr w:type="spellEnd"/>
      <w:r>
        <w:rPr>
          <w:rFonts w:cs="IntelOne Display AR Bold"/>
          <w:sz w:val="16"/>
          <w:szCs w:val="16"/>
        </w:rPr>
        <w:t>/f</w:t>
      </w:r>
      <w:r w:rsidR="00CF79F0">
        <w:rPr>
          <w:rFonts w:cs="IntelOne Display AR Bold"/>
          <w:sz w:val="16"/>
          <w:szCs w:val="16"/>
        </w:rPr>
        <w:t>max already comply with IEEE semantics.</w:t>
      </w:r>
    </w:p>
    <w:p w14:paraId="63295A61" w14:textId="33914368" w:rsidR="00CF79F0" w:rsidRDefault="00CF79F0" w:rsidP="00903FDF">
      <w:pPr>
        <w:pStyle w:val="ListParagraph"/>
        <w:numPr>
          <w:ilvl w:val="2"/>
          <w:numId w:val="16"/>
        </w:numPr>
        <w:spacing w:after="0"/>
        <w:rPr>
          <w:rFonts w:cs="IntelOne Display AR Bold"/>
          <w:sz w:val="16"/>
          <w:szCs w:val="16"/>
        </w:rPr>
      </w:pPr>
      <w:r>
        <w:rPr>
          <w:rFonts w:cs="IntelOne Display AR Bold"/>
          <w:sz w:val="16"/>
          <w:szCs w:val="16"/>
        </w:rPr>
        <w:t xml:space="preserve">We currently emit a bulky instruction sequence based on VBLEND to handle </w:t>
      </w:r>
      <w:proofErr w:type="spellStart"/>
      <w:r>
        <w:rPr>
          <w:rFonts w:cs="IntelOne Display AR Bold"/>
          <w:sz w:val="16"/>
          <w:szCs w:val="16"/>
        </w:rPr>
        <w:t>NaN</w:t>
      </w:r>
      <w:proofErr w:type="spellEnd"/>
      <w:r>
        <w:rPr>
          <w:rFonts w:cs="IntelOne Display AR Bold"/>
          <w:sz w:val="16"/>
          <w:szCs w:val="16"/>
        </w:rPr>
        <w:t xml:space="preserve"> and 0.0 </w:t>
      </w:r>
      <w:r w:rsidR="0029383D">
        <w:rPr>
          <w:rFonts w:cs="IntelOne Display AR Bold"/>
          <w:sz w:val="16"/>
          <w:szCs w:val="16"/>
        </w:rPr>
        <w:t>values.</w:t>
      </w:r>
    </w:p>
    <w:p w14:paraId="6366AB3A" w14:textId="5543100D" w:rsidR="0029383D" w:rsidRPr="00533CE2" w:rsidRDefault="00836AED" w:rsidP="000449B2">
      <w:pPr>
        <w:spacing w:after="0"/>
        <w:rPr>
          <w:rFonts w:cs="IntelOne Display AR Bold"/>
          <w:sz w:val="16"/>
          <w:szCs w:val="16"/>
        </w:rPr>
      </w:pPr>
      <w:r w:rsidRPr="00836AED">
        <w:rPr>
          <w:rFonts w:cs="IntelOne Display AR Bold"/>
          <w:noProof/>
          <w:sz w:val="16"/>
          <w:szCs w:val="16"/>
        </w:rPr>
        <w:drawing>
          <wp:inline distT="0" distB="0" distL="0" distR="0" wp14:anchorId="08CBA9E7" wp14:editId="3062CFF1">
            <wp:extent cx="5731510" cy="430530"/>
            <wp:effectExtent l="0" t="0" r="2540" b="7620"/>
            <wp:docPr id="77357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3351" name=""/>
                    <pic:cNvPicPr/>
                  </pic:nvPicPr>
                  <pic:blipFill>
                    <a:blip r:embed="rId253"/>
                    <a:stretch>
                      <a:fillRect/>
                    </a:stretch>
                  </pic:blipFill>
                  <pic:spPr>
                    <a:xfrm>
                      <a:off x="0" y="0"/>
                      <a:ext cx="5731510" cy="430530"/>
                    </a:xfrm>
                    <a:prstGeom prst="rect">
                      <a:avLst/>
                    </a:prstGeom>
                  </pic:spPr>
                </pic:pic>
              </a:graphicData>
            </a:graphic>
          </wp:inline>
        </w:drawing>
      </w:r>
    </w:p>
    <w:p w14:paraId="407057D1" w14:textId="77777777" w:rsidR="00D022EF" w:rsidRDefault="00D022EF" w:rsidP="00090C82">
      <w:pPr>
        <w:spacing w:after="0"/>
        <w:rPr>
          <w:rFonts w:cs="IntelOne Display AR Bold"/>
          <w:sz w:val="16"/>
          <w:szCs w:val="16"/>
        </w:rPr>
      </w:pPr>
    </w:p>
    <w:p w14:paraId="14448C29" w14:textId="77777777" w:rsidR="00BE15F8" w:rsidRPr="00BE15F8" w:rsidRDefault="00BE15F8" w:rsidP="00BE15F8">
      <w:pPr>
        <w:spacing w:after="0"/>
        <w:rPr>
          <w:rFonts w:cs="IntelOne Display AR Bold"/>
          <w:sz w:val="16"/>
          <w:szCs w:val="16"/>
        </w:rPr>
      </w:pPr>
      <w:r w:rsidRPr="00BE15F8">
        <w:rPr>
          <w:rFonts w:cs="IntelOne Display AR Bold"/>
          <w:sz w:val="16"/>
          <w:szCs w:val="16"/>
        </w:rPr>
        <w:t>commit 0357665ebe2058b174438033acdaf25a16fd50b0</w:t>
      </w:r>
    </w:p>
    <w:p w14:paraId="24C1C262" w14:textId="77777777" w:rsidR="00BE15F8" w:rsidRPr="00BE15F8" w:rsidRDefault="00BE15F8" w:rsidP="00BE15F8">
      <w:pPr>
        <w:spacing w:after="0"/>
        <w:rPr>
          <w:rFonts w:cs="IntelOne Display AR Bold"/>
          <w:sz w:val="16"/>
          <w:szCs w:val="16"/>
        </w:rPr>
      </w:pPr>
      <w:r w:rsidRPr="00BE15F8">
        <w:rPr>
          <w:rFonts w:cs="IntelOne Display AR Bold"/>
          <w:sz w:val="16"/>
          <w:szCs w:val="16"/>
        </w:rPr>
        <w:t>Author: Jatin Bhateja &lt;jatin.bhateja@intel.com&gt;</w:t>
      </w:r>
    </w:p>
    <w:p w14:paraId="2F65A805" w14:textId="4BD1E6C5" w:rsidR="00BE15F8" w:rsidRPr="00BE15F8" w:rsidRDefault="00BE15F8" w:rsidP="00BE15F8">
      <w:pPr>
        <w:spacing w:after="0"/>
        <w:rPr>
          <w:rFonts w:cs="IntelOne Display AR Bold"/>
          <w:sz w:val="16"/>
          <w:szCs w:val="16"/>
        </w:rPr>
      </w:pPr>
      <w:r w:rsidRPr="00BE15F8">
        <w:rPr>
          <w:rFonts w:cs="IntelOne Display AR Bold"/>
          <w:sz w:val="16"/>
          <w:szCs w:val="16"/>
        </w:rPr>
        <w:t>Date:   Wed Mar 6 13:45:32 2019 -0800</w:t>
      </w:r>
    </w:p>
    <w:p w14:paraId="604672A0" w14:textId="69EB8F5F" w:rsidR="00BE15F8" w:rsidRDefault="00BE15F8" w:rsidP="00BE15F8">
      <w:pPr>
        <w:spacing w:after="0"/>
        <w:rPr>
          <w:rFonts w:cs="IntelOne Display AR Bold"/>
          <w:sz w:val="16"/>
          <w:szCs w:val="16"/>
        </w:rPr>
      </w:pPr>
      <w:r w:rsidRPr="00BE15F8">
        <w:rPr>
          <w:rFonts w:cs="IntelOne Display AR Bold"/>
          <w:sz w:val="16"/>
          <w:szCs w:val="16"/>
        </w:rPr>
        <w:t xml:space="preserve">    Float/Double min/max implementation for x86</w:t>
      </w:r>
    </w:p>
    <w:p w14:paraId="31D0385B" w14:textId="77777777" w:rsidR="00BE15F8" w:rsidRDefault="00BE15F8" w:rsidP="00BE15F8">
      <w:pPr>
        <w:spacing w:after="0"/>
        <w:rPr>
          <w:rFonts w:cs="IntelOne Display AR Bold"/>
          <w:sz w:val="16"/>
          <w:szCs w:val="16"/>
        </w:rPr>
      </w:pPr>
    </w:p>
    <w:p w14:paraId="0C7FAB10" w14:textId="3654A969" w:rsidR="00DD2EA5" w:rsidRDefault="00275E2C" w:rsidP="00840513">
      <w:pPr>
        <w:pStyle w:val="ListParagraph"/>
        <w:numPr>
          <w:ilvl w:val="1"/>
          <w:numId w:val="16"/>
        </w:numPr>
        <w:spacing w:after="0"/>
        <w:rPr>
          <w:rFonts w:cs="IntelOne Display AR Bold"/>
          <w:sz w:val="16"/>
          <w:szCs w:val="16"/>
        </w:rPr>
      </w:pPr>
      <w:r>
        <w:rPr>
          <w:rFonts w:cs="IntelOne Display AR Bold"/>
          <w:sz w:val="16"/>
          <w:szCs w:val="16"/>
        </w:rPr>
        <w:t>Saturating conversion instruction.</w:t>
      </w:r>
      <w:r w:rsidR="00DE4ACB">
        <w:rPr>
          <w:rFonts w:cs="IntelOne Display AR Bold"/>
          <w:sz w:val="16"/>
          <w:szCs w:val="16"/>
        </w:rPr>
        <w:t xml:space="preserve"> – priority high</w:t>
      </w:r>
    </w:p>
    <w:p w14:paraId="5DA13C8B" w14:textId="7A76F392" w:rsidR="00321D99" w:rsidRDefault="00275E2C" w:rsidP="00275E2C">
      <w:pPr>
        <w:pStyle w:val="ListParagraph"/>
        <w:numPr>
          <w:ilvl w:val="2"/>
          <w:numId w:val="16"/>
        </w:numPr>
        <w:spacing w:after="0"/>
        <w:rPr>
          <w:rFonts w:cs="IntelOne Display AR Bold"/>
          <w:sz w:val="16"/>
          <w:szCs w:val="16"/>
        </w:rPr>
      </w:pPr>
      <w:r>
        <w:rPr>
          <w:rFonts w:cs="IntelOne Display AR Bold"/>
          <w:sz w:val="16"/>
          <w:szCs w:val="16"/>
        </w:rPr>
        <w:t xml:space="preserve">Existing </w:t>
      </w:r>
      <w:r w:rsidR="00F107F7">
        <w:rPr>
          <w:rFonts w:cs="IntelOne Display AR Bold"/>
          <w:sz w:val="16"/>
          <w:szCs w:val="16"/>
        </w:rPr>
        <w:t xml:space="preserve">CVTTP[DS]2[DQ]Q </w:t>
      </w:r>
      <w:r>
        <w:rPr>
          <w:rFonts w:cs="IntelOne Display AR Bold"/>
          <w:sz w:val="16"/>
          <w:szCs w:val="16"/>
        </w:rPr>
        <w:t xml:space="preserve">instructions </w:t>
      </w:r>
      <w:r w:rsidR="00A3728E">
        <w:rPr>
          <w:rFonts w:cs="IntelOne Display AR Bold"/>
          <w:sz w:val="16"/>
          <w:szCs w:val="16"/>
        </w:rPr>
        <w:t>return</w:t>
      </w:r>
      <w:r>
        <w:rPr>
          <w:rFonts w:cs="IntelOne Display AR Bold"/>
          <w:sz w:val="16"/>
          <w:szCs w:val="16"/>
        </w:rPr>
        <w:t xml:space="preserve"> a</w:t>
      </w:r>
      <w:r w:rsidR="00F107F7">
        <w:rPr>
          <w:rFonts w:cs="IntelOne Display AR Bold"/>
          <w:sz w:val="16"/>
          <w:szCs w:val="16"/>
        </w:rPr>
        <w:t xml:space="preserve"> 2^W -1 value if post truncation </w:t>
      </w:r>
      <w:r w:rsidR="00321D99">
        <w:rPr>
          <w:rFonts w:cs="IntelOne Display AR Bold"/>
          <w:sz w:val="16"/>
          <w:szCs w:val="16"/>
        </w:rPr>
        <w:t>results overruns corresponding fixed point format delimiting values.</w:t>
      </w:r>
    </w:p>
    <w:p w14:paraId="59A52F81" w14:textId="77777777" w:rsidR="000449B2" w:rsidRDefault="00321D99" w:rsidP="000449B2">
      <w:pPr>
        <w:pStyle w:val="ListParagraph"/>
        <w:numPr>
          <w:ilvl w:val="2"/>
          <w:numId w:val="16"/>
        </w:numPr>
        <w:spacing w:after="0"/>
        <w:rPr>
          <w:rFonts w:cs="IntelOne Display AR Bold"/>
          <w:sz w:val="16"/>
          <w:szCs w:val="16"/>
        </w:rPr>
      </w:pPr>
      <w:r>
        <w:rPr>
          <w:rFonts w:cs="IntelOne Display AR Bold"/>
          <w:sz w:val="16"/>
          <w:szCs w:val="16"/>
        </w:rPr>
        <w:t xml:space="preserve">Due to this we currently introduce special handling </w:t>
      </w:r>
      <w:r w:rsidR="00901A2C">
        <w:rPr>
          <w:rFonts w:cs="IntelOne Display AR Bold"/>
          <w:sz w:val="16"/>
          <w:szCs w:val="16"/>
        </w:rPr>
        <w:t>for NAN and Inf value</w:t>
      </w:r>
      <w:r w:rsidR="000449B2">
        <w:rPr>
          <w:rFonts w:cs="IntelOne Display AR Bold"/>
          <w:sz w:val="16"/>
          <w:szCs w:val="16"/>
        </w:rPr>
        <w:t>s.</w:t>
      </w:r>
    </w:p>
    <w:p w14:paraId="0DACC5B7" w14:textId="28D0B3D5" w:rsidR="00275E2C" w:rsidRDefault="000449B2" w:rsidP="000449B2">
      <w:pPr>
        <w:spacing w:after="0"/>
        <w:rPr>
          <w:rFonts w:cs="IntelOne Display AR Bold"/>
          <w:sz w:val="16"/>
          <w:szCs w:val="16"/>
        </w:rPr>
      </w:pPr>
      <w:r>
        <w:rPr>
          <w:rFonts w:cs="IntelOne Display AR Bold"/>
          <w:sz w:val="16"/>
          <w:szCs w:val="16"/>
        </w:rPr>
        <w:t xml:space="preserve">  </w:t>
      </w:r>
      <w:r w:rsidRPr="000449B2">
        <w:rPr>
          <w:rFonts w:cs="IntelOne Display AR Bold"/>
          <w:noProof/>
          <w:sz w:val="16"/>
          <w:szCs w:val="16"/>
        </w:rPr>
        <w:drawing>
          <wp:inline distT="0" distB="0" distL="0" distR="0" wp14:anchorId="482ECE0E" wp14:editId="1A55FB33">
            <wp:extent cx="5731510" cy="892810"/>
            <wp:effectExtent l="0" t="0" r="2540" b="2540"/>
            <wp:docPr id="24750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3079" name=""/>
                    <pic:cNvPicPr/>
                  </pic:nvPicPr>
                  <pic:blipFill>
                    <a:blip r:embed="rId254"/>
                    <a:stretch>
                      <a:fillRect/>
                    </a:stretch>
                  </pic:blipFill>
                  <pic:spPr>
                    <a:xfrm>
                      <a:off x="0" y="0"/>
                      <a:ext cx="5731510" cy="892810"/>
                    </a:xfrm>
                    <a:prstGeom prst="rect">
                      <a:avLst/>
                    </a:prstGeom>
                  </pic:spPr>
                </pic:pic>
              </a:graphicData>
            </a:graphic>
          </wp:inline>
        </w:drawing>
      </w:r>
      <w:r w:rsidR="00321D99" w:rsidRPr="000449B2">
        <w:rPr>
          <w:rFonts w:cs="IntelOne Display AR Bold"/>
          <w:sz w:val="16"/>
          <w:szCs w:val="16"/>
        </w:rPr>
        <w:t xml:space="preserve"> </w:t>
      </w:r>
    </w:p>
    <w:p w14:paraId="1FFDD841" w14:textId="1355E9F7" w:rsidR="000449B2" w:rsidRDefault="000449B2" w:rsidP="000449B2">
      <w:pPr>
        <w:pStyle w:val="ListParagraph"/>
        <w:numPr>
          <w:ilvl w:val="2"/>
          <w:numId w:val="16"/>
        </w:numPr>
        <w:spacing w:after="0"/>
        <w:rPr>
          <w:rFonts w:cs="IntelOne Display AR Bold"/>
          <w:sz w:val="16"/>
          <w:szCs w:val="16"/>
        </w:rPr>
      </w:pPr>
      <w:r>
        <w:rPr>
          <w:rFonts w:cs="IntelOne Display AR Bold"/>
          <w:sz w:val="16"/>
          <w:szCs w:val="16"/>
        </w:rPr>
        <w:t xml:space="preserve">New instruction being saturating </w:t>
      </w:r>
      <w:r w:rsidR="00DE4ACB">
        <w:rPr>
          <w:rFonts w:cs="IntelOne Display AR Bold"/>
          <w:sz w:val="16"/>
          <w:szCs w:val="16"/>
        </w:rPr>
        <w:t xml:space="preserve">in covers above special handling </w:t>
      </w:r>
    </w:p>
    <w:p w14:paraId="113D7F53" w14:textId="70782618" w:rsidR="00230CA0" w:rsidRPr="000449B2" w:rsidRDefault="00230CA0" w:rsidP="00230CA0">
      <w:pPr>
        <w:pStyle w:val="ListParagraph"/>
        <w:numPr>
          <w:ilvl w:val="3"/>
          <w:numId w:val="16"/>
        </w:numPr>
        <w:spacing w:after="0"/>
        <w:rPr>
          <w:rFonts w:cs="IntelOne Display AR Bold"/>
          <w:sz w:val="16"/>
          <w:szCs w:val="16"/>
        </w:rPr>
      </w:pPr>
      <w:r>
        <w:rPr>
          <w:rFonts w:cs="IntelOne Display AR Bold"/>
          <w:sz w:val="16"/>
          <w:szCs w:val="16"/>
        </w:rPr>
        <w:t xml:space="preserve">Conversion from FP32 to SIGNED BYTE, SHORT </w:t>
      </w:r>
      <w:r w:rsidR="00E07680">
        <w:rPr>
          <w:rFonts w:cs="IntelOne Display AR Bold"/>
          <w:sz w:val="16"/>
          <w:szCs w:val="16"/>
        </w:rPr>
        <w:t xml:space="preserve">seems to be a low latency and </w:t>
      </w:r>
      <w:r w:rsidR="00B9241E">
        <w:rPr>
          <w:rFonts w:cs="IntelOne Display AR Bold"/>
          <w:sz w:val="16"/>
          <w:szCs w:val="16"/>
        </w:rPr>
        <w:t xml:space="preserve">shorted </w:t>
      </w:r>
      <w:r w:rsidR="00E07680">
        <w:rPr>
          <w:rFonts w:cs="IntelOne Display AR Bold"/>
          <w:sz w:val="16"/>
          <w:szCs w:val="16"/>
        </w:rPr>
        <w:t xml:space="preserve">path length </w:t>
      </w:r>
      <w:r w:rsidR="00B9241E">
        <w:rPr>
          <w:rFonts w:cs="IntelOne Display AR Bold"/>
          <w:sz w:val="16"/>
          <w:szCs w:val="16"/>
        </w:rPr>
        <w:t>options.</w:t>
      </w:r>
    </w:p>
    <w:p w14:paraId="2CF8189F" w14:textId="77777777" w:rsidR="005F5606" w:rsidRDefault="005F5606" w:rsidP="00090C82">
      <w:pPr>
        <w:spacing w:after="0"/>
        <w:rPr>
          <w:rFonts w:cs="IntelOne Display AR Bold"/>
          <w:sz w:val="16"/>
          <w:szCs w:val="16"/>
        </w:rPr>
      </w:pPr>
    </w:p>
    <w:p w14:paraId="50AAE90B" w14:textId="17A5A426" w:rsidR="00104D1E" w:rsidRDefault="00104D1E" w:rsidP="00226FC1">
      <w:pPr>
        <w:spacing w:after="0"/>
        <w:rPr>
          <w:rFonts w:cs="IntelOne Display AR Bold"/>
          <w:sz w:val="16"/>
          <w:szCs w:val="16"/>
        </w:rPr>
      </w:pPr>
      <w:r>
        <w:rPr>
          <w:rFonts w:cs="IntelOne Display AR Bold"/>
          <w:sz w:val="16"/>
          <w:szCs w:val="16"/>
        </w:rPr>
        <w:t xml:space="preserve">Both </w:t>
      </w:r>
      <w:r w:rsidR="00DE4ACB">
        <w:rPr>
          <w:rFonts w:cs="IntelOne Display AR Bold"/>
          <w:sz w:val="16"/>
          <w:szCs w:val="16"/>
        </w:rPr>
        <w:t xml:space="preserve">c and d </w:t>
      </w:r>
      <w:r>
        <w:rPr>
          <w:rFonts w:cs="IntelOne Display AR Bold"/>
          <w:sz w:val="16"/>
          <w:szCs w:val="16"/>
        </w:rPr>
        <w:t>qualify as ARM parity optimizations</w:t>
      </w:r>
      <w:r w:rsidR="00A3728E">
        <w:rPr>
          <w:rFonts w:cs="IntelOne Display AR Bold"/>
          <w:sz w:val="16"/>
          <w:szCs w:val="16"/>
        </w:rPr>
        <w:t xml:space="preserve"> and will optimize bulky handling for floating point to integral conversions and frequently used min/max operations. </w:t>
      </w:r>
    </w:p>
    <w:p w14:paraId="14EAF232" w14:textId="77777777" w:rsidR="00CC2FC3" w:rsidRDefault="00CC2FC3" w:rsidP="00226FC1">
      <w:pPr>
        <w:spacing w:after="0"/>
        <w:rPr>
          <w:rFonts w:cs="IntelOne Display AR Bold"/>
          <w:sz w:val="16"/>
          <w:szCs w:val="16"/>
        </w:rPr>
      </w:pPr>
    </w:p>
    <w:p w14:paraId="3EC849A1" w14:textId="7ACF2B2D" w:rsidR="00FD6A15" w:rsidRDefault="00FD6A15" w:rsidP="00FD6A15">
      <w:pPr>
        <w:pStyle w:val="ListParagraph"/>
        <w:numPr>
          <w:ilvl w:val="1"/>
          <w:numId w:val="16"/>
        </w:numPr>
        <w:spacing w:after="0"/>
        <w:rPr>
          <w:rFonts w:cs="IntelOne Display AR Bold"/>
          <w:sz w:val="16"/>
          <w:szCs w:val="16"/>
        </w:rPr>
      </w:pPr>
      <w:r>
        <w:rPr>
          <w:rFonts w:cs="IntelOne Display AR Bold"/>
          <w:sz w:val="16"/>
          <w:szCs w:val="16"/>
        </w:rPr>
        <w:t xml:space="preserve">Zero extending </w:t>
      </w:r>
      <w:r w:rsidR="006D30A8">
        <w:rPr>
          <w:rFonts w:cs="IntelOne Display AR Bold"/>
          <w:sz w:val="16"/>
          <w:szCs w:val="16"/>
        </w:rPr>
        <w:t xml:space="preserve">partial </w:t>
      </w:r>
      <w:r w:rsidR="00A95DE1">
        <w:rPr>
          <w:rFonts w:cs="IntelOne Display AR Bold"/>
          <w:sz w:val="16"/>
          <w:szCs w:val="16"/>
        </w:rPr>
        <w:t>copy</w:t>
      </w:r>
      <w:r w:rsidR="006D30A8">
        <w:rPr>
          <w:rFonts w:cs="IntelOne Display AR Bold"/>
          <w:sz w:val="16"/>
          <w:szCs w:val="16"/>
        </w:rPr>
        <w:t xml:space="preserve"> </w:t>
      </w:r>
      <w:r w:rsidR="00202C9C">
        <w:rPr>
          <w:rFonts w:cs="IntelOne Display AR Bold"/>
          <w:sz w:val="16"/>
          <w:szCs w:val="16"/>
        </w:rPr>
        <w:t>instruction:</w:t>
      </w:r>
      <w:r w:rsidR="00D134CD">
        <w:rPr>
          <w:rFonts w:cs="IntelOne Display AR Bold"/>
          <w:sz w:val="16"/>
          <w:szCs w:val="16"/>
        </w:rPr>
        <w:t xml:space="preserve"> </w:t>
      </w:r>
      <w:proofErr w:type="gramStart"/>
      <w:r w:rsidR="00D134CD">
        <w:rPr>
          <w:rFonts w:cs="IntelOne Display AR Bold"/>
          <w:sz w:val="16"/>
          <w:szCs w:val="16"/>
        </w:rPr>
        <w:t>VMOVD ,</w:t>
      </w:r>
      <w:proofErr w:type="gramEnd"/>
      <w:r w:rsidR="00D134CD">
        <w:rPr>
          <w:rFonts w:cs="IntelOne Display AR Bold"/>
          <w:sz w:val="16"/>
          <w:szCs w:val="16"/>
        </w:rPr>
        <w:t xml:space="preserve"> VMOVW</w:t>
      </w:r>
      <w:r w:rsidR="00BF6706">
        <w:rPr>
          <w:rFonts w:cs="IntelOne Display AR Bold"/>
          <w:sz w:val="16"/>
          <w:szCs w:val="16"/>
        </w:rPr>
        <w:t xml:space="preserve"> – priory low / medium</w:t>
      </w:r>
    </w:p>
    <w:p w14:paraId="0065C7BA" w14:textId="2F721BDB" w:rsidR="00D134CD" w:rsidRDefault="00D134CD" w:rsidP="00D134CD">
      <w:pPr>
        <w:pStyle w:val="ListParagraph"/>
        <w:numPr>
          <w:ilvl w:val="2"/>
          <w:numId w:val="16"/>
        </w:numPr>
        <w:spacing w:after="0"/>
        <w:rPr>
          <w:rFonts w:cs="IntelOne Display AR Bold"/>
          <w:sz w:val="16"/>
          <w:szCs w:val="16"/>
        </w:rPr>
      </w:pPr>
      <w:r>
        <w:rPr>
          <w:rFonts w:cs="IntelOne Display AR Bold"/>
          <w:sz w:val="16"/>
          <w:szCs w:val="16"/>
        </w:rPr>
        <w:t xml:space="preserve">Currently, </w:t>
      </w:r>
      <w:r w:rsidR="00600392">
        <w:rPr>
          <w:rFonts w:cs="IntelOne Display AR Bold"/>
          <w:sz w:val="16"/>
          <w:szCs w:val="16"/>
        </w:rPr>
        <w:t>XMM to XMM copy instruction copies entire 128</w:t>
      </w:r>
      <w:r w:rsidR="000E212E">
        <w:rPr>
          <w:rFonts w:cs="IntelOne Display AR Bold"/>
          <w:sz w:val="16"/>
          <w:szCs w:val="16"/>
        </w:rPr>
        <w:t>-</w:t>
      </w:r>
      <w:r w:rsidR="00600392">
        <w:rPr>
          <w:rFonts w:cs="IntelOne Display AR Bold"/>
          <w:sz w:val="16"/>
          <w:szCs w:val="16"/>
        </w:rPr>
        <w:t>bit vector from source to destination.</w:t>
      </w:r>
    </w:p>
    <w:p w14:paraId="259AB3CC" w14:textId="77777777" w:rsidR="000E212E" w:rsidRDefault="00A62025" w:rsidP="00D134CD">
      <w:pPr>
        <w:pStyle w:val="ListParagraph"/>
        <w:numPr>
          <w:ilvl w:val="2"/>
          <w:numId w:val="16"/>
        </w:numPr>
        <w:spacing w:after="0"/>
        <w:rPr>
          <w:rFonts w:cs="IntelOne Display AR Bold"/>
          <w:sz w:val="16"/>
          <w:szCs w:val="16"/>
        </w:rPr>
      </w:pPr>
      <w:r>
        <w:rPr>
          <w:rFonts w:cs="IntelOne Display AR Bold"/>
          <w:sz w:val="16"/>
          <w:szCs w:val="16"/>
        </w:rPr>
        <w:lastRenderedPageBreak/>
        <w:t>Existing instructions are VEX encoded, with 2</w:t>
      </w:r>
      <w:r w:rsidR="000E212E">
        <w:rPr>
          <w:rFonts w:cs="IntelOne Display AR Bold"/>
          <w:sz w:val="16"/>
          <w:szCs w:val="16"/>
        </w:rPr>
        <w:t>-</w:t>
      </w:r>
      <w:r>
        <w:rPr>
          <w:rFonts w:cs="IntelOne Display AR Bold"/>
          <w:sz w:val="16"/>
          <w:szCs w:val="16"/>
        </w:rPr>
        <w:t>byte prefix.</w:t>
      </w:r>
    </w:p>
    <w:p w14:paraId="2E066B56" w14:textId="77777777" w:rsidR="00624FE9" w:rsidRDefault="000E212E" w:rsidP="00D134CD">
      <w:pPr>
        <w:pStyle w:val="ListParagraph"/>
        <w:numPr>
          <w:ilvl w:val="2"/>
          <w:numId w:val="16"/>
        </w:numPr>
        <w:spacing w:after="0"/>
        <w:rPr>
          <w:rFonts w:cs="IntelOne Display AR Bold"/>
          <w:sz w:val="16"/>
          <w:szCs w:val="16"/>
        </w:rPr>
      </w:pPr>
      <w:r>
        <w:rPr>
          <w:rFonts w:cs="IntelOne Display AR Bold"/>
          <w:sz w:val="16"/>
          <w:szCs w:val="16"/>
        </w:rPr>
        <w:t xml:space="preserve">VEX encoding ensure to zero out upper vector bits </w:t>
      </w:r>
      <w:proofErr w:type="gramStart"/>
      <w:r>
        <w:rPr>
          <w:rFonts w:cs="IntelOne Display AR Bold"/>
          <w:sz w:val="16"/>
          <w:szCs w:val="16"/>
        </w:rPr>
        <w:t>from  MAX</w:t>
      </w:r>
      <w:proofErr w:type="gramEnd"/>
      <w:r>
        <w:rPr>
          <w:rFonts w:cs="IntelOne Display AR Bold"/>
          <w:sz w:val="16"/>
          <w:szCs w:val="16"/>
        </w:rPr>
        <w:t>_</w:t>
      </w:r>
      <w:proofErr w:type="gramStart"/>
      <w:r>
        <w:rPr>
          <w:rFonts w:cs="IntelOne Display AR Bold"/>
          <w:sz w:val="16"/>
          <w:szCs w:val="16"/>
        </w:rPr>
        <w:t>BITS :</w:t>
      </w:r>
      <w:proofErr w:type="gramEnd"/>
      <w:r>
        <w:rPr>
          <w:rFonts w:cs="IntelOne Display AR Bold"/>
          <w:sz w:val="16"/>
          <w:szCs w:val="16"/>
        </w:rPr>
        <w:t xml:space="preserve"> 128, thus </w:t>
      </w:r>
      <w:r w:rsidR="003A4972">
        <w:rPr>
          <w:rFonts w:cs="IntelOne Display AR Bold"/>
          <w:sz w:val="16"/>
          <w:szCs w:val="16"/>
        </w:rPr>
        <w:t xml:space="preserve">prevent cycle to preserve the upper bits of the vector. </w:t>
      </w:r>
    </w:p>
    <w:p w14:paraId="1FED6971" w14:textId="2BFCA503" w:rsidR="00A62025" w:rsidRDefault="00624FE9" w:rsidP="00D134CD">
      <w:pPr>
        <w:pStyle w:val="ListParagraph"/>
        <w:numPr>
          <w:ilvl w:val="2"/>
          <w:numId w:val="16"/>
        </w:numPr>
        <w:spacing w:after="0"/>
        <w:rPr>
          <w:rFonts w:cs="IntelOne Display AR Bold"/>
          <w:sz w:val="16"/>
          <w:szCs w:val="16"/>
        </w:rPr>
      </w:pPr>
      <w:r>
        <w:rPr>
          <w:rFonts w:cs="IntelOne Display AR Bold"/>
          <w:sz w:val="16"/>
          <w:szCs w:val="16"/>
        </w:rPr>
        <w:t xml:space="preserve">We already use VMOVW to </w:t>
      </w:r>
      <w:r w:rsidR="00270557">
        <w:rPr>
          <w:rFonts w:cs="IntelOne Display AR Bold"/>
          <w:sz w:val="16"/>
          <w:szCs w:val="16"/>
        </w:rPr>
        <w:t>move</w:t>
      </w:r>
      <w:r>
        <w:rPr>
          <w:rFonts w:cs="IntelOne Display AR Bold"/>
          <w:sz w:val="16"/>
          <w:szCs w:val="16"/>
        </w:rPr>
        <w:t xml:space="preserve"> FP16 scalar values </w:t>
      </w:r>
      <w:r w:rsidR="00270557">
        <w:rPr>
          <w:rFonts w:cs="IntelOne Display AR Bold"/>
          <w:sz w:val="16"/>
          <w:szCs w:val="16"/>
        </w:rPr>
        <w:t>b/w GPR and XMM registers.</w:t>
      </w:r>
    </w:p>
    <w:p w14:paraId="034BD7E7" w14:textId="3557D953" w:rsidR="00E630F2" w:rsidRDefault="00E630F2" w:rsidP="00D134CD">
      <w:pPr>
        <w:pStyle w:val="ListParagraph"/>
        <w:numPr>
          <w:ilvl w:val="2"/>
          <w:numId w:val="16"/>
        </w:numPr>
        <w:spacing w:after="0"/>
        <w:rPr>
          <w:rFonts w:cs="IntelOne Display AR Bold"/>
          <w:sz w:val="16"/>
          <w:szCs w:val="16"/>
        </w:rPr>
      </w:pPr>
      <w:r>
        <w:rPr>
          <w:rFonts w:cs="IntelOne Display AR Bold"/>
          <w:sz w:val="16"/>
          <w:szCs w:val="16"/>
        </w:rPr>
        <w:t>Zero extension may save cycles due to false dependencies in VEX variant of ROUNDSS instruction</w:t>
      </w:r>
    </w:p>
    <w:p w14:paraId="7D784419" w14:textId="77777777" w:rsidR="00E630F2" w:rsidRDefault="00E630F2" w:rsidP="00E630F2">
      <w:pPr>
        <w:spacing w:after="0"/>
        <w:rPr>
          <w:rFonts w:cs="IntelOne Display AR Bold"/>
          <w:sz w:val="16"/>
          <w:szCs w:val="16"/>
        </w:rPr>
      </w:pPr>
    </w:p>
    <w:p w14:paraId="3B5CEFB5" w14:textId="45B8FD3D" w:rsidR="00E630F2" w:rsidRPr="00E630F2" w:rsidRDefault="009F6DB2" w:rsidP="00E630F2">
      <w:pPr>
        <w:spacing w:after="0"/>
        <w:rPr>
          <w:rFonts w:cs="IntelOne Display AR Bold"/>
          <w:sz w:val="16"/>
          <w:szCs w:val="16"/>
        </w:rPr>
      </w:pPr>
      <w:r>
        <w:rPr>
          <w:rFonts w:cs="IntelOne Display AR Bold"/>
          <w:sz w:val="16"/>
          <w:szCs w:val="16"/>
        </w:rPr>
        <w:t xml:space="preserve">                        </w:t>
      </w:r>
      <w:r w:rsidR="00E630F2" w:rsidRPr="00E630F2">
        <w:rPr>
          <w:rFonts w:cs="IntelOne Display AR Bold"/>
          <w:noProof/>
          <w:sz w:val="16"/>
          <w:szCs w:val="16"/>
        </w:rPr>
        <w:drawing>
          <wp:inline distT="0" distB="0" distL="0" distR="0" wp14:anchorId="6AE52BD6" wp14:editId="269B05F0">
            <wp:extent cx="4078224" cy="910891"/>
            <wp:effectExtent l="0" t="0" r="0" b="3810"/>
            <wp:docPr id="151087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74466" name=""/>
                    <pic:cNvPicPr/>
                  </pic:nvPicPr>
                  <pic:blipFill>
                    <a:blip r:embed="rId255"/>
                    <a:stretch>
                      <a:fillRect/>
                    </a:stretch>
                  </pic:blipFill>
                  <pic:spPr>
                    <a:xfrm>
                      <a:off x="0" y="0"/>
                      <a:ext cx="4089904" cy="913500"/>
                    </a:xfrm>
                    <a:prstGeom prst="rect">
                      <a:avLst/>
                    </a:prstGeom>
                  </pic:spPr>
                </pic:pic>
              </a:graphicData>
            </a:graphic>
          </wp:inline>
        </w:drawing>
      </w:r>
    </w:p>
    <w:p w14:paraId="12450798" w14:textId="475CE5CC" w:rsidR="00270557" w:rsidRDefault="009F6DB2" w:rsidP="009F6DB2">
      <w:pPr>
        <w:pStyle w:val="ListParagraph"/>
        <w:numPr>
          <w:ilvl w:val="2"/>
          <w:numId w:val="16"/>
        </w:numPr>
        <w:spacing w:after="0"/>
        <w:rPr>
          <w:rFonts w:cs="IntelOne Display AR Bold"/>
          <w:sz w:val="16"/>
          <w:szCs w:val="16"/>
        </w:rPr>
      </w:pPr>
      <w:r>
        <w:rPr>
          <w:rFonts w:cs="IntelOne Display AR Bold"/>
          <w:sz w:val="16"/>
          <w:szCs w:val="16"/>
        </w:rPr>
        <w:t xml:space="preserve">Since the instruction clears upper bits </w:t>
      </w:r>
      <w:r w:rsidR="005579EE">
        <w:rPr>
          <w:rFonts w:cs="IntelOne Display AR Bold"/>
          <w:sz w:val="16"/>
          <w:szCs w:val="16"/>
        </w:rPr>
        <w:t>(</w:t>
      </w:r>
      <w:r>
        <w:rPr>
          <w:rFonts w:cs="IntelOne Display AR Bold"/>
          <w:sz w:val="16"/>
          <w:szCs w:val="16"/>
        </w:rPr>
        <w:t>64:32</w:t>
      </w:r>
      <w:r w:rsidR="005579EE">
        <w:rPr>
          <w:rFonts w:cs="IntelOne Display AR Bold"/>
          <w:sz w:val="16"/>
          <w:szCs w:val="16"/>
        </w:rPr>
        <w:t xml:space="preserve">] of XMM register hence it needs to be dispatched to the EXECUTION ports since RENAMING simply assigns </w:t>
      </w:r>
      <w:r w:rsidR="00943104">
        <w:rPr>
          <w:rFonts w:cs="IntelOne Display AR Bold"/>
          <w:sz w:val="16"/>
          <w:szCs w:val="16"/>
        </w:rPr>
        <w:t xml:space="preserve">PHY registers, however, </w:t>
      </w:r>
      <w:r w:rsidR="006516EF">
        <w:rPr>
          <w:rFonts w:cs="IntelOne Display AR Bold"/>
          <w:sz w:val="16"/>
          <w:szCs w:val="16"/>
        </w:rPr>
        <w:t>if it’s</w:t>
      </w:r>
      <w:r w:rsidR="00943104">
        <w:rPr>
          <w:rFonts w:cs="IntelOne Display AR Bold"/>
          <w:sz w:val="16"/>
          <w:szCs w:val="16"/>
        </w:rPr>
        <w:t xml:space="preserve"> handled as a special case of zeroing idiom then we may save </w:t>
      </w:r>
      <w:r w:rsidR="0095056B">
        <w:rPr>
          <w:rFonts w:cs="IntelOne Display AR Bold"/>
          <w:sz w:val="16"/>
          <w:szCs w:val="16"/>
        </w:rPr>
        <w:t>issuance to backend.</w:t>
      </w:r>
    </w:p>
    <w:p w14:paraId="4BF06FD1" w14:textId="3BB08C6F" w:rsidR="0095056B" w:rsidRDefault="0095056B" w:rsidP="009F6DB2">
      <w:pPr>
        <w:pStyle w:val="ListParagraph"/>
        <w:numPr>
          <w:ilvl w:val="2"/>
          <w:numId w:val="16"/>
        </w:numPr>
        <w:spacing w:after="0"/>
        <w:rPr>
          <w:rFonts w:cs="IntelOne Display AR Bold"/>
          <w:sz w:val="16"/>
          <w:szCs w:val="16"/>
        </w:rPr>
      </w:pPr>
      <w:r>
        <w:rPr>
          <w:rFonts w:cs="IntelOne Display AR Bold"/>
          <w:sz w:val="16"/>
          <w:szCs w:val="16"/>
        </w:rPr>
        <w:t>Cons:</w:t>
      </w:r>
    </w:p>
    <w:p w14:paraId="7CDDA3EE" w14:textId="5D5122B0" w:rsidR="0095056B" w:rsidRDefault="0095056B" w:rsidP="0095056B">
      <w:pPr>
        <w:pStyle w:val="ListParagraph"/>
        <w:numPr>
          <w:ilvl w:val="3"/>
          <w:numId w:val="16"/>
        </w:numPr>
        <w:spacing w:after="0"/>
        <w:rPr>
          <w:rFonts w:cs="IntelOne Display AR Bold"/>
          <w:sz w:val="16"/>
          <w:szCs w:val="16"/>
        </w:rPr>
      </w:pPr>
      <w:r>
        <w:rPr>
          <w:rFonts w:cs="IntelOne Display AR Bold"/>
          <w:sz w:val="16"/>
          <w:szCs w:val="16"/>
        </w:rPr>
        <w:t xml:space="preserve">Instruction </w:t>
      </w:r>
      <w:r w:rsidR="00B71E8A">
        <w:rPr>
          <w:rFonts w:cs="IntelOne Display AR Bold"/>
          <w:sz w:val="16"/>
          <w:szCs w:val="16"/>
        </w:rPr>
        <w:t xml:space="preserve">needs a bulky </w:t>
      </w:r>
      <w:r w:rsidR="00FC6D90">
        <w:rPr>
          <w:rFonts w:cs="IntelOne Display AR Bold"/>
          <w:sz w:val="16"/>
          <w:szCs w:val="16"/>
        </w:rPr>
        <w:t>4-byte</w:t>
      </w:r>
      <w:r w:rsidR="00B71E8A">
        <w:rPr>
          <w:rFonts w:cs="IntelOne Display AR Bold"/>
          <w:sz w:val="16"/>
          <w:szCs w:val="16"/>
        </w:rPr>
        <w:t xml:space="preserve"> EVEX prefix.</w:t>
      </w:r>
    </w:p>
    <w:p w14:paraId="2F4CEF28" w14:textId="4A5E35C0" w:rsidR="00B71E8A" w:rsidRPr="00FD6A15" w:rsidRDefault="00B71E8A" w:rsidP="00B71E8A">
      <w:pPr>
        <w:pStyle w:val="ListParagraph"/>
        <w:numPr>
          <w:ilvl w:val="3"/>
          <w:numId w:val="16"/>
        </w:numPr>
        <w:spacing w:after="0"/>
        <w:rPr>
          <w:rFonts w:cs="IntelOne Display AR Bold"/>
          <w:sz w:val="16"/>
          <w:szCs w:val="16"/>
        </w:rPr>
      </w:pPr>
      <w:r>
        <w:rPr>
          <w:rFonts w:cs="IntelOne Display AR Bold"/>
          <w:sz w:val="16"/>
          <w:szCs w:val="16"/>
        </w:rPr>
        <w:t>We may not see any perceptible performance improvements by saving additional merging cycle due to false dependency.</w:t>
      </w:r>
    </w:p>
    <w:p w14:paraId="63754B1F" w14:textId="77777777" w:rsidR="00CC2FC3" w:rsidRDefault="00CC2FC3" w:rsidP="00226FC1">
      <w:pPr>
        <w:spacing w:after="0"/>
        <w:rPr>
          <w:rFonts w:cs="IntelOne Display AR Bold"/>
          <w:sz w:val="16"/>
          <w:szCs w:val="16"/>
        </w:rPr>
      </w:pPr>
    </w:p>
    <w:p w14:paraId="746F35A8" w14:textId="5FFAF63F" w:rsidR="00104D1E" w:rsidRPr="00BF1626" w:rsidRDefault="00BF1626" w:rsidP="00BF1626">
      <w:pPr>
        <w:pStyle w:val="ListParagraph"/>
        <w:numPr>
          <w:ilvl w:val="1"/>
          <w:numId w:val="16"/>
        </w:numPr>
        <w:spacing w:after="0"/>
        <w:rPr>
          <w:rFonts w:cs="IntelOne Display AR Bold"/>
          <w:sz w:val="16"/>
          <w:szCs w:val="16"/>
        </w:rPr>
      </w:pPr>
      <w:r>
        <w:rPr>
          <w:rFonts w:cs="IntelOne Display AR Bold"/>
          <w:sz w:val="16"/>
          <w:szCs w:val="16"/>
        </w:rPr>
        <w:t>SM</w:t>
      </w:r>
      <w:r w:rsidR="000770D4">
        <w:rPr>
          <w:rFonts w:cs="IntelOne Display AR Bold"/>
          <w:sz w:val="16"/>
          <w:szCs w:val="16"/>
        </w:rPr>
        <w:t>4:</w:t>
      </w:r>
      <w:r>
        <w:rPr>
          <w:rFonts w:cs="IntelOne Display AR Bold"/>
          <w:sz w:val="16"/>
          <w:szCs w:val="16"/>
        </w:rPr>
        <w:t xml:space="preserve"> Java SE does not support a provider for SM4 </w:t>
      </w:r>
      <w:r w:rsidR="002845B0">
        <w:rPr>
          <w:rFonts w:cs="IntelOne Display AR Bold"/>
          <w:sz w:val="16"/>
          <w:szCs w:val="16"/>
        </w:rPr>
        <w:t>encryption.  Priority – low</w:t>
      </w:r>
    </w:p>
    <w:p w14:paraId="481DC856" w14:textId="47BB3864" w:rsidR="005F5606" w:rsidRDefault="00104D1E" w:rsidP="00226FC1">
      <w:pPr>
        <w:spacing w:after="0"/>
        <w:rPr>
          <w:rFonts w:cs="IntelOne Display AR Bold"/>
          <w:sz w:val="16"/>
          <w:szCs w:val="16"/>
        </w:rPr>
      </w:pPr>
      <w:r>
        <w:rPr>
          <w:rFonts w:cs="IntelOne Display AR Bold"/>
          <w:sz w:val="16"/>
          <w:szCs w:val="16"/>
        </w:rPr>
        <w:t xml:space="preserve"> </w:t>
      </w:r>
    </w:p>
    <w:p w14:paraId="14FE1E2D" w14:textId="4E303679" w:rsidR="00A51D5C" w:rsidRDefault="00034E48" w:rsidP="00A51D5C">
      <w:pPr>
        <w:pStyle w:val="ListParagraph"/>
        <w:numPr>
          <w:ilvl w:val="1"/>
          <w:numId w:val="16"/>
        </w:numPr>
        <w:spacing w:after="0"/>
        <w:rPr>
          <w:rFonts w:cs="IntelOne Display AR Bold"/>
          <w:sz w:val="16"/>
          <w:szCs w:val="16"/>
        </w:rPr>
      </w:pPr>
      <w:r>
        <w:rPr>
          <w:rFonts w:cs="IntelOne Display AR Bold"/>
          <w:sz w:val="16"/>
          <w:szCs w:val="16"/>
        </w:rPr>
        <w:t>MOVRS:  Move with Read shared hints.</w:t>
      </w:r>
    </w:p>
    <w:p w14:paraId="157AEEBB" w14:textId="77777777" w:rsidR="00A51D5C" w:rsidRPr="00A51D5C" w:rsidRDefault="00A51D5C" w:rsidP="00A51D5C">
      <w:pPr>
        <w:pStyle w:val="ListParagraph"/>
        <w:rPr>
          <w:rFonts w:cs="IntelOne Display AR Bold"/>
          <w:sz w:val="16"/>
          <w:szCs w:val="16"/>
        </w:rPr>
      </w:pPr>
    </w:p>
    <w:p w14:paraId="4A01B0F6" w14:textId="255B930E" w:rsidR="00A51D5C" w:rsidRPr="00A51D5C" w:rsidRDefault="00A51D5C" w:rsidP="00A51D5C">
      <w:pPr>
        <w:pStyle w:val="ListParagraph"/>
        <w:numPr>
          <w:ilvl w:val="1"/>
          <w:numId w:val="16"/>
        </w:numPr>
        <w:spacing w:after="0"/>
        <w:rPr>
          <w:rFonts w:cs="IntelOne Display AR Bold"/>
          <w:sz w:val="16"/>
          <w:szCs w:val="16"/>
        </w:rPr>
      </w:pPr>
      <w:r>
        <w:rPr>
          <w:rFonts w:cs="IntelOne Display AR Bold"/>
          <w:sz w:val="16"/>
          <w:szCs w:val="16"/>
        </w:rPr>
        <w:t>BF16 instructions.</w:t>
      </w:r>
    </w:p>
    <w:p w14:paraId="787C0CBD" w14:textId="30D5B5ED"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Full blown ISA extension like FP16.</w:t>
      </w:r>
    </w:p>
    <w:p w14:paraId="61ECD1D7" w14:textId="7DC2B337"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To be addresses after FP16 support.</w:t>
      </w:r>
    </w:p>
    <w:p w14:paraId="23C279DA" w14:textId="7D9D8A50"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Very appealing for Java AI use case</w:t>
      </w:r>
      <w:r w:rsidR="005D714B">
        <w:rPr>
          <w:rFonts w:cs="IntelOne Display AR Bold"/>
          <w:sz w:val="16"/>
          <w:szCs w:val="16"/>
        </w:rPr>
        <w:t xml:space="preserve"> with VAPI.</w:t>
      </w:r>
    </w:p>
    <w:p w14:paraId="0EAB211C" w14:textId="6C286007" w:rsidR="005D714B" w:rsidRDefault="005D714B" w:rsidP="001813CD">
      <w:pPr>
        <w:spacing w:after="0"/>
        <w:rPr>
          <w:rFonts w:cs="IntelOne Display AR Bold"/>
          <w:sz w:val="16"/>
          <w:szCs w:val="16"/>
        </w:rPr>
      </w:pPr>
    </w:p>
    <w:p w14:paraId="79320D3F" w14:textId="14932E44" w:rsidR="00924CE2" w:rsidRDefault="00C86D74" w:rsidP="00C86D74">
      <w:pPr>
        <w:pStyle w:val="ListParagraph"/>
        <w:numPr>
          <w:ilvl w:val="1"/>
          <w:numId w:val="16"/>
        </w:numPr>
        <w:spacing w:after="0"/>
        <w:rPr>
          <w:rFonts w:cs="IntelOne Display AR Bold"/>
          <w:sz w:val="16"/>
          <w:szCs w:val="16"/>
        </w:rPr>
      </w:pPr>
      <w:r>
        <w:rPr>
          <w:rFonts w:cs="IntelOne Display AR Bold"/>
          <w:sz w:val="16"/>
          <w:szCs w:val="16"/>
        </w:rPr>
        <w:t>New V</w:t>
      </w:r>
      <w:r w:rsidR="00834576">
        <w:rPr>
          <w:rFonts w:cs="IntelOne Display AR Bold"/>
          <w:sz w:val="16"/>
          <w:szCs w:val="16"/>
        </w:rPr>
        <w:t xml:space="preserve">[U]COMXSD instruction compares the lower double-precision values from two floating point register </w:t>
      </w:r>
      <w:r w:rsidR="00D92495">
        <w:rPr>
          <w:rFonts w:cs="IntelOne Display AR Bold"/>
          <w:sz w:val="16"/>
          <w:szCs w:val="16"/>
        </w:rPr>
        <w:t xml:space="preserve">set a different set of EFLAGS bit allowing greater number of </w:t>
      </w:r>
      <w:r w:rsidR="004B5452">
        <w:rPr>
          <w:rFonts w:cs="IntelOne Display AR Bold"/>
          <w:sz w:val="16"/>
          <w:szCs w:val="16"/>
        </w:rPr>
        <w:t>comparisons</w:t>
      </w:r>
      <w:r w:rsidR="00D92495">
        <w:rPr>
          <w:rFonts w:cs="IntelOne Display AR Bold"/>
          <w:sz w:val="16"/>
          <w:szCs w:val="16"/>
        </w:rPr>
        <w:t xml:space="preserve"> w.r.t [U]COMISD.</w:t>
      </w:r>
    </w:p>
    <w:p w14:paraId="02D97620" w14:textId="77777777" w:rsidR="004B5452" w:rsidRDefault="004B5452" w:rsidP="00D92495">
      <w:pPr>
        <w:pStyle w:val="ListParagraph"/>
        <w:spacing w:after="0"/>
        <w:ind w:left="1080"/>
        <w:rPr>
          <w:rFonts w:cs="IntelOne Display AR Bold"/>
          <w:sz w:val="16"/>
          <w:szCs w:val="16"/>
        </w:rPr>
      </w:pPr>
    </w:p>
    <w:p w14:paraId="5AF6E282" w14:textId="5B91C904" w:rsidR="004B5452" w:rsidRDefault="004B5452" w:rsidP="00D92495">
      <w:pPr>
        <w:pStyle w:val="ListParagraph"/>
        <w:spacing w:after="0"/>
        <w:ind w:left="1080"/>
        <w:rPr>
          <w:rFonts w:cs="IntelOne Display AR Bold"/>
          <w:sz w:val="16"/>
          <w:szCs w:val="16"/>
        </w:rPr>
      </w:pPr>
      <w:r>
        <w:rPr>
          <w:rFonts w:cs="IntelOne Display AR Bold"/>
          <w:sz w:val="16"/>
          <w:szCs w:val="16"/>
        </w:rPr>
        <w:t>V[U]COMXSD</w:t>
      </w:r>
    </w:p>
    <w:p w14:paraId="620C0678" w14:textId="5CCA60F8" w:rsidR="00D92495" w:rsidRDefault="00D92495" w:rsidP="00D92495">
      <w:pPr>
        <w:pStyle w:val="ListParagraph"/>
        <w:spacing w:after="0"/>
        <w:ind w:left="1080"/>
        <w:rPr>
          <w:rFonts w:cs="IntelOne Display AR Bold"/>
          <w:sz w:val="16"/>
          <w:szCs w:val="16"/>
        </w:rPr>
      </w:pPr>
      <w:r w:rsidRPr="00D92495">
        <w:rPr>
          <w:rFonts w:cs="IntelOne Display AR Bold"/>
          <w:noProof/>
          <w:sz w:val="16"/>
          <w:szCs w:val="16"/>
        </w:rPr>
        <w:drawing>
          <wp:inline distT="0" distB="0" distL="0" distR="0" wp14:anchorId="685F9BAF" wp14:editId="7C56F8CF">
            <wp:extent cx="3006671" cy="964027"/>
            <wp:effectExtent l="0" t="0" r="3810" b="7620"/>
            <wp:docPr id="59487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8104" name=""/>
                    <pic:cNvPicPr/>
                  </pic:nvPicPr>
                  <pic:blipFill>
                    <a:blip r:embed="rId256"/>
                    <a:stretch>
                      <a:fillRect/>
                    </a:stretch>
                  </pic:blipFill>
                  <pic:spPr>
                    <a:xfrm>
                      <a:off x="0" y="0"/>
                      <a:ext cx="3018228" cy="967733"/>
                    </a:xfrm>
                    <a:prstGeom prst="rect">
                      <a:avLst/>
                    </a:prstGeom>
                  </pic:spPr>
                </pic:pic>
              </a:graphicData>
            </a:graphic>
          </wp:inline>
        </w:drawing>
      </w:r>
    </w:p>
    <w:p w14:paraId="10926717" w14:textId="77777777" w:rsidR="004B5452" w:rsidRDefault="004B5452" w:rsidP="00D92495">
      <w:pPr>
        <w:pStyle w:val="ListParagraph"/>
        <w:spacing w:after="0"/>
        <w:ind w:left="1080"/>
        <w:rPr>
          <w:rFonts w:cs="IntelOne Display AR Bold"/>
          <w:sz w:val="16"/>
          <w:szCs w:val="16"/>
        </w:rPr>
      </w:pPr>
    </w:p>
    <w:p w14:paraId="24F0BBC9" w14:textId="6DDF9F98" w:rsidR="004B5452" w:rsidRDefault="004B5452" w:rsidP="00D92495">
      <w:pPr>
        <w:pStyle w:val="ListParagraph"/>
        <w:spacing w:after="0"/>
        <w:ind w:left="1080"/>
        <w:rPr>
          <w:rFonts w:cs="IntelOne Display AR Bold"/>
          <w:sz w:val="16"/>
          <w:szCs w:val="16"/>
        </w:rPr>
      </w:pPr>
      <w:r>
        <w:rPr>
          <w:rFonts w:cs="IntelOne Display AR Bold"/>
          <w:sz w:val="16"/>
          <w:szCs w:val="16"/>
        </w:rPr>
        <w:t>[U]COMISD</w:t>
      </w:r>
    </w:p>
    <w:p w14:paraId="463E5BCB" w14:textId="484A34D5" w:rsidR="004B5452" w:rsidRDefault="004B5452" w:rsidP="00D92495">
      <w:pPr>
        <w:pStyle w:val="ListParagraph"/>
        <w:spacing w:after="0"/>
        <w:ind w:left="1080"/>
        <w:rPr>
          <w:rFonts w:cs="IntelOne Display AR Bold"/>
          <w:sz w:val="16"/>
          <w:szCs w:val="16"/>
        </w:rPr>
      </w:pPr>
      <w:r w:rsidRPr="004B5452">
        <w:rPr>
          <w:rFonts w:cs="IntelOne Display AR Bold"/>
          <w:noProof/>
          <w:sz w:val="16"/>
          <w:szCs w:val="16"/>
        </w:rPr>
        <w:drawing>
          <wp:inline distT="0" distB="0" distL="0" distR="0" wp14:anchorId="61D9BD26" wp14:editId="230A9892">
            <wp:extent cx="3058332" cy="900964"/>
            <wp:effectExtent l="0" t="0" r="0" b="0"/>
            <wp:docPr id="99145488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4880" name="Picture 1" descr="A computer screen shot of a black screen&#10;&#10;AI-generated content may be incorrect."/>
                    <pic:cNvPicPr/>
                  </pic:nvPicPr>
                  <pic:blipFill>
                    <a:blip r:embed="rId257"/>
                    <a:stretch>
                      <a:fillRect/>
                    </a:stretch>
                  </pic:blipFill>
                  <pic:spPr>
                    <a:xfrm>
                      <a:off x="0" y="0"/>
                      <a:ext cx="3086618" cy="909297"/>
                    </a:xfrm>
                    <a:prstGeom prst="rect">
                      <a:avLst/>
                    </a:prstGeom>
                  </pic:spPr>
                </pic:pic>
              </a:graphicData>
            </a:graphic>
          </wp:inline>
        </w:drawing>
      </w:r>
    </w:p>
    <w:p w14:paraId="3E6BD10C" w14:textId="017452FA" w:rsidR="004B5452" w:rsidRDefault="004B5452" w:rsidP="00D92495">
      <w:pPr>
        <w:pStyle w:val="ListParagraph"/>
        <w:spacing w:after="0"/>
        <w:ind w:left="1080"/>
        <w:rPr>
          <w:rFonts w:cs="IntelOne Display AR Bold"/>
          <w:sz w:val="16"/>
          <w:szCs w:val="16"/>
        </w:rPr>
      </w:pPr>
    </w:p>
    <w:p w14:paraId="28C228E6" w14:textId="5798F31C" w:rsidR="004B5452" w:rsidRDefault="009C4D26" w:rsidP="009C4D26">
      <w:pPr>
        <w:pStyle w:val="ListParagraph"/>
        <w:numPr>
          <w:ilvl w:val="1"/>
          <w:numId w:val="16"/>
        </w:numPr>
        <w:spacing w:after="0"/>
        <w:rPr>
          <w:rFonts w:cs="IntelOne Display AR Bold"/>
          <w:sz w:val="16"/>
          <w:szCs w:val="16"/>
        </w:rPr>
      </w:pPr>
      <w:r>
        <w:rPr>
          <w:rFonts w:cs="IntelOne Display AR Bold"/>
          <w:sz w:val="16"/>
          <w:szCs w:val="16"/>
        </w:rPr>
        <w:t>Conversion instruction b/w FP16, INT</w:t>
      </w:r>
      <w:proofErr w:type="gramStart"/>
      <w:r>
        <w:rPr>
          <w:rFonts w:cs="IntelOne Display AR Bold"/>
          <w:sz w:val="16"/>
          <w:szCs w:val="16"/>
        </w:rPr>
        <w:t>8 ,</w:t>
      </w:r>
      <w:proofErr w:type="gramEnd"/>
      <w:r>
        <w:rPr>
          <w:rFonts w:cs="IntelOne Display AR Bold"/>
          <w:sz w:val="16"/>
          <w:szCs w:val="16"/>
        </w:rPr>
        <w:t xml:space="preserve"> BFP8 (E5M2</w:t>
      </w:r>
      <w:proofErr w:type="gramStart"/>
      <w:r>
        <w:rPr>
          <w:rFonts w:cs="IntelOne Display AR Bold"/>
          <w:sz w:val="16"/>
          <w:szCs w:val="16"/>
        </w:rPr>
        <w:t>) ,</w:t>
      </w:r>
      <w:proofErr w:type="gramEnd"/>
      <w:r>
        <w:rPr>
          <w:rFonts w:cs="IntelOne Display AR Bold"/>
          <w:sz w:val="16"/>
          <w:szCs w:val="16"/>
        </w:rPr>
        <w:t xml:space="preserve"> FP</w:t>
      </w:r>
      <w:r w:rsidR="00997E66">
        <w:rPr>
          <w:rFonts w:cs="IntelOne Display AR Bold"/>
          <w:sz w:val="16"/>
          <w:szCs w:val="16"/>
        </w:rPr>
        <w:t>8 (E4M3) types.</w:t>
      </w:r>
    </w:p>
    <w:p w14:paraId="7BF0F8CE" w14:textId="14132D49" w:rsidR="00997E66" w:rsidRDefault="002B5EA0" w:rsidP="002B5EA0">
      <w:pPr>
        <w:pStyle w:val="ListParagraph"/>
        <w:numPr>
          <w:ilvl w:val="1"/>
          <w:numId w:val="16"/>
        </w:numPr>
        <w:spacing w:after="0"/>
        <w:rPr>
          <w:rFonts w:cs="IntelOne Display AR Bold"/>
          <w:sz w:val="16"/>
          <w:szCs w:val="16"/>
        </w:rPr>
      </w:pPr>
      <w:r>
        <w:rPr>
          <w:rFonts w:cs="IntelOne Display AR Bold"/>
          <w:sz w:val="16"/>
          <w:szCs w:val="16"/>
        </w:rPr>
        <w:t>FP16 VNNI instruction computes FP16 Dot product and accumulates as FP32 granularity.</w:t>
      </w:r>
    </w:p>
    <w:p w14:paraId="75FFF4C0" w14:textId="058E7A93" w:rsidR="002B5EA0" w:rsidRDefault="00AC2BB9" w:rsidP="002B5EA0">
      <w:pPr>
        <w:pStyle w:val="ListParagraph"/>
        <w:numPr>
          <w:ilvl w:val="1"/>
          <w:numId w:val="16"/>
        </w:numPr>
        <w:spacing w:after="0"/>
        <w:rPr>
          <w:rFonts w:cs="IntelOne Display AR Bold"/>
          <w:sz w:val="16"/>
          <w:szCs w:val="16"/>
        </w:rPr>
      </w:pPr>
      <w:r>
        <w:rPr>
          <w:rFonts w:cs="IntelOne Display AR Bold"/>
          <w:sz w:val="16"/>
          <w:szCs w:val="16"/>
        </w:rPr>
        <w:t xml:space="preserve">10.2 extensions for </w:t>
      </w:r>
      <w:r w:rsidR="00502D29">
        <w:rPr>
          <w:rFonts w:cs="IntelOne Display AR Bold"/>
          <w:sz w:val="16"/>
          <w:szCs w:val="16"/>
        </w:rPr>
        <w:t>256-bit</w:t>
      </w:r>
      <w:r>
        <w:rPr>
          <w:rFonts w:cs="IntelOne Display AR Bold"/>
          <w:sz w:val="16"/>
          <w:szCs w:val="16"/>
        </w:rPr>
        <w:t xml:space="preserve"> extensions of various (100+) AVX512 instructions.</w:t>
      </w:r>
    </w:p>
    <w:p w14:paraId="22BEBB16" w14:textId="3124C8AA" w:rsidR="00AC2BB9" w:rsidRDefault="0037784D" w:rsidP="002B5EA0">
      <w:pPr>
        <w:pStyle w:val="ListParagraph"/>
        <w:numPr>
          <w:ilvl w:val="1"/>
          <w:numId w:val="16"/>
        </w:numPr>
        <w:spacing w:after="0"/>
        <w:rPr>
          <w:rFonts w:cs="IntelOne Display AR Bold"/>
          <w:sz w:val="16"/>
          <w:szCs w:val="16"/>
        </w:rPr>
      </w:pPr>
      <w:r>
        <w:rPr>
          <w:rFonts w:cs="IntelOne Display AR Bold"/>
          <w:sz w:val="16"/>
          <w:szCs w:val="16"/>
        </w:rPr>
        <w:t>Saturati</w:t>
      </w:r>
      <w:r w:rsidR="00222D0B">
        <w:rPr>
          <w:rFonts w:cs="IntelOne Display AR Bold"/>
          <w:sz w:val="16"/>
          <w:szCs w:val="16"/>
        </w:rPr>
        <w:t>ng</w:t>
      </w:r>
      <w:r>
        <w:rPr>
          <w:rFonts w:cs="IntelOne Display AR Bold"/>
          <w:sz w:val="16"/>
          <w:szCs w:val="16"/>
        </w:rPr>
        <w:t xml:space="preserve"> conversions instruction</w:t>
      </w:r>
      <w:r w:rsidR="00663B71">
        <w:rPr>
          <w:rFonts w:cs="IntelOne Display AR Bold"/>
          <w:sz w:val="16"/>
          <w:szCs w:val="16"/>
        </w:rPr>
        <w:t xml:space="preserve"> returns delimiting values if a </w:t>
      </w:r>
      <w:r w:rsidR="00222D0B">
        <w:rPr>
          <w:rFonts w:cs="IntelOne Display AR Bold"/>
          <w:sz w:val="16"/>
          <w:szCs w:val="16"/>
        </w:rPr>
        <w:t>floating-point</w:t>
      </w:r>
      <w:r w:rsidR="00663B71">
        <w:rPr>
          <w:rFonts w:cs="IntelOne Display AR Bold"/>
          <w:sz w:val="16"/>
          <w:szCs w:val="16"/>
        </w:rPr>
        <w:t xml:space="preserve"> exact value cannot be represented in the fixed format, if the value is </w:t>
      </w:r>
      <w:r w:rsidR="00A52C01">
        <w:rPr>
          <w:rFonts w:cs="IntelOne Display AR Bold"/>
          <w:sz w:val="16"/>
          <w:szCs w:val="16"/>
        </w:rPr>
        <w:t>inexact,</w:t>
      </w:r>
      <w:r w:rsidR="00663B71">
        <w:rPr>
          <w:rFonts w:cs="IntelOne Display AR Bold"/>
          <w:sz w:val="16"/>
          <w:szCs w:val="16"/>
        </w:rPr>
        <w:t xml:space="preserve"> </w:t>
      </w:r>
      <w:r w:rsidR="00222D0B">
        <w:rPr>
          <w:rFonts w:cs="IntelOne Display AR Bold"/>
          <w:sz w:val="16"/>
          <w:szCs w:val="16"/>
        </w:rPr>
        <w:t>it's</w:t>
      </w:r>
      <w:r w:rsidR="00663B71">
        <w:rPr>
          <w:rFonts w:cs="IntelOne Display AR Bold"/>
          <w:sz w:val="16"/>
          <w:szCs w:val="16"/>
        </w:rPr>
        <w:t xml:space="preserve"> first rounded to </w:t>
      </w:r>
      <w:r w:rsidR="00502D29">
        <w:rPr>
          <w:rFonts w:cs="IntelOne Display AR Bold"/>
          <w:sz w:val="16"/>
          <w:szCs w:val="16"/>
        </w:rPr>
        <w:t>representation</w:t>
      </w:r>
      <w:r w:rsidR="00663B71">
        <w:rPr>
          <w:rFonts w:cs="IntelOne Display AR Bold"/>
          <w:sz w:val="16"/>
          <w:szCs w:val="16"/>
        </w:rPr>
        <w:t xml:space="preserve"> </w:t>
      </w:r>
      <w:r w:rsidR="00502D29">
        <w:rPr>
          <w:rFonts w:cs="IntelOne Display AR Bold"/>
          <w:sz w:val="16"/>
          <w:szCs w:val="16"/>
        </w:rPr>
        <w:t>balance</w:t>
      </w:r>
      <w:r w:rsidR="00663B71">
        <w:rPr>
          <w:rFonts w:cs="IntelOne Display AR Bold"/>
          <w:sz w:val="16"/>
          <w:szCs w:val="16"/>
        </w:rPr>
        <w:t xml:space="preserve"> using RNE or MXCSR.RC settings. </w:t>
      </w:r>
    </w:p>
    <w:p w14:paraId="57B27B19" w14:textId="134499B1" w:rsidR="00E30D55" w:rsidRPr="00E30D55" w:rsidRDefault="008274F2" w:rsidP="00E30D55">
      <w:pPr>
        <w:pStyle w:val="ListParagraph"/>
        <w:numPr>
          <w:ilvl w:val="2"/>
          <w:numId w:val="16"/>
        </w:numPr>
        <w:spacing w:after="0"/>
        <w:rPr>
          <w:rFonts w:cs="IntelOne Display AR Bold"/>
          <w:sz w:val="16"/>
          <w:szCs w:val="16"/>
        </w:rPr>
      </w:pPr>
      <w:r>
        <w:rPr>
          <w:rFonts w:cs="IntelOne Display AR Bold"/>
          <w:sz w:val="16"/>
          <w:szCs w:val="16"/>
        </w:rPr>
        <w:t xml:space="preserve">These instructions directly map to Java’s F2I D2L semantics for which </w:t>
      </w:r>
      <w:r w:rsidR="00E30D55">
        <w:rPr>
          <w:rFonts w:cs="IntelOne Display AR Bold"/>
          <w:sz w:val="16"/>
          <w:szCs w:val="16"/>
        </w:rPr>
        <w:t xml:space="preserve">the </w:t>
      </w:r>
      <w:r>
        <w:rPr>
          <w:rFonts w:cs="IntelOne Display AR Bold"/>
          <w:sz w:val="16"/>
          <w:szCs w:val="16"/>
        </w:rPr>
        <w:t xml:space="preserve">compiler emits special handling for </w:t>
      </w:r>
      <w:proofErr w:type="spellStart"/>
      <w:r>
        <w:rPr>
          <w:rFonts w:cs="IntelOne Display AR Bold"/>
          <w:sz w:val="16"/>
          <w:szCs w:val="16"/>
        </w:rPr>
        <w:t>NaN</w:t>
      </w:r>
      <w:proofErr w:type="spellEnd"/>
      <w:r>
        <w:rPr>
          <w:rFonts w:cs="IntelOne Display AR Bold"/>
          <w:sz w:val="16"/>
          <w:szCs w:val="16"/>
        </w:rPr>
        <w:t>/Inf etc</w:t>
      </w:r>
      <w:r w:rsidR="009A5F0A">
        <w:rPr>
          <w:rFonts w:cs="IntelOne Display AR Bold"/>
          <w:sz w:val="16"/>
          <w:szCs w:val="16"/>
        </w:rPr>
        <w:t xml:space="preserve">…. </w:t>
      </w:r>
      <w:r w:rsidR="0037784D">
        <w:rPr>
          <w:rFonts w:cs="IntelOne Display AR Bold"/>
          <w:sz w:val="16"/>
          <w:szCs w:val="16"/>
        </w:rPr>
        <w:t>currently if</w:t>
      </w:r>
      <w:r w:rsidR="00E30D55" w:rsidRPr="00E30D55">
        <w:rPr>
          <w:rFonts w:cs="IntelOne Display AR Bold"/>
          <w:sz w:val="16"/>
          <w:szCs w:val="16"/>
        </w:rPr>
        <w:t xml:space="preserve"> a converted result is larger than the maximum signed doubleword</w:t>
      </w:r>
    </w:p>
    <w:p w14:paraId="24A2BCC1" w14:textId="283C2472" w:rsidR="008274F2" w:rsidRDefault="0037784D" w:rsidP="00E30D55">
      <w:pPr>
        <w:pStyle w:val="ListParagraph"/>
        <w:numPr>
          <w:ilvl w:val="2"/>
          <w:numId w:val="16"/>
        </w:numPr>
        <w:spacing w:after="0"/>
        <w:rPr>
          <w:rFonts w:cs="IntelOne Display AR Bold"/>
          <w:sz w:val="16"/>
          <w:szCs w:val="16"/>
        </w:rPr>
      </w:pPr>
      <w:r>
        <w:rPr>
          <w:rFonts w:cs="IntelOne Display AR Bold"/>
          <w:sz w:val="16"/>
          <w:szCs w:val="16"/>
        </w:rPr>
        <w:t>I</w:t>
      </w:r>
      <w:r w:rsidR="00E30D55" w:rsidRPr="00E30D55">
        <w:rPr>
          <w:rFonts w:cs="IntelOne Display AR Bold"/>
          <w:sz w:val="16"/>
          <w:szCs w:val="16"/>
        </w:rPr>
        <w:t>nteger, the floating-point invalid exception is raised, and if this exception is masked, the indefinite integer value (80000000H) is returned.</w:t>
      </w:r>
    </w:p>
    <w:p w14:paraId="04437852" w14:textId="0CD1DDA0" w:rsidR="009A5F0A" w:rsidRPr="003300EF" w:rsidRDefault="009A5F0A" w:rsidP="003300EF">
      <w:pPr>
        <w:spacing w:after="0"/>
        <w:rPr>
          <w:rFonts w:cs="IntelOne Display AR Bold"/>
          <w:sz w:val="16"/>
          <w:szCs w:val="16"/>
        </w:rPr>
      </w:pPr>
      <w:r w:rsidRPr="009A5F0A">
        <w:rPr>
          <w:noProof/>
        </w:rPr>
        <w:lastRenderedPageBreak/>
        <w:drawing>
          <wp:inline distT="0" distB="0" distL="0" distR="0" wp14:anchorId="6A2FEC7C" wp14:editId="2F2305B0">
            <wp:extent cx="5731510" cy="801370"/>
            <wp:effectExtent l="0" t="0" r="2540" b="0"/>
            <wp:docPr id="176642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5892" name=""/>
                    <pic:cNvPicPr/>
                  </pic:nvPicPr>
                  <pic:blipFill>
                    <a:blip r:embed="rId258"/>
                    <a:stretch>
                      <a:fillRect/>
                    </a:stretch>
                  </pic:blipFill>
                  <pic:spPr>
                    <a:xfrm>
                      <a:off x="0" y="0"/>
                      <a:ext cx="5731510" cy="801370"/>
                    </a:xfrm>
                    <a:prstGeom prst="rect">
                      <a:avLst/>
                    </a:prstGeom>
                  </pic:spPr>
                </pic:pic>
              </a:graphicData>
            </a:graphic>
          </wp:inline>
        </w:drawing>
      </w:r>
    </w:p>
    <w:p w14:paraId="4520BE87" w14:textId="4386A7DF" w:rsidR="009A5F0A" w:rsidRPr="0047366B" w:rsidRDefault="009A5F0A" w:rsidP="009A5F0A">
      <w:pPr>
        <w:pStyle w:val="ListParagraph"/>
        <w:numPr>
          <w:ilvl w:val="2"/>
          <w:numId w:val="16"/>
        </w:numPr>
        <w:spacing w:after="0"/>
        <w:rPr>
          <w:rFonts w:cs="IntelOne Display AR Bold"/>
          <w:sz w:val="16"/>
          <w:szCs w:val="16"/>
          <w:highlight w:val="yellow"/>
        </w:rPr>
      </w:pPr>
      <w:r w:rsidRPr="0047366B">
        <w:rPr>
          <w:rFonts w:cs="IntelOne Display AR Bold"/>
          <w:sz w:val="16"/>
          <w:szCs w:val="16"/>
          <w:highlight w:val="yellow"/>
        </w:rPr>
        <w:t xml:space="preserve">These instructions will optimize the </w:t>
      </w:r>
      <w:r w:rsidR="00C065A3" w:rsidRPr="0047366B">
        <w:rPr>
          <w:rFonts w:cs="IntelOne Display AR Bold"/>
          <w:sz w:val="16"/>
          <w:szCs w:val="16"/>
          <w:highlight w:val="yellow"/>
        </w:rPr>
        <w:t>comparison</w:t>
      </w:r>
      <w:r w:rsidRPr="0047366B">
        <w:rPr>
          <w:rFonts w:cs="IntelOne Display AR Bold"/>
          <w:sz w:val="16"/>
          <w:szCs w:val="16"/>
          <w:highlight w:val="yellow"/>
        </w:rPr>
        <w:t xml:space="preserve"> operations</w:t>
      </w:r>
      <w:r w:rsidR="00C065A3" w:rsidRPr="0047366B">
        <w:rPr>
          <w:rFonts w:cs="IntelOne Display AR Bold"/>
          <w:sz w:val="16"/>
          <w:szCs w:val="16"/>
          <w:highlight w:val="yellow"/>
        </w:rPr>
        <w:t>.</w:t>
      </w:r>
    </w:p>
    <w:p w14:paraId="7952CA94" w14:textId="77777777" w:rsidR="003E1D6A" w:rsidRDefault="003E1D6A" w:rsidP="003E1D6A">
      <w:pPr>
        <w:spacing w:after="0"/>
        <w:rPr>
          <w:rFonts w:cs="IntelOne Display AR Bold"/>
          <w:sz w:val="16"/>
          <w:szCs w:val="16"/>
        </w:rPr>
      </w:pPr>
    </w:p>
    <w:p w14:paraId="2C34C014" w14:textId="77777777" w:rsidR="009B2F54" w:rsidRDefault="009B2F54" w:rsidP="003E1D6A">
      <w:pPr>
        <w:spacing w:after="0"/>
        <w:rPr>
          <w:rFonts w:cs="IntelOne Display AR Bold"/>
          <w:sz w:val="16"/>
          <w:szCs w:val="16"/>
        </w:rPr>
      </w:pPr>
    </w:p>
    <w:p w14:paraId="1DD70D28" w14:textId="77777777" w:rsidR="00A51404" w:rsidRDefault="00A51404" w:rsidP="003E1D6A">
      <w:pPr>
        <w:spacing w:after="0"/>
        <w:rPr>
          <w:rFonts w:cs="IntelOne Display AR Bold"/>
          <w:sz w:val="16"/>
          <w:szCs w:val="16"/>
        </w:rPr>
      </w:pPr>
    </w:p>
    <w:p w14:paraId="19100241" w14:textId="023DB6C7" w:rsidR="00035B38" w:rsidRDefault="006A58C7" w:rsidP="003E1D6A">
      <w:pPr>
        <w:spacing w:after="0"/>
        <w:rPr>
          <w:rFonts w:cs="IntelOne Display AR Bold"/>
          <w:sz w:val="16"/>
          <w:szCs w:val="16"/>
        </w:rPr>
      </w:pPr>
      <w:r w:rsidRPr="006A58C7">
        <w:rPr>
          <w:rFonts w:cs="IntelOne Display AR Bold"/>
          <w:noProof/>
          <w:sz w:val="16"/>
          <w:szCs w:val="16"/>
        </w:rPr>
        <w:drawing>
          <wp:inline distT="0" distB="0" distL="0" distR="0" wp14:anchorId="1499B096" wp14:editId="433170D1">
            <wp:extent cx="4430155" cy="2553252"/>
            <wp:effectExtent l="0" t="0" r="8890" b="0"/>
            <wp:docPr id="751756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359" name="Picture 1" descr="A screenshot of a computer&#10;&#10;AI-generated content may be incorrect."/>
                    <pic:cNvPicPr/>
                  </pic:nvPicPr>
                  <pic:blipFill>
                    <a:blip r:embed="rId259"/>
                    <a:stretch>
                      <a:fillRect/>
                    </a:stretch>
                  </pic:blipFill>
                  <pic:spPr>
                    <a:xfrm>
                      <a:off x="0" y="0"/>
                      <a:ext cx="4430155" cy="2553252"/>
                    </a:xfrm>
                    <a:prstGeom prst="rect">
                      <a:avLst/>
                    </a:prstGeom>
                  </pic:spPr>
                </pic:pic>
              </a:graphicData>
            </a:graphic>
          </wp:inline>
        </w:drawing>
      </w:r>
    </w:p>
    <w:p w14:paraId="4425A1BC" w14:textId="77777777" w:rsidR="00035B38" w:rsidRDefault="00035B38" w:rsidP="003E1D6A">
      <w:pPr>
        <w:spacing w:after="0"/>
        <w:rPr>
          <w:rFonts w:cs="IntelOne Display AR Bold"/>
          <w:sz w:val="16"/>
          <w:szCs w:val="16"/>
        </w:rPr>
      </w:pPr>
    </w:p>
    <w:p w14:paraId="5BE4AFBB" w14:textId="16332BD7" w:rsidR="003E1D6A" w:rsidRDefault="003E1D6A" w:rsidP="003E1D6A">
      <w:pPr>
        <w:spacing w:after="0"/>
        <w:rPr>
          <w:rFonts w:cs="IntelOne Display AR Bold"/>
          <w:sz w:val="16"/>
          <w:szCs w:val="16"/>
        </w:rPr>
      </w:pPr>
      <w:r w:rsidRPr="003E1D6A">
        <w:rPr>
          <w:rFonts w:cs="IntelOne Display AR Bold"/>
          <w:noProof/>
          <w:sz w:val="16"/>
          <w:szCs w:val="16"/>
        </w:rPr>
        <w:drawing>
          <wp:inline distT="0" distB="0" distL="0" distR="0" wp14:anchorId="6DEE7920" wp14:editId="03F35420">
            <wp:extent cx="2221948" cy="1583624"/>
            <wp:effectExtent l="0" t="0" r="6985" b="0"/>
            <wp:docPr id="184350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1789" name=""/>
                    <pic:cNvPicPr/>
                  </pic:nvPicPr>
                  <pic:blipFill>
                    <a:blip r:embed="rId260"/>
                    <a:stretch>
                      <a:fillRect/>
                    </a:stretch>
                  </pic:blipFill>
                  <pic:spPr>
                    <a:xfrm>
                      <a:off x="0" y="0"/>
                      <a:ext cx="2236190" cy="1593775"/>
                    </a:xfrm>
                    <a:prstGeom prst="rect">
                      <a:avLst/>
                    </a:prstGeom>
                  </pic:spPr>
                </pic:pic>
              </a:graphicData>
            </a:graphic>
          </wp:inline>
        </w:drawing>
      </w:r>
    </w:p>
    <w:p w14:paraId="56E2904D" w14:textId="77777777" w:rsidR="003E1D6A" w:rsidRDefault="003E1D6A" w:rsidP="003E1D6A">
      <w:pPr>
        <w:spacing w:after="0"/>
        <w:rPr>
          <w:rFonts w:cs="IntelOne Display AR Bold"/>
          <w:sz w:val="16"/>
          <w:szCs w:val="16"/>
        </w:rPr>
      </w:pPr>
    </w:p>
    <w:p w14:paraId="1CFC3AE6" w14:textId="39EA65A5" w:rsidR="009B2F54" w:rsidRDefault="00A51404" w:rsidP="003E1D6A">
      <w:pPr>
        <w:spacing w:after="0"/>
        <w:rPr>
          <w:rFonts w:cs="IntelOne Display AR Bold"/>
          <w:sz w:val="16"/>
          <w:szCs w:val="16"/>
        </w:rPr>
      </w:pPr>
      <w:r w:rsidRPr="00A51404">
        <w:rPr>
          <w:rFonts w:cs="IntelOne Display AR Bold"/>
          <w:noProof/>
          <w:sz w:val="16"/>
          <w:szCs w:val="16"/>
        </w:rPr>
        <w:drawing>
          <wp:inline distT="0" distB="0" distL="0" distR="0" wp14:anchorId="704A374A" wp14:editId="1DF70D24">
            <wp:extent cx="4429760" cy="2874976"/>
            <wp:effectExtent l="0" t="0" r="8890" b="1905"/>
            <wp:docPr id="16255488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8830" name="Picture 1" descr="A screenshot of a computer program&#10;&#10;AI-generated content may be incorrect."/>
                    <pic:cNvPicPr/>
                  </pic:nvPicPr>
                  <pic:blipFill>
                    <a:blip r:embed="rId261"/>
                    <a:stretch>
                      <a:fillRect/>
                    </a:stretch>
                  </pic:blipFill>
                  <pic:spPr>
                    <a:xfrm>
                      <a:off x="0" y="0"/>
                      <a:ext cx="4469509" cy="2900774"/>
                    </a:xfrm>
                    <a:prstGeom prst="rect">
                      <a:avLst/>
                    </a:prstGeom>
                  </pic:spPr>
                </pic:pic>
              </a:graphicData>
            </a:graphic>
          </wp:inline>
        </w:drawing>
      </w:r>
    </w:p>
    <w:p w14:paraId="77C72D13" w14:textId="77777777" w:rsidR="00035B38" w:rsidRDefault="00035B38" w:rsidP="003E1D6A">
      <w:pPr>
        <w:spacing w:after="0"/>
        <w:rPr>
          <w:rFonts w:cs="IntelOne Display AR Bold"/>
          <w:sz w:val="16"/>
          <w:szCs w:val="16"/>
        </w:rPr>
      </w:pPr>
    </w:p>
    <w:p w14:paraId="60ADE65F" w14:textId="72BA7FD6" w:rsidR="00DC74CB" w:rsidRDefault="00DC74CB" w:rsidP="003E1D6A">
      <w:pPr>
        <w:spacing w:after="0"/>
        <w:rPr>
          <w:rFonts w:cs="IntelOne Display AR Bold"/>
          <w:sz w:val="16"/>
          <w:szCs w:val="16"/>
        </w:rPr>
      </w:pPr>
      <w:r w:rsidRPr="00DC74CB">
        <w:rPr>
          <w:rFonts w:cs="IntelOne Display AR Bold"/>
          <w:noProof/>
          <w:sz w:val="16"/>
          <w:szCs w:val="16"/>
        </w:rPr>
        <w:drawing>
          <wp:inline distT="0" distB="0" distL="0" distR="0" wp14:anchorId="2A08708A" wp14:editId="77D7C40F">
            <wp:extent cx="2067339" cy="1156207"/>
            <wp:effectExtent l="0" t="0" r="0" b="6350"/>
            <wp:docPr id="15538282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28216" name="Picture 1" descr="A screenshot of a computer code&#10;&#10;AI-generated content may be incorrect."/>
                    <pic:cNvPicPr/>
                  </pic:nvPicPr>
                  <pic:blipFill>
                    <a:blip r:embed="rId262"/>
                    <a:stretch>
                      <a:fillRect/>
                    </a:stretch>
                  </pic:blipFill>
                  <pic:spPr>
                    <a:xfrm>
                      <a:off x="0" y="0"/>
                      <a:ext cx="2067339" cy="1156207"/>
                    </a:xfrm>
                    <a:prstGeom prst="rect">
                      <a:avLst/>
                    </a:prstGeom>
                  </pic:spPr>
                </pic:pic>
              </a:graphicData>
            </a:graphic>
          </wp:inline>
        </w:drawing>
      </w:r>
    </w:p>
    <w:p w14:paraId="7E040332" w14:textId="77777777" w:rsidR="003E1D6A" w:rsidRDefault="003E1D6A" w:rsidP="003E1D6A">
      <w:pPr>
        <w:spacing w:after="0"/>
        <w:rPr>
          <w:rFonts w:cs="IntelOne Display AR Bold"/>
          <w:sz w:val="16"/>
          <w:szCs w:val="16"/>
        </w:rPr>
      </w:pPr>
    </w:p>
    <w:p w14:paraId="3BC9E7BD" w14:textId="55B185A9" w:rsidR="00A22E47" w:rsidRDefault="00AC74C5" w:rsidP="003E1D6A">
      <w:pPr>
        <w:spacing w:after="0"/>
        <w:rPr>
          <w:rFonts w:cs="IntelOne Display AR Bold"/>
          <w:sz w:val="16"/>
          <w:szCs w:val="16"/>
        </w:rPr>
      </w:pPr>
      <w:r>
        <w:rPr>
          <w:rFonts w:cs="IntelOne Display AR Bold"/>
          <w:sz w:val="16"/>
          <w:szCs w:val="16"/>
        </w:rPr>
        <w:t>Quick Re-cap for XSAVE save restoration</w:t>
      </w:r>
      <w:r w:rsidR="00A22E47">
        <w:rPr>
          <w:rFonts w:cs="IntelOne Display AR Bold"/>
          <w:sz w:val="16"/>
          <w:szCs w:val="16"/>
        </w:rPr>
        <w:t xml:space="preserve"> </w:t>
      </w:r>
      <w:r w:rsidR="00980F6B">
        <w:rPr>
          <w:rFonts w:cs="IntelOne Display AR Bold"/>
          <w:sz w:val="16"/>
          <w:szCs w:val="16"/>
        </w:rPr>
        <w:t>semantics: -</w:t>
      </w:r>
    </w:p>
    <w:p w14:paraId="2ECC0AE2" w14:textId="77777777" w:rsidR="00633673" w:rsidRDefault="00633673" w:rsidP="003E1D6A">
      <w:pPr>
        <w:spacing w:after="0"/>
        <w:rPr>
          <w:rFonts w:cs="IntelOne Display AR Bold"/>
          <w:sz w:val="16"/>
          <w:szCs w:val="16"/>
        </w:rPr>
      </w:pPr>
    </w:p>
    <w:p w14:paraId="170213B0" w14:textId="45B9F5FE" w:rsidR="00633673" w:rsidRDefault="00633673" w:rsidP="003E1D6A">
      <w:pPr>
        <w:spacing w:after="0"/>
        <w:rPr>
          <w:rFonts w:cs="IntelOne Display AR Bold"/>
          <w:sz w:val="16"/>
          <w:szCs w:val="16"/>
        </w:rPr>
      </w:pPr>
      <w:r w:rsidRPr="00F44F26">
        <w:rPr>
          <w:rFonts w:cs="IntelOne Display AR Bold"/>
          <w:noProof/>
          <w:sz w:val="16"/>
          <w:szCs w:val="16"/>
        </w:rPr>
        <w:drawing>
          <wp:inline distT="0" distB="0" distL="0" distR="0" wp14:anchorId="0A1EEDD0" wp14:editId="06303549">
            <wp:extent cx="5731510" cy="1179830"/>
            <wp:effectExtent l="0" t="0" r="2540" b="1270"/>
            <wp:docPr id="7101114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1477" name="Picture 1" descr="A close-up of a computer screen&#10;&#10;AI-generated content may be incorrect."/>
                    <pic:cNvPicPr/>
                  </pic:nvPicPr>
                  <pic:blipFill>
                    <a:blip r:embed="rId263"/>
                    <a:stretch>
                      <a:fillRect/>
                    </a:stretch>
                  </pic:blipFill>
                  <pic:spPr>
                    <a:xfrm>
                      <a:off x="0" y="0"/>
                      <a:ext cx="5731510" cy="1179830"/>
                    </a:xfrm>
                    <a:prstGeom prst="rect">
                      <a:avLst/>
                    </a:prstGeom>
                  </pic:spPr>
                </pic:pic>
              </a:graphicData>
            </a:graphic>
          </wp:inline>
        </w:drawing>
      </w:r>
    </w:p>
    <w:p w14:paraId="539E97BE" w14:textId="77777777" w:rsidR="00633673" w:rsidRDefault="00633673" w:rsidP="003E1D6A">
      <w:pPr>
        <w:spacing w:after="0"/>
        <w:rPr>
          <w:rFonts w:cs="IntelOne Display AR Bold"/>
          <w:sz w:val="16"/>
          <w:szCs w:val="16"/>
        </w:rPr>
      </w:pPr>
    </w:p>
    <w:p w14:paraId="5D77517C" w14:textId="37CA8E79" w:rsidR="001D1F85" w:rsidRPr="001D1F85" w:rsidRDefault="00A22E47" w:rsidP="001D1F85">
      <w:pPr>
        <w:pStyle w:val="ListParagraph"/>
        <w:numPr>
          <w:ilvl w:val="0"/>
          <w:numId w:val="1"/>
        </w:numPr>
        <w:spacing w:after="0"/>
        <w:rPr>
          <w:rFonts w:cs="IntelOne Display AR Bold"/>
          <w:sz w:val="16"/>
          <w:szCs w:val="16"/>
        </w:rPr>
      </w:pPr>
      <w:r>
        <w:rPr>
          <w:rFonts w:cs="IntelOne Display AR Bold"/>
          <w:sz w:val="16"/>
          <w:szCs w:val="16"/>
        </w:rPr>
        <w:t xml:space="preserve">AVX10.1 – 512 || AVX10.2-512 </w:t>
      </w:r>
      <w:r w:rsidR="006922E3">
        <w:rPr>
          <w:rFonts w:cs="IntelOne Display AR Bold"/>
          <w:sz w:val="16"/>
          <w:szCs w:val="16"/>
        </w:rPr>
        <w:t xml:space="preserve">are compatible with current </w:t>
      </w:r>
      <w:r>
        <w:rPr>
          <w:rFonts w:cs="IntelOne Display AR Bold"/>
          <w:sz w:val="16"/>
          <w:szCs w:val="16"/>
        </w:rPr>
        <w:t>AVX512</w:t>
      </w:r>
      <w:r w:rsidR="006922E3">
        <w:rPr>
          <w:rFonts w:cs="IntelOne Display AR Bold"/>
          <w:sz w:val="16"/>
          <w:szCs w:val="16"/>
        </w:rPr>
        <w:t xml:space="preserve"> </w:t>
      </w:r>
      <w:r w:rsidR="00980F6B">
        <w:rPr>
          <w:rFonts w:cs="IntelOne Display AR Bold"/>
          <w:sz w:val="16"/>
          <w:szCs w:val="16"/>
        </w:rPr>
        <w:t xml:space="preserve">in terms of save / restore </w:t>
      </w:r>
      <w:r w:rsidR="006922E3">
        <w:rPr>
          <w:rFonts w:cs="IntelOne Display AR Bold"/>
          <w:sz w:val="16"/>
          <w:szCs w:val="16"/>
        </w:rPr>
        <w:t>state components</w:t>
      </w:r>
      <w:r w:rsidR="00980F6B">
        <w:rPr>
          <w:rFonts w:cs="IntelOne Display AR Bold"/>
          <w:sz w:val="16"/>
          <w:szCs w:val="16"/>
        </w:rPr>
        <w:t>.</w:t>
      </w:r>
    </w:p>
    <w:p w14:paraId="1ACC9B0C" w14:textId="628692E3" w:rsidR="001D1F85" w:rsidRDefault="00980F6B" w:rsidP="00A22E47">
      <w:pPr>
        <w:pStyle w:val="ListParagraph"/>
        <w:numPr>
          <w:ilvl w:val="0"/>
          <w:numId w:val="1"/>
        </w:numPr>
        <w:spacing w:after="0"/>
        <w:rPr>
          <w:rFonts w:cs="IntelOne Display AR Bold"/>
          <w:sz w:val="16"/>
          <w:szCs w:val="16"/>
        </w:rPr>
      </w:pPr>
      <w:r>
        <w:rPr>
          <w:rFonts w:cs="IntelOne Display AR Bold"/>
          <w:sz w:val="16"/>
          <w:szCs w:val="16"/>
        </w:rPr>
        <w:t>AVX10.2-</w:t>
      </w:r>
      <w:r w:rsidR="00291383">
        <w:rPr>
          <w:rFonts w:cs="IntelOne Display AR Bold"/>
          <w:sz w:val="16"/>
          <w:szCs w:val="16"/>
        </w:rPr>
        <w:t>256 has</w:t>
      </w:r>
      <w:r w:rsidR="001D1F85">
        <w:rPr>
          <w:rFonts w:cs="IntelOne Display AR Bold"/>
          <w:sz w:val="16"/>
          <w:szCs w:val="16"/>
        </w:rPr>
        <w:t xml:space="preserve"> </w:t>
      </w:r>
      <w:r w:rsidR="00291383">
        <w:rPr>
          <w:rFonts w:cs="IntelOne Display AR Bold"/>
          <w:sz w:val="16"/>
          <w:szCs w:val="16"/>
        </w:rPr>
        <w:t>the f</w:t>
      </w:r>
      <w:r w:rsidR="001D1F85">
        <w:rPr>
          <w:rFonts w:cs="IntelOne Display AR Bold"/>
          <w:sz w:val="16"/>
          <w:szCs w:val="16"/>
        </w:rPr>
        <w:t>ollowing state components</w:t>
      </w:r>
    </w:p>
    <w:p w14:paraId="67010562" w14:textId="060D3D25" w:rsidR="001D1F85" w:rsidRDefault="001D1F85" w:rsidP="00291383">
      <w:pPr>
        <w:pStyle w:val="ListParagraph"/>
        <w:numPr>
          <w:ilvl w:val="1"/>
          <w:numId w:val="1"/>
        </w:numPr>
        <w:spacing w:after="0"/>
        <w:rPr>
          <w:rFonts w:cs="IntelOne Display AR Bold"/>
          <w:sz w:val="16"/>
          <w:szCs w:val="16"/>
        </w:rPr>
      </w:pPr>
      <w:r>
        <w:rPr>
          <w:rFonts w:cs="IntelOne Display AR Bold"/>
          <w:sz w:val="16"/>
          <w:szCs w:val="16"/>
        </w:rPr>
        <w:t xml:space="preserve">32 - </w:t>
      </w:r>
      <w:r w:rsidR="00291383">
        <w:rPr>
          <w:rFonts w:cs="IntelOne Display AR Bold"/>
          <w:sz w:val="16"/>
          <w:szCs w:val="16"/>
        </w:rPr>
        <w:t>256-bit</w:t>
      </w:r>
      <w:r>
        <w:rPr>
          <w:rFonts w:cs="IntelOne Display AR Bold"/>
          <w:sz w:val="16"/>
          <w:szCs w:val="16"/>
        </w:rPr>
        <w:t xml:space="preserve"> Vectors.</w:t>
      </w:r>
    </w:p>
    <w:p w14:paraId="44F3B97A" w14:textId="5AF6D857" w:rsidR="00DE1023" w:rsidRPr="00CF587F" w:rsidRDefault="001D1F85" w:rsidP="001D1F85">
      <w:pPr>
        <w:pStyle w:val="ListParagraph"/>
        <w:numPr>
          <w:ilvl w:val="1"/>
          <w:numId w:val="1"/>
        </w:numPr>
        <w:spacing w:after="0"/>
        <w:rPr>
          <w:rFonts w:cs="IntelOne Display AR Bold"/>
          <w:sz w:val="16"/>
          <w:szCs w:val="16"/>
          <w:highlight w:val="yellow"/>
        </w:rPr>
      </w:pPr>
      <w:r>
        <w:rPr>
          <w:rFonts w:cs="IntelOne Display AR Bold"/>
          <w:sz w:val="16"/>
          <w:szCs w:val="16"/>
        </w:rPr>
        <w:t xml:space="preserve"> </w:t>
      </w:r>
      <w:r w:rsidRPr="00CF587F">
        <w:rPr>
          <w:rFonts w:cs="IntelOne Display AR Bold"/>
          <w:sz w:val="16"/>
          <w:szCs w:val="16"/>
          <w:highlight w:val="yellow"/>
        </w:rPr>
        <w:t xml:space="preserve">8 </w:t>
      </w:r>
      <w:proofErr w:type="spellStart"/>
      <w:r w:rsidR="000B291B" w:rsidRPr="00CF587F">
        <w:rPr>
          <w:rFonts w:cs="IntelOne Display AR Bold"/>
          <w:sz w:val="16"/>
          <w:szCs w:val="16"/>
          <w:highlight w:val="yellow"/>
        </w:rPr>
        <w:t>o</w:t>
      </w:r>
      <w:r w:rsidRPr="00CF587F">
        <w:rPr>
          <w:rFonts w:cs="IntelOne Display AR Bold"/>
          <w:sz w:val="16"/>
          <w:szCs w:val="16"/>
          <w:highlight w:val="yellow"/>
        </w:rPr>
        <w:t>pmask</w:t>
      </w:r>
      <w:proofErr w:type="spellEnd"/>
      <w:r w:rsidRPr="00CF587F">
        <w:rPr>
          <w:rFonts w:cs="IntelOne Display AR Bold"/>
          <w:sz w:val="16"/>
          <w:szCs w:val="16"/>
          <w:highlight w:val="yellow"/>
        </w:rPr>
        <w:t xml:space="preserve"> </w:t>
      </w:r>
      <w:r w:rsidR="00291383" w:rsidRPr="00CF587F">
        <w:rPr>
          <w:rFonts w:cs="IntelOne Display AR Bold"/>
          <w:sz w:val="16"/>
          <w:szCs w:val="16"/>
          <w:highlight w:val="yellow"/>
        </w:rPr>
        <w:t>register (</w:t>
      </w:r>
      <w:r w:rsidR="000B291B" w:rsidRPr="00CF587F">
        <w:rPr>
          <w:rFonts w:cs="IntelOne Display AR Bold"/>
          <w:sz w:val="16"/>
          <w:szCs w:val="16"/>
          <w:highlight w:val="yellow"/>
        </w:rPr>
        <w:t>32-bit</w:t>
      </w:r>
      <w:r w:rsidR="00933D79" w:rsidRPr="00CF587F">
        <w:rPr>
          <w:rFonts w:cs="IntelOne Display AR Bold"/>
          <w:sz w:val="16"/>
          <w:szCs w:val="16"/>
          <w:highlight w:val="yellow"/>
        </w:rPr>
        <w:t xml:space="preserve"> should suffice since max vector size is </w:t>
      </w:r>
      <w:r w:rsidR="00291383" w:rsidRPr="00CF587F">
        <w:rPr>
          <w:rFonts w:cs="IntelOne Display AR Bold"/>
          <w:sz w:val="16"/>
          <w:szCs w:val="16"/>
          <w:highlight w:val="yellow"/>
        </w:rPr>
        <w:t>256-bit</w:t>
      </w:r>
      <w:r w:rsidR="000B291B" w:rsidRPr="00CF587F">
        <w:rPr>
          <w:rFonts w:cs="IntelOne Display AR Bold"/>
          <w:sz w:val="16"/>
          <w:szCs w:val="16"/>
          <w:highlight w:val="yellow"/>
        </w:rPr>
        <w:t xml:space="preserve">, AVX512 has </w:t>
      </w:r>
      <w:r w:rsidR="00291383" w:rsidRPr="00CF587F">
        <w:rPr>
          <w:rFonts w:cs="IntelOne Display AR Bold"/>
          <w:sz w:val="16"/>
          <w:szCs w:val="16"/>
          <w:highlight w:val="yellow"/>
        </w:rPr>
        <w:t>64-bit</w:t>
      </w:r>
      <w:r w:rsidR="000B291B" w:rsidRPr="00CF587F">
        <w:rPr>
          <w:rFonts w:cs="IntelOne Display AR Bold"/>
          <w:sz w:val="16"/>
          <w:szCs w:val="16"/>
          <w:highlight w:val="yellow"/>
        </w:rPr>
        <w:t xml:space="preserve"> </w:t>
      </w:r>
      <w:proofErr w:type="spellStart"/>
      <w:r w:rsidR="000B291B" w:rsidRPr="00CF587F">
        <w:rPr>
          <w:rFonts w:cs="IntelOne Display AR Bold"/>
          <w:sz w:val="16"/>
          <w:szCs w:val="16"/>
          <w:highlight w:val="yellow"/>
        </w:rPr>
        <w:t>opmask</w:t>
      </w:r>
      <w:proofErr w:type="spellEnd"/>
      <w:r w:rsidR="000B291B" w:rsidRPr="00CF587F">
        <w:rPr>
          <w:rFonts w:cs="IntelOne Display AR Bold"/>
          <w:sz w:val="16"/>
          <w:szCs w:val="16"/>
          <w:highlight w:val="yellow"/>
        </w:rPr>
        <w:t xml:space="preserve"> registers</w:t>
      </w:r>
      <w:r w:rsidR="00DE1023" w:rsidRPr="00CF587F">
        <w:rPr>
          <w:rFonts w:cs="IntelOne Display AR Bold"/>
          <w:sz w:val="16"/>
          <w:szCs w:val="16"/>
          <w:highlight w:val="yellow"/>
        </w:rPr>
        <w:t xml:space="preserve">, but this may result </w:t>
      </w:r>
      <w:r w:rsidR="00291383" w:rsidRPr="00CF587F">
        <w:rPr>
          <w:rFonts w:cs="IntelOne Display AR Bold"/>
          <w:sz w:val="16"/>
          <w:szCs w:val="16"/>
          <w:highlight w:val="yellow"/>
        </w:rPr>
        <w:t>in</w:t>
      </w:r>
      <w:r w:rsidR="00DE1023" w:rsidRPr="00CF587F">
        <w:rPr>
          <w:rFonts w:cs="IntelOne Display AR Bold"/>
          <w:sz w:val="16"/>
          <w:szCs w:val="16"/>
          <w:highlight w:val="yellow"/>
        </w:rPr>
        <w:t xml:space="preserve"> a different XSAVE area layout and 10.2 </w:t>
      </w:r>
      <w:r w:rsidR="00291383" w:rsidRPr="00CF587F">
        <w:rPr>
          <w:rFonts w:cs="IntelOne Display AR Bold"/>
          <w:sz w:val="16"/>
          <w:szCs w:val="16"/>
          <w:highlight w:val="yellow"/>
        </w:rPr>
        <w:t>specifications</w:t>
      </w:r>
      <w:r w:rsidR="00DE1023" w:rsidRPr="00CF587F">
        <w:rPr>
          <w:rFonts w:cs="IntelOne Display AR Bold"/>
          <w:sz w:val="16"/>
          <w:szCs w:val="16"/>
          <w:highlight w:val="yellow"/>
        </w:rPr>
        <w:t xml:space="preserve"> are not clear on this</w:t>
      </w:r>
      <w:r w:rsidR="000B291B" w:rsidRPr="00CF587F">
        <w:rPr>
          <w:rFonts w:cs="IntelOne Display AR Bold"/>
          <w:sz w:val="16"/>
          <w:szCs w:val="16"/>
          <w:highlight w:val="yellow"/>
        </w:rPr>
        <w:t>)</w:t>
      </w:r>
    </w:p>
    <w:p w14:paraId="0918D30A" w14:textId="1B2ADAD1"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AVX</w:t>
      </w:r>
    </w:p>
    <w:p w14:paraId="1FD6E2F2" w14:textId="7948643A"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SSE</w:t>
      </w:r>
    </w:p>
    <w:p w14:paraId="72845931" w14:textId="5491EBDC"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X87</w:t>
      </w:r>
    </w:p>
    <w:p w14:paraId="54D9BDFA" w14:textId="77777777" w:rsidR="00633673" w:rsidRDefault="00633673" w:rsidP="00633673">
      <w:pPr>
        <w:spacing w:after="0"/>
        <w:rPr>
          <w:rFonts w:cs="IntelOne Display AR Bold"/>
          <w:sz w:val="16"/>
          <w:szCs w:val="16"/>
        </w:rPr>
      </w:pPr>
    </w:p>
    <w:p w14:paraId="00784488" w14:textId="4702E360" w:rsidR="00633673" w:rsidRDefault="00633673" w:rsidP="00633673">
      <w:pPr>
        <w:spacing w:after="0"/>
        <w:rPr>
          <w:rFonts w:cs="IntelOne Display AR Bold"/>
          <w:sz w:val="16"/>
          <w:szCs w:val="16"/>
        </w:rPr>
      </w:pPr>
      <w:r w:rsidRPr="00633673">
        <w:rPr>
          <w:noProof/>
        </w:rPr>
        <w:drawing>
          <wp:inline distT="0" distB="0" distL="0" distR="0" wp14:anchorId="645B53DC" wp14:editId="4AD44EC9">
            <wp:extent cx="5731510" cy="1252855"/>
            <wp:effectExtent l="0" t="0" r="2540" b="4445"/>
            <wp:docPr id="250556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56404" name="Picture 1" descr="A screenshot of a computer&#10;&#10;AI-generated content may be incorrect."/>
                    <pic:cNvPicPr/>
                  </pic:nvPicPr>
                  <pic:blipFill>
                    <a:blip r:embed="rId264"/>
                    <a:stretch>
                      <a:fillRect/>
                    </a:stretch>
                  </pic:blipFill>
                  <pic:spPr>
                    <a:xfrm>
                      <a:off x="0" y="0"/>
                      <a:ext cx="5731510" cy="1252855"/>
                    </a:xfrm>
                    <a:prstGeom prst="rect">
                      <a:avLst/>
                    </a:prstGeom>
                  </pic:spPr>
                </pic:pic>
              </a:graphicData>
            </a:graphic>
          </wp:inline>
        </w:drawing>
      </w:r>
    </w:p>
    <w:p w14:paraId="1CCB5401" w14:textId="77777777" w:rsidR="006F2D02" w:rsidRDefault="006F2D02" w:rsidP="00633673">
      <w:pPr>
        <w:spacing w:after="0"/>
        <w:rPr>
          <w:rFonts w:cs="IntelOne Display AR Bold"/>
          <w:sz w:val="16"/>
          <w:szCs w:val="16"/>
        </w:rPr>
      </w:pPr>
    </w:p>
    <w:p w14:paraId="3EDE8E70" w14:textId="6E8E92CE" w:rsidR="006F2D02" w:rsidRDefault="006F2D02" w:rsidP="00633673">
      <w:pPr>
        <w:spacing w:after="0"/>
        <w:rPr>
          <w:rFonts w:cs="IntelOne Display AR Bold"/>
          <w:sz w:val="16"/>
          <w:szCs w:val="16"/>
        </w:rPr>
      </w:pPr>
      <w:r w:rsidRPr="006F2D02">
        <w:rPr>
          <w:rFonts w:cs="IntelOne Display AR Bold"/>
          <w:noProof/>
          <w:sz w:val="16"/>
          <w:szCs w:val="16"/>
        </w:rPr>
        <w:drawing>
          <wp:inline distT="0" distB="0" distL="0" distR="0" wp14:anchorId="6EA2D7A7" wp14:editId="052A0239">
            <wp:extent cx="5731510" cy="1183640"/>
            <wp:effectExtent l="0" t="0" r="2540" b="0"/>
            <wp:docPr id="31983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0425" name=""/>
                    <pic:cNvPicPr/>
                  </pic:nvPicPr>
                  <pic:blipFill>
                    <a:blip r:embed="rId265"/>
                    <a:stretch>
                      <a:fillRect/>
                    </a:stretch>
                  </pic:blipFill>
                  <pic:spPr>
                    <a:xfrm>
                      <a:off x="0" y="0"/>
                      <a:ext cx="5731510" cy="1183640"/>
                    </a:xfrm>
                    <a:prstGeom prst="rect">
                      <a:avLst/>
                    </a:prstGeom>
                  </pic:spPr>
                </pic:pic>
              </a:graphicData>
            </a:graphic>
          </wp:inline>
        </w:drawing>
      </w:r>
    </w:p>
    <w:p w14:paraId="75A7B88E" w14:textId="77777777" w:rsidR="00477676" w:rsidRPr="00633673" w:rsidRDefault="00477676" w:rsidP="00633673">
      <w:pPr>
        <w:spacing w:after="0"/>
        <w:rPr>
          <w:rFonts w:cs="IntelOne Display AR Bold"/>
          <w:sz w:val="16"/>
          <w:szCs w:val="16"/>
        </w:rPr>
      </w:pPr>
    </w:p>
    <w:p w14:paraId="3A863CB9" w14:textId="77777777" w:rsidR="00633673" w:rsidRDefault="00633673" w:rsidP="00241686">
      <w:pPr>
        <w:spacing w:after="0"/>
        <w:rPr>
          <w:rFonts w:cs="IntelOne Display AR Bold"/>
          <w:sz w:val="16"/>
          <w:szCs w:val="16"/>
        </w:rPr>
      </w:pPr>
    </w:p>
    <w:p w14:paraId="06CDE46D" w14:textId="77777777" w:rsidR="005F67A9" w:rsidRDefault="00241686" w:rsidP="00241686">
      <w:pPr>
        <w:spacing w:after="0"/>
        <w:rPr>
          <w:rFonts w:cs="IntelOne Display AR Bold"/>
          <w:sz w:val="16"/>
          <w:szCs w:val="16"/>
        </w:rPr>
      </w:pPr>
      <w:r w:rsidRPr="00B80E59">
        <w:rPr>
          <w:rFonts w:cs="IntelOne Display AR Bold"/>
          <w:sz w:val="16"/>
          <w:szCs w:val="16"/>
          <w:highlight w:val="yellow"/>
        </w:rPr>
        <w:t>To be pri</w:t>
      </w:r>
      <w:r w:rsidR="00B80E59" w:rsidRPr="00B80E59">
        <w:rPr>
          <w:rFonts w:cs="IntelOne Display AR Bold"/>
          <w:sz w:val="16"/>
          <w:szCs w:val="16"/>
          <w:highlight w:val="yellow"/>
        </w:rPr>
        <w:t>oritized after latest specification release.</w:t>
      </w:r>
    </w:p>
    <w:p w14:paraId="67B690FA" w14:textId="77777777" w:rsidR="002D495A" w:rsidRDefault="002D495A" w:rsidP="00241686">
      <w:pPr>
        <w:spacing w:after="0"/>
        <w:rPr>
          <w:rFonts w:cs="IntelOne Display AR Bold"/>
          <w:sz w:val="16"/>
          <w:szCs w:val="16"/>
        </w:rPr>
      </w:pPr>
    </w:p>
    <w:p w14:paraId="2A808974" w14:textId="6DAEB34D" w:rsidR="005F67A9"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AVX10.2 – 450 Page document </w:t>
      </w:r>
      <w:r w:rsidR="003A1C33">
        <w:rPr>
          <w:rFonts w:cs="IntelOne Display AR Bold"/>
          <w:sz w:val="16"/>
          <w:szCs w:val="16"/>
        </w:rPr>
        <w:t>reviewed,</w:t>
      </w:r>
      <w:r>
        <w:rPr>
          <w:rFonts w:cs="IntelOne Display AR Bold"/>
          <w:sz w:val="16"/>
          <w:szCs w:val="16"/>
        </w:rPr>
        <w:t xml:space="preserve"> and action items identified.</w:t>
      </w:r>
      <w:r w:rsidR="003A1C33">
        <w:rPr>
          <w:rFonts w:cs="IntelOne Display AR Bold"/>
          <w:sz w:val="16"/>
          <w:szCs w:val="16"/>
        </w:rPr>
        <w:t xml:space="preserve">  - DONE</w:t>
      </w:r>
    </w:p>
    <w:p w14:paraId="6A334103" w14:textId="3275F4D7" w:rsidR="002509C2"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PoC implementation for CPUID </w:t>
      </w:r>
      <w:r w:rsidR="002509C2">
        <w:rPr>
          <w:rFonts w:cs="IntelOne Display AR Bold"/>
          <w:sz w:val="16"/>
          <w:szCs w:val="16"/>
        </w:rPr>
        <w:t>in place, missing XSAVE checks</w:t>
      </w:r>
      <w:r w:rsidR="003A1C33">
        <w:rPr>
          <w:rFonts w:cs="IntelOne Display AR Bold"/>
          <w:sz w:val="16"/>
          <w:szCs w:val="16"/>
        </w:rPr>
        <w:t xml:space="preserve">             - DONE (PARTIALLY)</w:t>
      </w:r>
    </w:p>
    <w:p w14:paraId="155253A2" w14:textId="77962AC8" w:rsidR="002509C2" w:rsidRDefault="002509C2" w:rsidP="002509C2">
      <w:pPr>
        <w:pStyle w:val="ListParagraph"/>
        <w:numPr>
          <w:ilvl w:val="1"/>
          <w:numId w:val="1"/>
        </w:numPr>
        <w:spacing w:after="0"/>
        <w:rPr>
          <w:rFonts w:cs="IntelOne Display AR Bold"/>
          <w:sz w:val="16"/>
          <w:szCs w:val="16"/>
        </w:rPr>
      </w:pPr>
      <w:proofErr w:type="spellStart"/>
      <w:r>
        <w:rPr>
          <w:rFonts w:cs="IntelOne Display AR Bold"/>
          <w:sz w:val="16"/>
          <w:szCs w:val="16"/>
        </w:rPr>
        <w:t>suppor</w:t>
      </w:r>
      <w:r w:rsidR="00233789">
        <w:rPr>
          <w:rFonts w:cs="IntelOne Display AR Bold"/>
          <w:sz w:val="16"/>
          <w:szCs w:val="16"/>
        </w:rPr>
        <w:t>t</w:t>
      </w:r>
      <w:r>
        <w:rPr>
          <w:rFonts w:cs="IntelOne Display AR Bold"/>
          <w:sz w:val="16"/>
          <w:szCs w:val="16"/>
        </w:rPr>
        <w:t>s_evex</w:t>
      </w:r>
      <w:proofErr w:type="spellEnd"/>
      <w:r>
        <w:rPr>
          <w:rFonts w:cs="IntelOne Display AR Bold"/>
          <w:sz w:val="16"/>
          <w:szCs w:val="16"/>
        </w:rPr>
        <w:t xml:space="preserve"> (CPU_EVEX </w:t>
      </w:r>
      <w:proofErr w:type="gramStart"/>
      <w:r>
        <w:rPr>
          <w:rFonts w:cs="IntelOne Display AR Bold"/>
          <w:sz w:val="16"/>
          <w:szCs w:val="16"/>
        </w:rPr>
        <w:t>|  CPU</w:t>
      </w:r>
      <w:proofErr w:type="gramEnd"/>
      <w:r>
        <w:rPr>
          <w:rFonts w:cs="IntelOne Display AR Bold"/>
          <w:sz w:val="16"/>
          <w:szCs w:val="16"/>
        </w:rPr>
        <w:t>_AVX10)</w:t>
      </w:r>
      <w:r w:rsidR="003A1C33">
        <w:rPr>
          <w:rFonts w:cs="IntelOne Display AR Bold"/>
          <w:sz w:val="16"/>
          <w:szCs w:val="16"/>
        </w:rPr>
        <w:t xml:space="preserve">                                 </w:t>
      </w:r>
    </w:p>
    <w:p w14:paraId="437068E1" w14:textId="5E6742E0"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supports_avx512vl (CPU_AVX512 | CPU_AVX10)</w:t>
      </w:r>
    </w:p>
    <w:p w14:paraId="77DD1DEF" w14:textId="7BCCA23D"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 xml:space="preserve">… </w:t>
      </w:r>
    </w:p>
    <w:p w14:paraId="62A5F1CE" w14:textId="34631F54"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All support APIs</w:t>
      </w:r>
      <w:r w:rsidR="00EC2061">
        <w:rPr>
          <w:rFonts w:cs="IntelOne Display AR Bold"/>
          <w:sz w:val="16"/>
          <w:szCs w:val="16"/>
        </w:rPr>
        <w:t xml:space="preserve"> for avx512 should take into account CPU_AVX10</w:t>
      </w:r>
    </w:p>
    <w:p w14:paraId="6A7CB069" w14:textId="63D51F61" w:rsidR="00241686" w:rsidRDefault="002509C2" w:rsidP="002509C2">
      <w:pPr>
        <w:pStyle w:val="ListParagraph"/>
        <w:numPr>
          <w:ilvl w:val="1"/>
          <w:numId w:val="1"/>
        </w:numPr>
        <w:spacing w:after="0"/>
        <w:rPr>
          <w:rFonts w:cs="IntelOne Display AR Bold"/>
          <w:sz w:val="16"/>
          <w:szCs w:val="16"/>
        </w:rPr>
      </w:pPr>
      <w:r>
        <w:rPr>
          <w:rFonts w:cs="IntelOne Display AR Bold"/>
          <w:sz w:val="16"/>
          <w:szCs w:val="16"/>
        </w:rPr>
        <w:t xml:space="preserve">Remove 512 reference </w:t>
      </w:r>
      <w:r w:rsidR="00233789">
        <w:rPr>
          <w:rFonts w:cs="IntelOne Display AR Bold"/>
          <w:sz w:val="16"/>
          <w:szCs w:val="16"/>
        </w:rPr>
        <w:t>altogether</w:t>
      </w:r>
      <w:r w:rsidR="00B80E59" w:rsidRPr="005F67A9">
        <w:rPr>
          <w:rFonts w:cs="IntelOne Display AR Bold"/>
          <w:sz w:val="16"/>
          <w:szCs w:val="16"/>
        </w:rPr>
        <w:t xml:space="preserve"> </w:t>
      </w:r>
    </w:p>
    <w:p w14:paraId="2BBCAF93" w14:textId="37673A7D" w:rsidR="00EC2061" w:rsidRDefault="00A523FF" w:rsidP="00EC2061">
      <w:pPr>
        <w:pStyle w:val="ListParagraph"/>
        <w:numPr>
          <w:ilvl w:val="0"/>
          <w:numId w:val="1"/>
        </w:numPr>
        <w:spacing w:after="0"/>
        <w:rPr>
          <w:rFonts w:cs="IntelOne Display AR Bold"/>
          <w:sz w:val="16"/>
          <w:szCs w:val="16"/>
        </w:rPr>
      </w:pPr>
      <w:r>
        <w:rPr>
          <w:rFonts w:cs="IntelOne Display AR Bold"/>
          <w:sz w:val="16"/>
          <w:szCs w:val="16"/>
        </w:rPr>
        <w:t>If</w:t>
      </w:r>
      <w:r w:rsidR="007E45E6">
        <w:rPr>
          <w:rFonts w:cs="IntelOne Display AR Bold"/>
          <w:sz w:val="16"/>
          <w:szCs w:val="16"/>
        </w:rPr>
        <w:t xml:space="preserve"> </w:t>
      </w:r>
      <w:r w:rsidR="00EC2061">
        <w:rPr>
          <w:rFonts w:cs="IntelOne Display AR Bold"/>
          <w:sz w:val="16"/>
          <w:szCs w:val="16"/>
        </w:rPr>
        <w:t>OSXSAVE</w:t>
      </w:r>
      <w:r>
        <w:rPr>
          <w:rFonts w:cs="IntelOne Display AR Bold"/>
          <w:sz w:val="16"/>
          <w:szCs w:val="16"/>
        </w:rPr>
        <w:t xml:space="preserve"> bit is set</w:t>
      </w:r>
      <w:r w:rsidR="007E45E6">
        <w:rPr>
          <w:rFonts w:cs="IntelOne Display AR Bold"/>
          <w:sz w:val="16"/>
          <w:szCs w:val="16"/>
        </w:rPr>
        <w:t xml:space="preserve">, ring-3 application can access XCR0 using </w:t>
      </w:r>
      <w:proofErr w:type="spellStart"/>
      <w:r w:rsidR="007E45E6">
        <w:rPr>
          <w:rFonts w:cs="IntelOne Display AR Bold"/>
          <w:sz w:val="16"/>
          <w:szCs w:val="16"/>
        </w:rPr>
        <w:t>xgerbv</w:t>
      </w:r>
      <w:proofErr w:type="spellEnd"/>
      <w:r w:rsidR="007E45E6">
        <w:rPr>
          <w:rFonts w:cs="IntelOne Display AR Bold"/>
          <w:sz w:val="16"/>
          <w:szCs w:val="16"/>
        </w:rPr>
        <w:t xml:space="preserve"> instruction.</w:t>
      </w:r>
    </w:p>
    <w:p w14:paraId="7F893FB9" w14:textId="19E56EC2" w:rsidR="00EC2061" w:rsidRPr="008F780B" w:rsidRDefault="00A90289" w:rsidP="008F780B">
      <w:pPr>
        <w:pStyle w:val="ListParagraph"/>
        <w:numPr>
          <w:ilvl w:val="1"/>
          <w:numId w:val="1"/>
        </w:numPr>
        <w:spacing w:after="0"/>
        <w:rPr>
          <w:rFonts w:cs="IntelOne Display AR Bold"/>
          <w:sz w:val="16"/>
          <w:szCs w:val="16"/>
        </w:rPr>
      </w:pPr>
      <w:r>
        <w:rPr>
          <w:rFonts w:cs="IntelOne Display AR Bold"/>
          <w:sz w:val="16"/>
          <w:szCs w:val="16"/>
        </w:rPr>
        <w:lastRenderedPageBreak/>
        <w:t>Enable XSAVE base</w:t>
      </w:r>
      <w:r w:rsidR="0012005E">
        <w:rPr>
          <w:rFonts w:cs="IntelOne Display AR Bold"/>
          <w:sz w:val="16"/>
          <w:szCs w:val="16"/>
        </w:rPr>
        <w:t xml:space="preserve">d </w:t>
      </w:r>
      <w:r>
        <w:rPr>
          <w:rFonts w:cs="IntelOne Display AR Bold"/>
          <w:sz w:val="16"/>
          <w:szCs w:val="16"/>
        </w:rPr>
        <w:t xml:space="preserve">state restoration for </w:t>
      </w:r>
      <w:r w:rsidR="0012005E">
        <w:rPr>
          <w:rFonts w:cs="IntelOne Display AR Bold"/>
          <w:sz w:val="16"/>
          <w:szCs w:val="16"/>
        </w:rPr>
        <w:t>AVX10</w:t>
      </w:r>
      <w:r w:rsidR="008F780B">
        <w:rPr>
          <w:rFonts w:cs="IntelOne Display AR Bold"/>
          <w:sz w:val="16"/>
          <w:szCs w:val="16"/>
        </w:rPr>
        <w:t>.</w:t>
      </w:r>
    </w:p>
    <w:p w14:paraId="61B62A5F" w14:textId="72CD38DE" w:rsidR="00233789" w:rsidRDefault="00233789" w:rsidP="00233789">
      <w:pPr>
        <w:pStyle w:val="ListParagraph"/>
        <w:numPr>
          <w:ilvl w:val="0"/>
          <w:numId w:val="1"/>
        </w:numPr>
        <w:spacing w:after="0"/>
        <w:rPr>
          <w:rFonts w:cs="IntelOne Display AR Bold"/>
          <w:sz w:val="16"/>
          <w:szCs w:val="16"/>
        </w:rPr>
      </w:pPr>
      <w:r>
        <w:rPr>
          <w:rFonts w:cs="IntelOne Display AR Bold"/>
          <w:sz w:val="16"/>
          <w:szCs w:val="16"/>
        </w:rPr>
        <w:t xml:space="preserve">Enable all GNR AVX512-F feature </w:t>
      </w:r>
      <w:r w:rsidR="008F780B">
        <w:rPr>
          <w:rFonts w:cs="IntelOne Display AR Bold"/>
          <w:sz w:val="16"/>
          <w:szCs w:val="16"/>
        </w:rPr>
        <w:t>under supports_avx10.</w:t>
      </w:r>
    </w:p>
    <w:p w14:paraId="2FEE25E1" w14:textId="2FDF112F" w:rsidR="00CA36F7" w:rsidRPr="00250A28" w:rsidRDefault="00CA36F7" w:rsidP="00233789">
      <w:pPr>
        <w:pStyle w:val="ListParagraph"/>
        <w:numPr>
          <w:ilvl w:val="0"/>
          <w:numId w:val="1"/>
        </w:numPr>
        <w:spacing w:after="0"/>
        <w:rPr>
          <w:rFonts w:cs="IntelOne Display AR Bold"/>
          <w:strike/>
          <w:sz w:val="16"/>
          <w:szCs w:val="16"/>
        </w:rPr>
      </w:pPr>
      <w:r w:rsidRPr="00250A28">
        <w:rPr>
          <w:rFonts w:cs="IntelOne Display AR Bold"/>
          <w:strike/>
          <w:sz w:val="16"/>
          <w:szCs w:val="16"/>
        </w:rPr>
        <w:t xml:space="preserve">Encoding diversion to support </w:t>
      </w:r>
      <w:r w:rsidR="00250A28" w:rsidRPr="00250A28">
        <w:rPr>
          <w:rFonts w:cs="IntelOne Display AR Bold"/>
          <w:strike/>
          <w:sz w:val="16"/>
          <w:szCs w:val="16"/>
        </w:rPr>
        <w:t>embedded rounding for AVX10.2 - 256</w:t>
      </w:r>
    </w:p>
    <w:p w14:paraId="46312D15" w14:textId="75D04FB6" w:rsidR="008F780B" w:rsidRDefault="008F780B" w:rsidP="00233789">
      <w:pPr>
        <w:pStyle w:val="ListParagraph"/>
        <w:numPr>
          <w:ilvl w:val="0"/>
          <w:numId w:val="1"/>
        </w:numPr>
        <w:spacing w:after="0"/>
        <w:rPr>
          <w:rFonts w:cs="IntelOne Display AR Bold"/>
          <w:sz w:val="16"/>
          <w:szCs w:val="16"/>
        </w:rPr>
      </w:pPr>
      <w:r>
        <w:rPr>
          <w:rFonts w:cs="IntelOne Display AR Bold"/>
          <w:sz w:val="16"/>
          <w:szCs w:val="16"/>
        </w:rPr>
        <w:t>New ISA</w:t>
      </w:r>
      <w:r w:rsidR="00CA36F7">
        <w:rPr>
          <w:rFonts w:cs="IntelOne Display AR Bold"/>
          <w:sz w:val="16"/>
          <w:szCs w:val="16"/>
        </w:rPr>
        <w:t xml:space="preserve"> </w:t>
      </w:r>
      <w:proofErr w:type="gramStart"/>
      <w:r w:rsidR="00CA36F7">
        <w:rPr>
          <w:rFonts w:cs="IntelOne Display AR Bold"/>
          <w:sz w:val="16"/>
          <w:szCs w:val="16"/>
        </w:rPr>
        <w:t>support:-</w:t>
      </w:r>
      <w:proofErr w:type="gramEnd"/>
    </w:p>
    <w:p w14:paraId="26C46662" w14:textId="6A09A50C" w:rsidR="009225EB" w:rsidRDefault="009225EB" w:rsidP="008F780B">
      <w:pPr>
        <w:pStyle w:val="ListParagraph"/>
        <w:numPr>
          <w:ilvl w:val="1"/>
          <w:numId w:val="1"/>
        </w:numPr>
        <w:spacing w:after="0"/>
        <w:rPr>
          <w:rFonts w:cs="IntelOne Display AR Bold"/>
          <w:sz w:val="16"/>
          <w:szCs w:val="16"/>
        </w:rPr>
      </w:pPr>
      <w:r>
        <w:rPr>
          <w:rFonts w:cs="IntelOne Display AR Bold"/>
          <w:sz w:val="16"/>
          <w:szCs w:val="16"/>
        </w:rPr>
        <w:t>Priority 1</w:t>
      </w:r>
    </w:p>
    <w:p w14:paraId="038BE3AA" w14:textId="77AFE151"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PR to support AVX10</w:t>
      </w:r>
      <w:proofErr w:type="gramStart"/>
      <w:r>
        <w:rPr>
          <w:rFonts w:cs="IntelOne Display AR Bold"/>
          <w:sz w:val="16"/>
          <w:szCs w:val="16"/>
        </w:rPr>
        <w:t>-[</w:t>
      </w:r>
      <w:proofErr w:type="gramEnd"/>
      <w:r>
        <w:rPr>
          <w:rFonts w:cs="IntelOne Display AR Bold"/>
          <w:sz w:val="16"/>
          <w:szCs w:val="16"/>
        </w:rPr>
        <w:t>512] which will streamline the feature detection.</w:t>
      </w:r>
    </w:p>
    <w:p w14:paraId="6059CA79" w14:textId="0FEE7AE3"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There is no change in instruction encoding, all existing AVX512 instructions will work as its on AVX10 targets.</w:t>
      </w:r>
    </w:p>
    <w:p w14:paraId="486E1A8F" w14:textId="32EED873" w:rsidR="008F780B" w:rsidRDefault="008F780B" w:rsidP="008F780B">
      <w:pPr>
        <w:pStyle w:val="ListParagraph"/>
        <w:numPr>
          <w:ilvl w:val="1"/>
          <w:numId w:val="1"/>
        </w:numPr>
        <w:spacing w:after="0"/>
        <w:rPr>
          <w:rFonts w:cs="IntelOne Display AR Bold"/>
          <w:sz w:val="16"/>
          <w:szCs w:val="16"/>
        </w:rPr>
      </w:pPr>
      <w:r>
        <w:rPr>
          <w:rFonts w:cs="IntelOne Display AR Bold"/>
          <w:sz w:val="16"/>
          <w:szCs w:val="16"/>
        </w:rPr>
        <w:t xml:space="preserve">Priority </w:t>
      </w:r>
      <w:r w:rsidR="009225EB">
        <w:rPr>
          <w:rFonts w:cs="IntelOne Display AR Bold"/>
          <w:sz w:val="16"/>
          <w:szCs w:val="16"/>
        </w:rPr>
        <w:t>2</w:t>
      </w:r>
      <w:r w:rsidR="00250A28">
        <w:rPr>
          <w:rFonts w:cs="IntelOne Display AR Bold"/>
          <w:sz w:val="16"/>
          <w:szCs w:val="16"/>
        </w:rPr>
        <w:t xml:space="preserve"> (ARM </w:t>
      </w:r>
      <w:proofErr w:type="gramStart"/>
      <w:r w:rsidR="00250A28">
        <w:rPr>
          <w:rFonts w:cs="IntelOne Display AR Bold"/>
          <w:sz w:val="16"/>
          <w:szCs w:val="16"/>
        </w:rPr>
        <w:t>parity)</w:t>
      </w:r>
      <w:r w:rsidR="003A1C33">
        <w:rPr>
          <w:rFonts w:cs="IntelOne Display AR Bold"/>
          <w:sz w:val="16"/>
          <w:szCs w:val="16"/>
        </w:rPr>
        <w:t xml:space="preserve">   </w:t>
      </w:r>
      <w:proofErr w:type="gramEnd"/>
      <w:r w:rsidR="003A1C33">
        <w:rPr>
          <w:rFonts w:cs="IntelOne Display AR Bold"/>
          <w:sz w:val="16"/>
          <w:szCs w:val="16"/>
        </w:rPr>
        <w:t xml:space="preserve">                                                             - C-micro developed and tested using SDE</w:t>
      </w:r>
    </w:p>
    <w:p w14:paraId="71B87DC0" w14:textId="0D13EE2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VPMAXMIN</w:t>
      </w:r>
    </w:p>
    <w:p w14:paraId="1139A7A7" w14:textId="199AA88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VCVTTPS2DQS</w:t>
      </w:r>
    </w:p>
    <w:p w14:paraId="152743DC" w14:textId="56D61CB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VCVTTSS2SIS</w:t>
      </w:r>
    </w:p>
    <w:p w14:paraId="3132C217" w14:textId="01CF448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VCVTTPD2QQS</w:t>
      </w:r>
    </w:p>
    <w:p w14:paraId="0F3793F5" w14:textId="01EB2B00"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VCVTTSD2Q</w:t>
      </w:r>
      <w:r w:rsidR="00CA36F7">
        <w:rPr>
          <w:rFonts w:cs="IntelOne Display AR Bold"/>
          <w:sz w:val="16"/>
          <w:szCs w:val="16"/>
        </w:rPr>
        <w:t>QS</w:t>
      </w:r>
    </w:p>
    <w:p w14:paraId="0710863E" w14:textId="763290AA" w:rsidR="00CA36F7" w:rsidRDefault="00313637" w:rsidP="00250A28">
      <w:pPr>
        <w:pStyle w:val="ListParagraph"/>
        <w:numPr>
          <w:ilvl w:val="1"/>
          <w:numId w:val="1"/>
        </w:numPr>
        <w:spacing w:after="0"/>
        <w:rPr>
          <w:rFonts w:cs="IntelOne Display AR Bold"/>
          <w:sz w:val="16"/>
          <w:szCs w:val="16"/>
        </w:rPr>
      </w:pPr>
      <w:r>
        <w:rPr>
          <w:rFonts w:cs="IntelOne Display AR Bold"/>
          <w:sz w:val="16"/>
          <w:szCs w:val="16"/>
        </w:rPr>
        <w:t xml:space="preserve">Priority 3 </w:t>
      </w:r>
      <w:r w:rsidR="00D63254">
        <w:rPr>
          <w:rFonts w:cs="IntelOne Display AR Bold"/>
          <w:sz w:val="16"/>
          <w:szCs w:val="16"/>
        </w:rPr>
        <w:t>(</w:t>
      </w:r>
      <w:proofErr w:type="gramStart"/>
      <w:r w:rsidR="00D63254">
        <w:rPr>
          <w:rFonts w:cs="IntelOne Display AR Bold"/>
          <w:sz w:val="16"/>
          <w:szCs w:val="16"/>
        </w:rPr>
        <w:t>AI</w:t>
      </w:r>
      <w:r>
        <w:rPr>
          <w:rFonts w:cs="IntelOne Display AR Bold"/>
          <w:sz w:val="16"/>
          <w:szCs w:val="16"/>
        </w:rPr>
        <w:t xml:space="preserve">  </w:t>
      </w:r>
      <w:r w:rsidR="000044F0">
        <w:rPr>
          <w:rFonts w:cs="IntelOne Display AR Bold"/>
          <w:sz w:val="16"/>
          <w:szCs w:val="16"/>
        </w:rPr>
        <w:t>enablement</w:t>
      </w:r>
      <w:proofErr w:type="gramEnd"/>
      <w:r w:rsidR="000044F0">
        <w:rPr>
          <w:rFonts w:cs="IntelOne Display AR Bold"/>
          <w:sz w:val="16"/>
          <w:szCs w:val="16"/>
        </w:rPr>
        <w:t>)</w:t>
      </w:r>
    </w:p>
    <w:p w14:paraId="16757503" w14:textId="36B501A2"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FP8 conversion to / from FP16 and FP32</w:t>
      </w:r>
    </w:p>
    <w:p w14:paraId="4C2284CC" w14:textId="2BE737DE" w:rsidR="000044F0" w:rsidRDefault="000044F0" w:rsidP="000044F0">
      <w:pPr>
        <w:pStyle w:val="ListParagraph"/>
        <w:numPr>
          <w:ilvl w:val="1"/>
          <w:numId w:val="1"/>
        </w:numPr>
        <w:spacing w:after="0"/>
        <w:rPr>
          <w:rFonts w:cs="IntelOne Display AR Bold"/>
          <w:sz w:val="16"/>
          <w:szCs w:val="16"/>
        </w:rPr>
      </w:pPr>
      <w:r>
        <w:rPr>
          <w:rFonts w:cs="IntelOne Display AR Bold"/>
          <w:sz w:val="16"/>
          <w:szCs w:val="16"/>
        </w:rPr>
        <w:t>Priority 4 (BF16 support)</w:t>
      </w:r>
      <w:r w:rsidR="009E3643">
        <w:rPr>
          <w:rFonts w:cs="IntelOne Display AR Bold"/>
          <w:sz w:val="16"/>
          <w:szCs w:val="16"/>
        </w:rPr>
        <w:t xml:space="preserve"> – After FP16 feature support.</w:t>
      </w:r>
    </w:p>
    <w:p w14:paraId="43BAC69C" w14:textId="29B75F23"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Several new extensions to ISA, full blown extension.</w:t>
      </w:r>
    </w:p>
    <w:p w14:paraId="0DE619BD" w14:textId="77777777" w:rsidR="009E3643" w:rsidRDefault="00B52815" w:rsidP="000044F0">
      <w:pPr>
        <w:pStyle w:val="ListParagraph"/>
        <w:numPr>
          <w:ilvl w:val="2"/>
          <w:numId w:val="1"/>
        </w:numPr>
        <w:spacing w:after="0"/>
        <w:rPr>
          <w:rFonts w:cs="IntelOne Display AR Bold"/>
          <w:sz w:val="16"/>
          <w:szCs w:val="16"/>
        </w:rPr>
      </w:pPr>
      <w:r>
        <w:rPr>
          <w:rFonts w:cs="IntelOne Display AR Bold"/>
          <w:sz w:val="16"/>
          <w:szCs w:val="16"/>
        </w:rPr>
        <w:t xml:space="preserve">Bfloat16.java and associated </w:t>
      </w:r>
      <w:r w:rsidR="009E3643">
        <w:rPr>
          <w:rFonts w:cs="IntelOne Display AR Bold"/>
          <w:sz w:val="16"/>
          <w:szCs w:val="16"/>
        </w:rPr>
        <w:t xml:space="preserve">operation </w:t>
      </w:r>
      <w:r>
        <w:rPr>
          <w:rFonts w:cs="IntelOne Display AR Bold"/>
          <w:sz w:val="16"/>
          <w:szCs w:val="16"/>
        </w:rPr>
        <w:t>APIs.</w:t>
      </w:r>
    </w:p>
    <w:p w14:paraId="41E74A2C" w14:textId="6A73F9FB" w:rsidR="00B52815" w:rsidRDefault="009E3643" w:rsidP="000044F0">
      <w:pPr>
        <w:pStyle w:val="ListParagraph"/>
        <w:numPr>
          <w:ilvl w:val="2"/>
          <w:numId w:val="1"/>
        </w:numPr>
        <w:spacing w:after="0"/>
        <w:rPr>
          <w:rFonts w:cs="IntelOne Display AR Bold"/>
          <w:sz w:val="16"/>
          <w:szCs w:val="16"/>
        </w:rPr>
      </w:pPr>
      <w:proofErr w:type="spellStart"/>
      <w:r>
        <w:rPr>
          <w:rFonts w:cs="IntelOne Display AR Bold"/>
          <w:sz w:val="16"/>
          <w:szCs w:val="16"/>
        </w:rPr>
        <w:t>VectorAPI</w:t>
      </w:r>
      <w:proofErr w:type="spellEnd"/>
      <w:r>
        <w:rPr>
          <w:rFonts w:cs="IntelOne Display AR Bold"/>
          <w:sz w:val="16"/>
          <w:szCs w:val="16"/>
        </w:rPr>
        <w:t xml:space="preserve"> – extension </w:t>
      </w:r>
      <w:r w:rsidR="00B52815">
        <w:rPr>
          <w:rFonts w:cs="IntelOne Display AR Bold"/>
          <w:sz w:val="16"/>
          <w:szCs w:val="16"/>
        </w:rPr>
        <w:t xml:space="preserve"> </w:t>
      </w:r>
    </w:p>
    <w:p w14:paraId="0693D7F1" w14:textId="77777777" w:rsidR="009E3643" w:rsidRDefault="009E3643" w:rsidP="001C5ED8">
      <w:pPr>
        <w:spacing w:after="0"/>
        <w:rPr>
          <w:rFonts w:cs="IntelOne Display AR Bold"/>
          <w:sz w:val="16"/>
          <w:szCs w:val="16"/>
        </w:rPr>
      </w:pPr>
    </w:p>
    <w:p w14:paraId="0B0F8A12" w14:textId="77777777" w:rsidR="001C5ED8" w:rsidRDefault="001C5ED8" w:rsidP="001C5ED8">
      <w:pPr>
        <w:spacing w:after="0"/>
        <w:rPr>
          <w:rFonts w:cs="IntelOne Display AR Bold"/>
          <w:sz w:val="16"/>
          <w:szCs w:val="16"/>
        </w:rPr>
      </w:pPr>
    </w:p>
    <w:p w14:paraId="5668F86D" w14:textId="77777777" w:rsidR="001C5ED8" w:rsidRPr="001C5ED8" w:rsidRDefault="001C5ED8" w:rsidP="001C5ED8">
      <w:pPr>
        <w:spacing w:after="0"/>
        <w:rPr>
          <w:rFonts w:cs="IntelOne Display AR Bold"/>
          <w:sz w:val="16"/>
          <w:szCs w:val="16"/>
        </w:rPr>
      </w:pPr>
    </w:p>
    <w:p w14:paraId="61895158" w14:textId="045950F1" w:rsidR="00F44F26" w:rsidRDefault="006A771C" w:rsidP="00F44F26">
      <w:pPr>
        <w:spacing w:after="0"/>
        <w:rPr>
          <w:rFonts w:cs="IntelOne Display AR Bold"/>
          <w:sz w:val="16"/>
          <w:szCs w:val="16"/>
        </w:rPr>
      </w:pPr>
      <w:r w:rsidRPr="006A771C">
        <w:rPr>
          <w:rFonts w:cs="IntelOne Display AR Bold"/>
          <w:noProof/>
          <w:sz w:val="16"/>
          <w:szCs w:val="16"/>
        </w:rPr>
        <w:drawing>
          <wp:inline distT="0" distB="0" distL="0" distR="0" wp14:anchorId="7182D675" wp14:editId="6D82E2E1">
            <wp:extent cx="5731510" cy="2283460"/>
            <wp:effectExtent l="0" t="0" r="2540" b="2540"/>
            <wp:docPr id="1627926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6426" name="Picture 1" descr="A screenshot of a computer&#10;&#10;AI-generated content may be incorrect."/>
                    <pic:cNvPicPr/>
                  </pic:nvPicPr>
                  <pic:blipFill>
                    <a:blip r:embed="rId266"/>
                    <a:stretch>
                      <a:fillRect/>
                    </a:stretch>
                  </pic:blipFill>
                  <pic:spPr>
                    <a:xfrm>
                      <a:off x="0" y="0"/>
                      <a:ext cx="5731510" cy="2283460"/>
                    </a:xfrm>
                    <a:prstGeom prst="rect">
                      <a:avLst/>
                    </a:prstGeom>
                  </pic:spPr>
                </pic:pic>
              </a:graphicData>
            </a:graphic>
          </wp:inline>
        </w:drawing>
      </w:r>
    </w:p>
    <w:p w14:paraId="4A760E7E" w14:textId="77777777" w:rsidR="00561C38" w:rsidRDefault="00561C38" w:rsidP="00F44F26">
      <w:pPr>
        <w:spacing w:after="0"/>
        <w:rPr>
          <w:rFonts w:cs="IntelOne Display AR Bold"/>
          <w:sz w:val="16"/>
          <w:szCs w:val="16"/>
        </w:rPr>
      </w:pPr>
    </w:p>
    <w:p w14:paraId="3F87E246" w14:textId="6EB44290" w:rsidR="00561C38" w:rsidRDefault="00561C38" w:rsidP="00F44F26">
      <w:pPr>
        <w:spacing w:after="0"/>
        <w:rPr>
          <w:rFonts w:cs="IntelOne Display AR Bold"/>
          <w:sz w:val="16"/>
          <w:szCs w:val="16"/>
        </w:rPr>
      </w:pPr>
      <w:r w:rsidRPr="00561C38">
        <w:rPr>
          <w:rFonts w:cs="IntelOne Display AR Bold"/>
          <w:noProof/>
          <w:sz w:val="16"/>
          <w:szCs w:val="16"/>
        </w:rPr>
        <w:drawing>
          <wp:inline distT="0" distB="0" distL="0" distR="0" wp14:anchorId="146A8946" wp14:editId="210D6121">
            <wp:extent cx="5731510" cy="1771015"/>
            <wp:effectExtent l="0" t="0" r="2540" b="635"/>
            <wp:docPr id="9550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3989" name="Picture 1" descr="A screenshot of a computer&#10;&#10;AI-generated content may be incorrect."/>
                    <pic:cNvPicPr/>
                  </pic:nvPicPr>
                  <pic:blipFill>
                    <a:blip r:embed="rId267"/>
                    <a:stretch>
                      <a:fillRect/>
                    </a:stretch>
                  </pic:blipFill>
                  <pic:spPr>
                    <a:xfrm>
                      <a:off x="0" y="0"/>
                      <a:ext cx="5731510" cy="1771015"/>
                    </a:xfrm>
                    <a:prstGeom prst="rect">
                      <a:avLst/>
                    </a:prstGeom>
                  </pic:spPr>
                </pic:pic>
              </a:graphicData>
            </a:graphic>
          </wp:inline>
        </w:drawing>
      </w:r>
    </w:p>
    <w:p w14:paraId="61EA72BE" w14:textId="77777777" w:rsidR="00F759E4" w:rsidRDefault="00F759E4" w:rsidP="00F44F26">
      <w:pPr>
        <w:spacing w:after="0"/>
        <w:rPr>
          <w:rFonts w:cs="IntelOne Display AR Bold"/>
          <w:sz w:val="16"/>
          <w:szCs w:val="16"/>
        </w:rPr>
      </w:pPr>
    </w:p>
    <w:p w14:paraId="2515285C" w14:textId="0234CD39" w:rsidR="00F759E4" w:rsidRDefault="00F759E4" w:rsidP="00F44F26">
      <w:pPr>
        <w:spacing w:after="0"/>
        <w:rPr>
          <w:rFonts w:cs="IntelOne Display AR Bold"/>
          <w:sz w:val="16"/>
          <w:szCs w:val="16"/>
        </w:rPr>
      </w:pPr>
      <w:r>
        <w:rPr>
          <w:rFonts w:cs="IntelOne Display AR Bold"/>
          <w:sz w:val="16"/>
          <w:szCs w:val="16"/>
        </w:rPr>
        <w:t>Future AVX10 hybrid</w:t>
      </w:r>
    </w:p>
    <w:p w14:paraId="43B34D67" w14:textId="77777777" w:rsidR="00F759E4" w:rsidRDefault="00F759E4" w:rsidP="00F44F26">
      <w:pPr>
        <w:spacing w:after="0"/>
        <w:rPr>
          <w:rFonts w:cs="IntelOne Display AR Bold"/>
          <w:sz w:val="16"/>
          <w:szCs w:val="16"/>
        </w:rPr>
      </w:pPr>
    </w:p>
    <w:p w14:paraId="23C8FD57" w14:textId="459E6258" w:rsidR="00EA423D" w:rsidRDefault="007B7965" w:rsidP="00F44F26">
      <w:pPr>
        <w:spacing w:after="0"/>
        <w:rPr>
          <w:rFonts w:cs="IntelOne Display AR Bold"/>
          <w:sz w:val="16"/>
          <w:szCs w:val="16"/>
        </w:rPr>
      </w:pPr>
      <w:proofErr w:type="gramStart"/>
      <w:r>
        <w:rPr>
          <w:rFonts w:cs="IntelOne Display AR Bold"/>
          <w:sz w:val="16"/>
          <w:szCs w:val="16"/>
        </w:rPr>
        <w:t>Hybrid:-</w:t>
      </w:r>
      <w:proofErr w:type="gramEnd"/>
      <w:r w:rsidR="00EA423D">
        <w:rPr>
          <w:rFonts w:cs="IntelOne Display AR Bold"/>
          <w:sz w:val="16"/>
          <w:szCs w:val="16"/>
        </w:rPr>
        <w:t xml:space="preserve">           </w:t>
      </w:r>
    </w:p>
    <w:p w14:paraId="21CB100A" w14:textId="7750936B" w:rsidR="00F759E4" w:rsidRDefault="00F759E4" w:rsidP="00F44F26">
      <w:pPr>
        <w:spacing w:after="0"/>
        <w:rPr>
          <w:rFonts w:cs="IntelOne Display AR Bold"/>
          <w:sz w:val="16"/>
          <w:szCs w:val="16"/>
        </w:rPr>
      </w:pPr>
      <w:proofErr w:type="spellStart"/>
      <w:r>
        <w:rPr>
          <w:rFonts w:cs="IntelOne Display AR Bold"/>
          <w:sz w:val="16"/>
          <w:szCs w:val="16"/>
        </w:rPr>
        <w:t>Novalake</w:t>
      </w:r>
      <w:proofErr w:type="spellEnd"/>
      <w:r>
        <w:rPr>
          <w:rFonts w:cs="IntelOne Display AR Bold"/>
          <w:sz w:val="16"/>
          <w:szCs w:val="16"/>
        </w:rPr>
        <w:t xml:space="preserve">  </w:t>
      </w:r>
      <w:r w:rsidR="00EA423D">
        <w:rPr>
          <w:rFonts w:cs="IntelOne Display AR Bold"/>
          <w:sz w:val="16"/>
          <w:szCs w:val="16"/>
        </w:rPr>
        <w:t xml:space="preserve">                 </w:t>
      </w:r>
      <w:r>
        <w:rPr>
          <w:rFonts w:cs="IntelOne Display AR Bold"/>
          <w:sz w:val="16"/>
          <w:szCs w:val="16"/>
        </w:rPr>
        <w:t xml:space="preserve"> E-</w:t>
      </w:r>
      <w:r w:rsidR="00EA423D">
        <w:rPr>
          <w:rFonts w:cs="IntelOne Display AR Bold"/>
          <w:sz w:val="16"/>
          <w:szCs w:val="16"/>
        </w:rPr>
        <w:t>c</w:t>
      </w:r>
      <w:r>
        <w:rPr>
          <w:rFonts w:cs="IntelOne Display AR Bold"/>
          <w:sz w:val="16"/>
          <w:szCs w:val="16"/>
        </w:rPr>
        <w:t>ore – Artic Wolf (A</w:t>
      </w:r>
      <w:r w:rsidR="00EA423D">
        <w:rPr>
          <w:rFonts w:cs="IntelOne Display AR Bold"/>
          <w:sz w:val="16"/>
          <w:szCs w:val="16"/>
        </w:rPr>
        <w:t>RW</w:t>
      </w:r>
      <w:proofErr w:type="gramStart"/>
      <w:r w:rsidR="00EA423D">
        <w:rPr>
          <w:rFonts w:cs="IntelOne Display AR Bold"/>
          <w:sz w:val="16"/>
          <w:szCs w:val="16"/>
        </w:rPr>
        <w:t>) ,</w:t>
      </w:r>
      <w:proofErr w:type="gramEnd"/>
      <w:r w:rsidR="00EA423D">
        <w:rPr>
          <w:rFonts w:cs="IntelOne Display AR Bold"/>
          <w:sz w:val="16"/>
          <w:szCs w:val="16"/>
        </w:rPr>
        <w:t xml:space="preserve"> P-core (Panther Cove)</w:t>
      </w:r>
    </w:p>
    <w:p w14:paraId="6F4983D5" w14:textId="23CB44AC" w:rsidR="0071026C" w:rsidRDefault="0071026C" w:rsidP="00F44F26">
      <w:pPr>
        <w:spacing w:after="0"/>
        <w:rPr>
          <w:rFonts w:cs="IntelOne Display AR Bold"/>
          <w:sz w:val="16"/>
          <w:szCs w:val="16"/>
        </w:rPr>
      </w:pPr>
      <w:r w:rsidRPr="0071026C">
        <w:rPr>
          <w:rFonts w:cs="IntelOne Display AR Bold"/>
          <w:noProof/>
          <w:sz w:val="16"/>
          <w:szCs w:val="16"/>
        </w:rPr>
        <w:lastRenderedPageBreak/>
        <w:drawing>
          <wp:inline distT="0" distB="0" distL="0" distR="0" wp14:anchorId="48162F3C" wp14:editId="65A39B28">
            <wp:extent cx="5731510" cy="2774950"/>
            <wp:effectExtent l="0" t="0" r="2540" b="6350"/>
            <wp:docPr id="790569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9872" name="Picture 1" descr="A screenshot of a computer&#10;&#10;AI-generated content may be incorrect."/>
                    <pic:cNvPicPr/>
                  </pic:nvPicPr>
                  <pic:blipFill>
                    <a:blip r:embed="rId268"/>
                    <a:stretch>
                      <a:fillRect/>
                    </a:stretch>
                  </pic:blipFill>
                  <pic:spPr>
                    <a:xfrm>
                      <a:off x="0" y="0"/>
                      <a:ext cx="5731510" cy="2774950"/>
                    </a:xfrm>
                    <a:prstGeom prst="rect">
                      <a:avLst/>
                    </a:prstGeom>
                  </pic:spPr>
                </pic:pic>
              </a:graphicData>
            </a:graphic>
          </wp:inline>
        </w:drawing>
      </w:r>
    </w:p>
    <w:p w14:paraId="197DA721" w14:textId="1B420B7A" w:rsidR="00054157" w:rsidRDefault="00054157" w:rsidP="00F44F26">
      <w:pPr>
        <w:spacing w:after="0"/>
        <w:rPr>
          <w:rFonts w:cs="IntelOne Display AR Bold"/>
          <w:sz w:val="16"/>
          <w:szCs w:val="16"/>
        </w:rPr>
      </w:pPr>
      <w:hyperlink r:id="rId269" w:history="1">
        <w:r w:rsidRPr="00565458">
          <w:rPr>
            <w:rStyle w:val="Hyperlink"/>
            <w:rFonts w:cs="IntelOne Display AR Bold"/>
            <w:sz w:val="16"/>
            <w:szCs w:val="16"/>
          </w:rPr>
          <w:t>https://intel.sharepoint.com/:p:/r/sites/DSE/_layouts/15/Doc.aspx?sourcedoc=%7B7BF77F95-9226-4EA0-AB91-DDCAFF581F92%7D&amp;file=Nova%20Lake-S%20Customer%20Review-WW45%20Edit.pptx&amp;action=edit&amp;mobileredirect=true&amp;DefaultItemOpen=1</w:t>
        </w:r>
      </w:hyperlink>
    </w:p>
    <w:p w14:paraId="08061B72" w14:textId="77777777" w:rsidR="00054157" w:rsidRDefault="00054157" w:rsidP="00F44F26">
      <w:pPr>
        <w:spacing w:after="0"/>
        <w:rPr>
          <w:rFonts w:cs="IntelOne Display AR Bold"/>
          <w:sz w:val="16"/>
          <w:szCs w:val="16"/>
        </w:rPr>
      </w:pPr>
    </w:p>
    <w:p w14:paraId="51F14A3C" w14:textId="77F1A3F7" w:rsidR="00EA6C28" w:rsidRDefault="000C1AD6" w:rsidP="00F44F26">
      <w:pPr>
        <w:spacing w:after="0"/>
        <w:rPr>
          <w:rFonts w:cs="IntelOne Display AR Bold"/>
          <w:sz w:val="16"/>
          <w:szCs w:val="16"/>
        </w:rPr>
      </w:pPr>
      <w:r>
        <w:rPr>
          <w:rFonts w:cs="IntelOne Display AR Bold"/>
          <w:noProof/>
          <w:sz w:val="16"/>
          <w:szCs w:val="16"/>
        </w:rPr>
        <mc:AlternateContent>
          <mc:Choice Requires="wpi">
            <w:drawing>
              <wp:anchor distT="0" distB="0" distL="114300" distR="114300" simplePos="0" relativeHeight="251663470" behindDoc="0" locked="0" layoutInCell="1" allowOverlap="1" wp14:anchorId="0C2C1FBD" wp14:editId="337531E0">
                <wp:simplePos x="0" y="0"/>
                <wp:positionH relativeFrom="column">
                  <wp:posOffset>4770565</wp:posOffset>
                </wp:positionH>
                <wp:positionV relativeFrom="paragraph">
                  <wp:posOffset>2779287</wp:posOffset>
                </wp:positionV>
                <wp:extent cx="733680" cy="18360"/>
                <wp:effectExtent l="38100" t="38100" r="47625" b="39370"/>
                <wp:wrapNone/>
                <wp:docPr id="441759626" name="Ink 6"/>
                <wp:cNvGraphicFramePr/>
                <a:graphic xmlns:a="http://schemas.openxmlformats.org/drawingml/2006/main">
                  <a:graphicData uri="http://schemas.microsoft.com/office/word/2010/wordprocessingInk">
                    <w14:contentPart bwMode="auto" r:id="rId270">
                      <w14:nvContentPartPr>
                        <w14:cNvContentPartPr/>
                      </w14:nvContentPartPr>
                      <w14:xfrm>
                        <a:off x="0" y="0"/>
                        <a:ext cx="733680" cy="18360"/>
                      </w14:xfrm>
                    </w14:contentPart>
                  </a:graphicData>
                </a:graphic>
              </wp:anchor>
            </w:drawing>
          </mc:Choice>
          <mc:Fallback>
            <w:pict>
              <v:shape w14:anchorId="3EC49F7B" id="Ink 6" o:spid="_x0000_s1026" type="#_x0000_t75" style="position:absolute;margin-left:375.15pt;margin-top:218.35pt;width:58.75pt;height:2.5pt;z-index:251663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">
                <v:imagedata r:id="rId271" o:title=""/>
              </v:shape>
            </w:pict>
          </mc:Fallback>
        </mc:AlternateContent>
      </w:r>
      <w:r>
        <w:rPr>
          <w:rFonts w:cs="IntelOne Display AR Bold"/>
          <w:noProof/>
          <w:sz w:val="16"/>
          <w:szCs w:val="16"/>
        </w:rPr>
        <mc:AlternateContent>
          <mc:Choice Requires="wpi">
            <w:drawing>
              <wp:anchor distT="0" distB="0" distL="114300" distR="114300" simplePos="0" relativeHeight="251662446" behindDoc="0" locked="0" layoutInCell="1" allowOverlap="1" wp14:anchorId="5B629A31" wp14:editId="7D6D2957">
                <wp:simplePos x="0" y="0"/>
                <wp:positionH relativeFrom="column">
                  <wp:posOffset>4823485</wp:posOffset>
                </wp:positionH>
                <wp:positionV relativeFrom="paragraph">
                  <wp:posOffset>2677407</wp:posOffset>
                </wp:positionV>
                <wp:extent cx="676440" cy="16200"/>
                <wp:effectExtent l="38100" t="38100" r="47625" b="41275"/>
                <wp:wrapNone/>
                <wp:docPr id="2040364014" name="Ink 5"/>
                <wp:cNvGraphicFramePr/>
                <a:graphic xmlns:a="http://schemas.openxmlformats.org/drawingml/2006/main">
                  <a:graphicData uri="http://schemas.microsoft.com/office/word/2010/wordprocessingInk">
                    <w14:contentPart bwMode="auto" r:id="rId272">
                      <w14:nvContentPartPr>
                        <w14:cNvContentPartPr/>
                      </w14:nvContentPartPr>
                      <w14:xfrm>
                        <a:off x="0" y="0"/>
                        <a:ext cx="676440" cy="16200"/>
                      </w14:xfrm>
                    </w14:contentPart>
                  </a:graphicData>
                </a:graphic>
              </wp:anchor>
            </w:drawing>
          </mc:Choice>
          <mc:Fallback>
            <w:pict>
              <v:shape w14:anchorId="7714D622" id="Ink 5" o:spid="_x0000_s1026" type="#_x0000_t75" style="position:absolute;margin-left:379.3pt;margin-top:210.3pt;width:54.25pt;height:2.3pt;z-index:251662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">
                <v:imagedata r:id="rId273" o:title=""/>
              </v:shape>
            </w:pict>
          </mc:Fallback>
        </mc:AlternateContent>
      </w:r>
      <w:r w:rsidR="007E3431">
        <w:rPr>
          <w:rFonts w:cs="IntelOne Display AR Bold"/>
          <w:noProof/>
          <w:sz w:val="16"/>
          <w:szCs w:val="16"/>
        </w:rPr>
        <mc:AlternateContent>
          <mc:Choice Requires="wpi">
            <w:drawing>
              <wp:anchor distT="0" distB="0" distL="114300" distR="114300" simplePos="0" relativeHeight="251661422" behindDoc="0" locked="0" layoutInCell="1" allowOverlap="1" wp14:anchorId="47969FF5" wp14:editId="600305F4">
                <wp:simplePos x="0" y="0"/>
                <wp:positionH relativeFrom="column">
                  <wp:posOffset>3396805</wp:posOffset>
                </wp:positionH>
                <wp:positionV relativeFrom="paragraph">
                  <wp:posOffset>252807</wp:posOffset>
                </wp:positionV>
                <wp:extent cx="2160905" cy="635"/>
                <wp:effectExtent l="38100" t="38100" r="48895" b="37465"/>
                <wp:wrapNone/>
                <wp:docPr id="191931844" name="Ink 3"/>
                <wp:cNvGraphicFramePr/>
                <a:graphic xmlns:a="http://schemas.openxmlformats.org/drawingml/2006/main">
                  <a:graphicData uri="http://schemas.microsoft.com/office/word/2010/wordprocessingInk">
                    <w14:contentPart bwMode="auto" r:id="rId274">
                      <w14:nvContentPartPr>
                        <w14:cNvContentPartPr/>
                      </w14:nvContentPartPr>
                      <w14:xfrm>
                        <a:off x="0" y="0"/>
                        <a:ext cx="2160905" cy="635"/>
                      </w14:xfrm>
                    </w14:contentPart>
                  </a:graphicData>
                </a:graphic>
                <wp14:sizeRelH relativeFrom="margin">
                  <wp14:pctWidth>0</wp14:pctWidth>
                </wp14:sizeRelH>
                <wp14:sizeRelV relativeFrom="margin">
                  <wp14:pctHeight>0</wp14:pctHeight>
                </wp14:sizeRelV>
              </wp:anchor>
            </w:drawing>
          </mc:Choice>
          <mc:Fallback>
            <w:pict>
              <v:shape w14:anchorId="632BF311" id="Ink 3" o:spid="_x0000_s1026" type="#_x0000_t75" style="position:absolute;margin-left:266.95pt;margin-top:19.05pt;width:171.1pt;height:1.75pt;z-index:251661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">
                <v:imagedata r:id="rId275" o:title=""/>
              </v:shape>
            </w:pict>
          </mc:Fallback>
        </mc:AlternateContent>
      </w:r>
      <w:r w:rsidR="007E3431">
        <w:rPr>
          <w:rFonts w:cs="IntelOne Display AR Bold"/>
          <w:noProof/>
          <w:sz w:val="16"/>
          <w:szCs w:val="16"/>
        </w:rPr>
        <mc:AlternateContent>
          <mc:Choice Requires="wpi">
            <w:drawing>
              <wp:anchor distT="0" distB="0" distL="114300" distR="114300" simplePos="0" relativeHeight="251659374" behindDoc="0" locked="0" layoutInCell="1" allowOverlap="1" wp14:anchorId="6DAB8C05" wp14:editId="6F08412C">
                <wp:simplePos x="0" y="0"/>
                <wp:positionH relativeFrom="column">
                  <wp:posOffset>3396805</wp:posOffset>
                </wp:positionH>
                <wp:positionV relativeFrom="paragraph">
                  <wp:posOffset>252807</wp:posOffset>
                </wp:positionV>
                <wp:extent cx="360" cy="360"/>
                <wp:effectExtent l="38100" t="38100" r="38100" b="38100"/>
                <wp:wrapNone/>
                <wp:docPr id="111880578" name="Ink 1"/>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6DB45145" id="Ink 1" o:spid="_x0000_s1026" type="#_x0000_t75" style="position:absolute;margin-left:266.95pt;margin-top:19.4pt;width:1.05pt;height:1.05pt;z-index:251659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G+VPzWAQAAnQQAABAAAAAA&#10;AAAAAAAAAAAA0wMAAGRycy9pbmsvaW5rMS54bWxQSwECLQAUAAYACAAAACEAIWW3Wd4AAAAJAQAA&#10;DwAAAAAAAAAAAAAAAADXBQAAZHJzL2Rvd25yZXYueG1sUEsBAi0AFAAGAAgAAAAhAHkYvJ2/AAAA&#10;IQEAABkAAAAAAAAAAAAAAAAA4gYAAGRycy9fcmVscy9lMm9Eb2MueG1sLnJlbHNQSwUGAAAAAAYA&#10;BgB4AQAA2AcAAAAA&#10;">
                <v:imagedata r:id="rId277" o:title=""/>
              </v:shape>
            </w:pict>
          </mc:Fallback>
        </mc:AlternateContent>
      </w:r>
      <w:r w:rsidR="00EA6C28" w:rsidRPr="00EA6C28">
        <w:rPr>
          <w:rFonts w:cs="IntelOne Display AR Bold"/>
          <w:noProof/>
          <w:sz w:val="16"/>
          <w:szCs w:val="16"/>
        </w:rPr>
        <w:drawing>
          <wp:inline distT="0" distB="0" distL="0" distR="0" wp14:anchorId="1E1ABE23" wp14:editId="2AB92587">
            <wp:extent cx="5731510" cy="3276600"/>
            <wp:effectExtent l="0" t="0" r="2540" b="0"/>
            <wp:docPr id="180681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12026" name=""/>
                    <pic:cNvPicPr/>
                  </pic:nvPicPr>
                  <pic:blipFill>
                    <a:blip r:embed="rId278"/>
                    <a:stretch>
                      <a:fillRect/>
                    </a:stretch>
                  </pic:blipFill>
                  <pic:spPr>
                    <a:xfrm>
                      <a:off x="0" y="0"/>
                      <a:ext cx="5731510" cy="3276600"/>
                    </a:xfrm>
                    <a:prstGeom prst="rect">
                      <a:avLst/>
                    </a:prstGeom>
                  </pic:spPr>
                </pic:pic>
              </a:graphicData>
            </a:graphic>
          </wp:inline>
        </w:drawing>
      </w:r>
    </w:p>
    <w:p w14:paraId="7358748D" w14:textId="77777777" w:rsidR="00B2635F" w:rsidRDefault="00B2635F" w:rsidP="00F44F26">
      <w:pPr>
        <w:spacing w:after="0"/>
        <w:rPr>
          <w:rFonts w:cs="IntelOne Display AR Bold"/>
          <w:sz w:val="16"/>
          <w:szCs w:val="16"/>
        </w:rPr>
      </w:pPr>
    </w:p>
    <w:p w14:paraId="709A42B0" w14:textId="04E0A8CC" w:rsidR="00B2635F" w:rsidRDefault="00B2635F" w:rsidP="00F44F26">
      <w:pPr>
        <w:spacing w:after="0"/>
        <w:rPr>
          <w:rFonts w:cs="IntelOne Display AR Bold"/>
          <w:sz w:val="16"/>
          <w:szCs w:val="16"/>
        </w:rPr>
      </w:pPr>
      <w:hyperlink r:id="rId279" w:history="1">
        <w:r w:rsidRPr="00565458">
          <w:rPr>
            <w:rStyle w:val="Hyperlink"/>
            <w:rFonts w:cs="IntelOne Display AR Bold"/>
            <w:sz w:val="16"/>
            <w:szCs w:val="16"/>
          </w:rPr>
          <w:t>https://intel.sharepoint.com/:p:/r/sites/DSE/_layouts/15/Doc.aspx?sourcedoc=%7B6BA24EDE-46B7-4F7A-8044-3DD07DC91900%7D&amp;file=NVL-S%20Forecast%20Collection%20Ordering%20Guide%20WW52.pptx&amp;action=edit&amp;mobileredirect=true</w:t>
        </w:r>
      </w:hyperlink>
    </w:p>
    <w:p w14:paraId="618236D8" w14:textId="77777777" w:rsidR="00B2635F" w:rsidRDefault="00B2635F" w:rsidP="00F44F26">
      <w:pPr>
        <w:spacing w:after="0"/>
        <w:rPr>
          <w:rFonts w:cs="IntelOne Display AR Bold"/>
          <w:sz w:val="16"/>
          <w:szCs w:val="16"/>
        </w:rPr>
      </w:pPr>
    </w:p>
    <w:p w14:paraId="63FA26F6" w14:textId="77777777" w:rsidR="00DB5B99" w:rsidRDefault="00DB5B99" w:rsidP="00F44F26">
      <w:pPr>
        <w:spacing w:after="0"/>
        <w:rPr>
          <w:rFonts w:cs="IntelOne Display AR Bold"/>
          <w:sz w:val="16"/>
          <w:szCs w:val="16"/>
        </w:rPr>
      </w:pPr>
    </w:p>
    <w:p w14:paraId="6989BCF6" w14:textId="77777777" w:rsidR="00DB5B99" w:rsidRDefault="00DB5B99" w:rsidP="00F44F26">
      <w:pPr>
        <w:spacing w:after="0"/>
        <w:rPr>
          <w:rFonts w:cs="IntelOne Display AR Bold"/>
          <w:sz w:val="16"/>
          <w:szCs w:val="16"/>
        </w:rPr>
      </w:pPr>
    </w:p>
    <w:p w14:paraId="302A63D0" w14:textId="77777777" w:rsidR="00DB5B99" w:rsidRDefault="00DB5B99" w:rsidP="00F44F26">
      <w:pPr>
        <w:spacing w:after="0"/>
        <w:rPr>
          <w:rFonts w:cs="IntelOne Display AR Bold"/>
          <w:sz w:val="16"/>
          <w:szCs w:val="16"/>
        </w:rPr>
      </w:pPr>
    </w:p>
    <w:p w14:paraId="7A06464E" w14:textId="77777777" w:rsidR="00DB5B99" w:rsidRDefault="00DB5B99" w:rsidP="00F44F26">
      <w:pPr>
        <w:spacing w:after="0"/>
        <w:rPr>
          <w:rFonts w:cs="IntelOne Display AR Bold"/>
          <w:sz w:val="16"/>
          <w:szCs w:val="16"/>
        </w:rPr>
      </w:pPr>
    </w:p>
    <w:p w14:paraId="04EBA20D" w14:textId="77777777" w:rsidR="007B7965" w:rsidRDefault="007B7965" w:rsidP="00F44F26">
      <w:pPr>
        <w:spacing w:after="0"/>
        <w:rPr>
          <w:rFonts w:cs="IntelOne Display AR Bold"/>
          <w:sz w:val="16"/>
          <w:szCs w:val="16"/>
        </w:rPr>
      </w:pPr>
    </w:p>
    <w:p w14:paraId="66325FD9" w14:textId="25FADCF4" w:rsidR="007B7965" w:rsidRDefault="007B7965" w:rsidP="00F44F26">
      <w:pPr>
        <w:spacing w:after="0"/>
        <w:rPr>
          <w:rFonts w:cs="IntelOne Display AR Bold"/>
          <w:sz w:val="16"/>
          <w:szCs w:val="16"/>
        </w:rPr>
      </w:pPr>
      <w:proofErr w:type="gramStart"/>
      <w:r>
        <w:rPr>
          <w:rFonts w:cs="IntelOne Display AR Bold"/>
          <w:sz w:val="16"/>
          <w:szCs w:val="16"/>
        </w:rPr>
        <w:t>Xeon:-</w:t>
      </w:r>
      <w:proofErr w:type="gramEnd"/>
    </w:p>
    <w:p w14:paraId="084A925F" w14:textId="681C45DE" w:rsidR="007B7965" w:rsidRDefault="007B7965" w:rsidP="00F44F26">
      <w:pPr>
        <w:spacing w:after="0"/>
        <w:rPr>
          <w:rFonts w:cs="IntelOne Display AR Bold"/>
          <w:sz w:val="16"/>
          <w:szCs w:val="16"/>
        </w:rPr>
      </w:pPr>
      <w:r>
        <w:rPr>
          <w:rFonts w:cs="IntelOne Display AR Bold"/>
          <w:sz w:val="16"/>
          <w:szCs w:val="16"/>
        </w:rPr>
        <w:t>P</w:t>
      </w:r>
      <w:r w:rsidR="00BD1642">
        <w:rPr>
          <w:rFonts w:cs="IntelOne Display AR Bold"/>
          <w:sz w:val="16"/>
          <w:szCs w:val="16"/>
        </w:rPr>
        <w:t>rogram Name</w:t>
      </w:r>
      <w:r>
        <w:rPr>
          <w:rFonts w:cs="IntelOne Display AR Bold"/>
          <w:sz w:val="16"/>
          <w:szCs w:val="16"/>
        </w:rPr>
        <w:t xml:space="preserve">   Product </w:t>
      </w:r>
      <w:r w:rsidR="00BD1642">
        <w:rPr>
          <w:rFonts w:cs="IntelOne Display AR Bold"/>
          <w:sz w:val="16"/>
          <w:szCs w:val="16"/>
        </w:rPr>
        <w:t>Name</w:t>
      </w:r>
      <w:r>
        <w:rPr>
          <w:rFonts w:cs="IntelOne Display AR Bold"/>
          <w:sz w:val="16"/>
          <w:szCs w:val="16"/>
        </w:rPr>
        <w:t xml:space="preserve">        </w:t>
      </w:r>
      <w:r w:rsidR="007832C7">
        <w:rPr>
          <w:rFonts w:cs="IntelOne Display AR Bold"/>
          <w:sz w:val="16"/>
          <w:szCs w:val="16"/>
        </w:rPr>
        <w:t xml:space="preserve">                       </w:t>
      </w:r>
      <w:r w:rsidR="00BD1642">
        <w:rPr>
          <w:rFonts w:cs="IntelOne Display AR Bold"/>
          <w:sz w:val="16"/>
          <w:szCs w:val="16"/>
        </w:rPr>
        <w:t>CPU cores</w:t>
      </w:r>
    </w:p>
    <w:p w14:paraId="37075869" w14:textId="5DD987E0" w:rsidR="007832C7" w:rsidRDefault="007832C7" w:rsidP="00F44F26">
      <w:pPr>
        <w:spacing w:after="0"/>
        <w:rPr>
          <w:rFonts w:cs="IntelOne Display AR Bold"/>
          <w:sz w:val="16"/>
          <w:szCs w:val="16"/>
        </w:rPr>
      </w:pPr>
      <w:proofErr w:type="spellStart"/>
      <w:r>
        <w:rPr>
          <w:rFonts w:cs="IntelOne Display AR Bold"/>
          <w:sz w:val="16"/>
          <w:szCs w:val="16"/>
        </w:rPr>
        <w:t>BirchStream</w:t>
      </w:r>
      <w:proofErr w:type="spellEnd"/>
      <w:r>
        <w:rPr>
          <w:rFonts w:cs="IntelOne Display AR Bold"/>
          <w:sz w:val="16"/>
          <w:szCs w:val="16"/>
        </w:rPr>
        <w:t xml:space="preserve">        Granite Rapids                               P-core (Redwood-cove)</w:t>
      </w:r>
    </w:p>
    <w:p w14:paraId="3DFC82FC" w14:textId="6ED99F51" w:rsidR="007832C7" w:rsidRDefault="007832C7" w:rsidP="00F44F26">
      <w:pPr>
        <w:spacing w:after="0"/>
        <w:rPr>
          <w:rFonts w:cs="IntelOne Display AR Bold"/>
          <w:sz w:val="16"/>
          <w:szCs w:val="16"/>
        </w:rPr>
      </w:pPr>
      <w:proofErr w:type="spellStart"/>
      <w:r>
        <w:rPr>
          <w:rFonts w:cs="IntelOne Display AR Bold"/>
          <w:sz w:val="16"/>
          <w:szCs w:val="16"/>
        </w:rPr>
        <w:t>BirchStream</w:t>
      </w:r>
      <w:proofErr w:type="spellEnd"/>
      <w:r>
        <w:rPr>
          <w:rFonts w:cs="IntelOne Display AR Bold"/>
          <w:sz w:val="16"/>
          <w:szCs w:val="16"/>
        </w:rPr>
        <w:t xml:space="preserve">        Clearwater Forest                        E-core (</w:t>
      </w:r>
      <w:proofErr w:type="spellStart"/>
      <w:proofErr w:type="gramStart"/>
      <w:r>
        <w:rPr>
          <w:rFonts w:cs="IntelOne Display AR Bold"/>
          <w:sz w:val="16"/>
          <w:szCs w:val="16"/>
        </w:rPr>
        <w:t>Darkmont</w:t>
      </w:r>
      <w:proofErr w:type="spellEnd"/>
      <w:r>
        <w:rPr>
          <w:rFonts w:cs="IntelOne Display AR Bold"/>
          <w:sz w:val="16"/>
          <w:szCs w:val="16"/>
        </w:rPr>
        <w:t xml:space="preserve">)   </w:t>
      </w:r>
      <w:proofErr w:type="gramEnd"/>
      <w:r>
        <w:rPr>
          <w:rFonts w:cs="IntelOne Display AR Bold"/>
          <w:sz w:val="16"/>
          <w:szCs w:val="16"/>
        </w:rPr>
        <w:t xml:space="preserve">                                 </w:t>
      </w:r>
      <w:proofErr w:type="gramStart"/>
      <w:r>
        <w:rPr>
          <w:rFonts w:cs="IntelOne Display AR Bold"/>
          <w:sz w:val="16"/>
          <w:szCs w:val="16"/>
        </w:rPr>
        <w:t xml:space="preserve">   [</w:t>
      </w:r>
      <w:proofErr w:type="gramEnd"/>
      <w:r>
        <w:rPr>
          <w:rFonts w:cs="IntelOne Display AR Bold"/>
          <w:sz w:val="16"/>
          <w:szCs w:val="16"/>
        </w:rPr>
        <w:t>no-AVX10]</w:t>
      </w:r>
    </w:p>
    <w:p w14:paraId="371E8327" w14:textId="4F67D815" w:rsidR="00F44F26" w:rsidRDefault="007B7965" w:rsidP="00F44F26">
      <w:pPr>
        <w:spacing w:after="0"/>
        <w:rPr>
          <w:rFonts w:cs="IntelOne Display AR Bold"/>
          <w:sz w:val="16"/>
          <w:szCs w:val="16"/>
        </w:rPr>
      </w:pPr>
      <w:proofErr w:type="spellStart"/>
      <w:r>
        <w:rPr>
          <w:rFonts w:cs="IntelOne Display AR Bold"/>
          <w:sz w:val="16"/>
          <w:szCs w:val="16"/>
        </w:rPr>
        <w:t>OakStream</w:t>
      </w:r>
      <w:proofErr w:type="spellEnd"/>
      <w:r>
        <w:rPr>
          <w:rFonts w:cs="IntelOne Display AR Bold"/>
          <w:sz w:val="16"/>
          <w:szCs w:val="16"/>
        </w:rPr>
        <w:t xml:space="preserve">          </w:t>
      </w:r>
      <w:r w:rsidR="00EA423D">
        <w:rPr>
          <w:rFonts w:cs="IntelOne Display AR Bold"/>
          <w:sz w:val="16"/>
          <w:szCs w:val="16"/>
        </w:rPr>
        <w:t xml:space="preserve">Diamond Rapids   </w:t>
      </w:r>
      <w:r>
        <w:rPr>
          <w:rFonts w:cs="IntelOne Display AR Bold"/>
          <w:sz w:val="16"/>
          <w:szCs w:val="16"/>
        </w:rPr>
        <w:t xml:space="preserve"> </w:t>
      </w:r>
      <w:r w:rsidR="00EA423D">
        <w:rPr>
          <w:rFonts w:cs="IntelOne Display AR Bold"/>
          <w:sz w:val="16"/>
          <w:szCs w:val="16"/>
        </w:rPr>
        <w:t xml:space="preserve"> </w:t>
      </w:r>
      <w:r w:rsidR="007832C7">
        <w:rPr>
          <w:rFonts w:cs="IntelOne Display AR Bold"/>
          <w:sz w:val="16"/>
          <w:szCs w:val="16"/>
        </w:rPr>
        <w:t xml:space="preserve">                       </w:t>
      </w:r>
      <w:r w:rsidR="00EA423D">
        <w:rPr>
          <w:rFonts w:cs="IntelOne Display AR Bold"/>
          <w:sz w:val="16"/>
          <w:szCs w:val="16"/>
        </w:rPr>
        <w:t>P-core (Panther</w:t>
      </w:r>
      <w:r w:rsidR="007832C7">
        <w:rPr>
          <w:rFonts w:cs="IntelOne Display AR Bold"/>
          <w:sz w:val="16"/>
          <w:szCs w:val="16"/>
        </w:rPr>
        <w:t>-</w:t>
      </w:r>
      <w:proofErr w:type="gramStart"/>
      <w:r w:rsidR="00EA423D">
        <w:rPr>
          <w:rFonts w:cs="IntelOne Display AR Bold"/>
          <w:sz w:val="16"/>
          <w:szCs w:val="16"/>
        </w:rPr>
        <w:t xml:space="preserve">cove)   </w:t>
      </w:r>
      <w:proofErr w:type="gramEnd"/>
      <w:r w:rsidR="00EA423D">
        <w:rPr>
          <w:rFonts w:cs="IntelOne Display AR Bold"/>
          <w:sz w:val="16"/>
          <w:szCs w:val="16"/>
        </w:rPr>
        <w:t xml:space="preserve">                          </w:t>
      </w:r>
      <w:proofErr w:type="gramStart"/>
      <w:r w:rsidR="00EA423D">
        <w:rPr>
          <w:rFonts w:cs="IntelOne Display AR Bold"/>
          <w:sz w:val="16"/>
          <w:szCs w:val="16"/>
        </w:rPr>
        <w:t xml:space="preserve">   </w:t>
      </w:r>
      <w:r w:rsidR="007832C7">
        <w:rPr>
          <w:rFonts w:cs="IntelOne Display AR Bold"/>
          <w:sz w:val="16"/>
          <w:szCs w:val="16"/>
        </w:rPr>
        <w:t>[</w:t>
      </w:r>
      <w:proofErr w:type="gramEnd"/>
      <w:r w:rsidR="007832C7">
        <w:rPr>
          <w:rFonts w:cs="IntelOne Display AR Bold"/>
          <w:sz w:val="16"/>
          <w:szCs w:val="16"/>
        </w:rPr>
        <w:t>AVX10.2]</w:t>
      </w:r>
    </w:p>
    <w:p w14:paraId="371CDD05" w14:textId="108EADC4" w:rsidR="007832C7" w:rsidRDefault="007832C7" w:rsidP="00F44F26">
      <w:pPr>
        <w:spacing w:after="0"/>
        <w:rPr>
          <w:rFonts w:cs="IntelOne Display AR Bold"/>
          <w:sz w:val="16"/>
          <w:szCs w:val="16"/>
        </w:rPr>
      </w:pPr>
      <w:proofErr w:type="spellStart"/>
      <w:r>
        <w:rPr>
          <w:rFonts w:cs="IntelOne Display AR Bold"/>
          <w:sz w:val="16"/>
          <w:szCs w:val="16"/>
        </w:rPr>
        <w:lastRenderedPageBreak/>
        <w:t>OakStream</w:t>
      </w:r>
      <w:proofErr w:type="spellEnd"/>
      <w:r>
        <w:rPr>
          <w:rFonts w:cs="IntelOne Display AR Bold"/>
          <w:sz w:val="16"/>
          <w:szCs w:val="16"/>
        </w:rPr>
        <w:t xml:space="preserve">          Rogue River Forest (</w:t>
      </w:r>
      <w:proofErr w:type="gramStart"/>
      <w:r>
        <w:rPr>
          <w:rFonts w:cs="IntelOne Display AR Bold"/>
          <w:sz w:val="16"/>
          <w:szCs w:val="16"/>
        </w:rPr>
        <w:t>cancelled)  E</w:t>
      </w:r>
      <w:proofErr w:type="gramEnd"/>
      <w:r>
        <w:rPr>
          <w:rFonts w:cs="IntelOne Display AR Bold"/>
          <w:sz w:val="16"/>
          <w:szCs w:val="16"/>
        </w:rPr>
        <w:t>-core (</w:t>
      </w:r>
      <w:r w:rsidR="00DC691E">
        <w:rPr>
          <w:rFonts w:cs="IntelOne Display AR Bold"/>
          <w:sz w:val="16"/>
          <w:szCs w:val="16"/>
        </w:rPr>
        <w:t xml:space="preserve">GLE </w:t>
      </w:r>
      <w:r w:rsidR="00EA188F">
        <w:rPr>
          <w:rFonts w:cs="IntelOne Display AR Bold"/>
          <w:sz w:val="16"/>
          <w:szCs w:val="16"/>
        </w:rPr>
        <w:t xml:space="preserve">- </w:t>
      </w:r>
      <w:r w:rsidR="00DC691E">
        <w:rPr>
          <w:rFonts w:cs="IntelOne Display AR Bold"/>
          <w:sz w:val="16"/>
          <w:szCs w:val="16"/>
        </w:rPr>
        <w:t xml:space="preserve">golden </w:t>
      </w:r>
      <w:proofErr w:type="gramStart"/>
      <w:r w:rsidR="00DC691E">
        <w:rPr>
          <w:rFonts w:cs="IntelOne Display AR Bold"/>
          <w:sz w:val="16"/>
          <w:szCs w:val="16"/>
        </w:rPr>
        <w:t xml:space="preserve">eagle)   </w:t>
      </w:r>
      <w:proofErr w:type="gramEnd"/>
      <w:r w:rsidR="00DC691E">
        <w:rPr>
          <w:rFonts w:cs="IntelOne Display AR Bold"/>
          <w:sz w:val="16"/>
          <w:szCs w:val="16"/>
        </w:rPr>
        <w:t xml:space="preserve">              </w:t>
      </w:r>
      <w:proofErr w:type="gramStart"/>
      <w:r w:rsidR="00DC691E">
        <w:rPr>
          <w:rFonts w:cs="IntelOne Display AR Bold"/>
          <w:sz w:val="16"/>
          <w:szCs w:val="16"/>
        </w:rPr>
        <w:t xml:space="preserve">   [</w:t>
      </w:r>
      <w:proofErr w:type="gramEnd"/>
      <w:r w:rsidR="00DC691E">
        <w:rPr>
          <w:rFonts w:cs="IntelOne Display AR Bold"/>
          <w:sz w:val="16"/>
          <w:szCs w:val="16"/>
        </w:rPr>
        <w:t>AVX10.2]</w:t>
      </w:r>
    </w:p>
    <w:p w14:paraId="6CF38FCD" w14:textId="39113C9B" w:rsidR="00CD746E" w:rsidRDefault="00DC691E" w:rsidP="003E1D6A">
      <w:pPr>
        <w:spacing w:after="0"/>
        <w:rPr>
          <w:rFonts w:cs="IntelOne Display AR Bold"/>
          <w:sz w:val="16"/>
          <w:szCs w:val="16"/>
        </w:rPr>
      </w:pPr>
      <w:r>
        <w:rPr>
          <w:rFonts w:cs="IntelOne Display AR Bold"/>
          <w:sz w:val="16"/>
          <w:szCs w:val="16"/>
        </w:rPr>
        <w:t xml:space="preserve">                                                                                                        </w:t>
      </w:r>
    </w:p>
    <w:p w14:paraId="0255328D" w14:textId="77777777" w:rsidR="00CD746E" w:rsidRPr="003E1D6A" w:rsidRDefault="00CD746E" w:rsidP="003E1D6A">
      <w:pPr>
        <w:spacing w:after="0"/>
        <w:rPr>
          <w:rFonts w:cs="IntelOne Display AR Bold"/>
          <w:sz w:val="16"/>
          <w:szCs w:val="16"/>
        </w:rPr>
      </w:pPr>
    </w:p>
    <w:p w14:paraId="26917E65" w14:textId="7A17DFFF" w:rsidR="00D20E21" w:rsidRDefault="00D20E21" w:rsidP="001813CD">
      <w:pPr>
        <w:spacing w:after="0"/>
        <w:rPr>
          <w:rFonts w:cs="IntelOne Display AR Bold"/>
          <w:sz w:val="16"/>
          <w:szCs w:val="16"/>
        </w:rPr>
      </w:pPr>
      <w:r>
        <w:rPr>
          <w:rFonts w:cs="IntelOne Display AR Bold"/>
          <w:sz w:val="16"/>
          <w:szCs w:val="16"/>
        </w:rPr>
        <w:t>Compatible compiler options</w:t>
      </w:r>
    </w:p>
    <w:p w14:paraId="16DF8643" w14:textId="77777777" w:rsidR="00924CE2" w:rsidRDefault="00924CE2" w:rsidP="001813CD">
      <w:pPr>
        <w:spacing w:after="0"/>
        <w:rPr>
          <w:rFonts w:cs="IntelOne Display AR Bold"/>
          <w:sz w:val="16"/>
          <w:szCs w:val="16"/>
        </w:rPr>
      </w:pPr>
    </w:p>
    <w:p w14:paraId="5341ABC1" w14:textId="5DF52B22" w:rsidR="00A51D5C" w:rsidRPr="00167B8D" w:rsidRDefault="00D20E21" w:rsidP="00167B8D">
      <w:pPr>
        <w:spacing w:after="0"/>
        <w:rPr>
          <w:rFonts w:cs="IntelOne Display AR Bold"/>
          <w:sz w:val="16"/>
          <w:szCs w:val="16"/>
        </w:rPr>
      </w:pPr>
      <w:r w:rsidRPr="00D20E21">
        <w:rPr>
          <w:rFonts w:cs="IntelOne Display AR Bold"/>
          <w:noProof/>
          <w:sz w:val="16"/>
          <w:szCs w:val="16"/>
        </w:rPr>
        <w:drawing>
          <wp:inline distT="0" distB="0" distL="0" distR="0" wp14:anchorId="2184A4AD" wp14:editId="65F72A82">
            <wp:extent cx="5731510" cy="1162685"/>
            <wp:effectExtent l="0" t="0" r="2540" b="0"/>
            <wp:docPr id="135104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893" name=""/>
                    <pic:cNvPicPr/>
                  </pic:nvPicPr>
                  <pic:blipFill>
                    <a:blip r:embed="rId280"/>
                    <a:stretch>
                      <a:fillRect/>
                    </a:stretch>
                  </pic:blipFill>
                  <pic:spPr>
                    <a:xfrm>
                      <a:off x="0" y="0"/>
                      <a:ext cx="5731510" cy="1162685"/>
                    </a:xfrm>
                    <a:prstGeom prst="rect">
                      <a:avLst/>
                    </a:prstGeom>
                  </pic:spPr>
                </pic:pic>
              </a:graphicData>
            </a:graphic>
          </wp:inline>
        </w:drawing>
      </w:r>
    </w:p>
    <w:p w14:paraId="059279B4" w14:textId="77777777" w:rsidR="00034E48" w:rsidRPr="00034E48" w:rsidRDefault="00034E48" w:rsidP="00034E48">
      <w:pPr>
        <w:pStyle w:val="ListParagraph"/>
        <w:rPr>
          <w:rFonts w:cs="IntelOne Display AR Bold"/>
          <w:sz w:val="16"/>
          <w:szCs w:val="16"/>
        </w:rPr>
      </w:pPr>
    </w:p>
    <w:p w14:paraId="7862E906" w14:textId="2623897A" w:rsidR="00034E48" w:rsidRDefault="00034E48" w:rsidP="00F10393">
      <w:pPr>
        <w:spacing w:after="0"/>
        <w:rPr>
          <w:rFonts w:cs="IntelOne Display AR Bold"/>
          <w:sz w:val="16"/>
          <w:szCs w:val="16"/>
        </w:rPr>
      </w:pPr>
      <w:r w:rsidRPr="00034E48">
        <w:rPr>
          <w:noProof/>
        </w:rPr>
        <w:drawing>
          <wp:inline distT="0" distB="0" distL="0" distR="0" wp14:anchorId="3C5DD10E" wp14:editId="5F4D180E">
            <wp:extent cx="5731510" cy="1916430"/>
            <wp:effectExtent l="0" t="0" r="2540" b="7620"/>
            <wp:docPr id="138223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9893" name=""/>
                    <pic:cNvPicPr/>
                  </pic:nvPicPr>
                  <pic:blipFill>
                    <a:blip r:embed="rId281"/>
                    <a:stretch>
                      <a:fillRect/>
                    </a:stretch>
                  </pic:blipFill>
                  <pic:spPr>
                    <a:xfrm>
                      <a:off x="0" y="0"/>
                      <a:ext cx="5731510" cy="1916430"/>
                    </a:xfrm>
                    <a:prstGeom prst="rect">
                      <a:avLst/>
                    </a:prstGeom>
                  </pic:spPr>
                </pic:pic>
              </a:graphicData>
            </a:graphic>
          </wp:inline>
        </w:drawing>
      </w:r>
    </w:p>
    <w:p w14:paraId="09956F1A" w14:textId="39C9749B" w:rsidR="00E3399D" w:rsidRDefault="00E3399D" w:rsidP="00F10393">
      <w:pPr>
        <w:spacing w:after="0"/>
        <w:rPr>
          <w:rFonts w:cs="IntelOne Display AR Bold"/>
          <w:sz w:val="16"/>
          <w:szCs w:val="16"/>
        </w:rPr>
      </w:pPr>
    </w:p>
    <w:p w14:paraId="3321A98B" w14:textId="0AB2E0A7" w:rsidR="00F10393" w:rsidRPr="00B70428" w:rsidRDefault="00F10393" w:rsidP="00B70428">
      <w:pPr>
        <w:pStyle w:val="ListParagraph"/>
        <w:numPr>
          <w:ilvl w:val="0"/>
          <w:numId w:val="1"/>
        </w:numPr>
        <w:spacing w:after="0"/>
        <w:rPr>
          <w:rFonts w:cs="IntelOne Display AR Bold"/>
          <w:sz w:val="16"/>
          <w:szCs w:val="16"/>
        </w:rPr>
      </w:pPr>
      <w:r w:rsidRPr="00B70428">
        <w:rPr>
          <w:rFonts w:cs="IntelOne Display AR Bold"/>
          <w:sz w:val="16"/>
          <w:szCs w:val="16"/>
        </w:rPr>
        <w:t xml:space="preserve">Snoop filters part of Caching Agents keeps track of </w:t>
      </w:r>
      <w:r w:rsidR="00E43506" w:rsidRPr="00B70428">
        <w:rPr>
          <w:rFonts w:cs="IntelOne Display AR Bold"/>
          <w:sz w:val="16"/>
          <w:szCs w:val="16"/>
        </w:rPr>
        <w:t>caches lines in L1/L2 (private caches) of other cores within a socket.</w:t>
      </w:r>
    </w:p>
    <w:p w14:paraId="61BF9D5C" w14:textId="38258FDF" w:rsidR="00E43506" w:rsidRDefault="00A84B00" w:rsidP="00B70428">
      <w:pPr>
        <w:pStyle w:val="ListParagraph"/>
        <w:numPr>
          <w:ilvl w:val="0"/>
          <w:numId w:val="1"/>
        </w:numPr>
        <w:spacing w:after="0"/>
        <w:rPr>
          <w:rFonts w:cs="IntelOne Display AR Bold"/>
          <w:sz w:val="16"/>
          <w:szCs w:val="16"/>
        </w:rPr>
      </w:pPr>
      <w:r>
        <w:rPr>
          <w:rFonts w:cs="IntelOne Display AR Bold"/>
          <w:sz w:val="16"/>
          <w:szCs w:val="16"/>
        </w:rPr>
        <w:t xml:space="preserve">Influences the placement of cache line holding the READ shared </w:t>
      </w:r>
      <w:r w:rsidR="00BE0D46">
        <w:rPr>
          <w:rFonts w:cs="IntelOne Display AR Bold"/>
          <w:sz w:val="16"/>
          <w:szCs w:val="16"/>
        </w:rPr>
        <w:t xml:space="preserve">hint location into </w:t>
      </w:r>
      <w:r w:rsidR="000050A6">
        <w:rPr>
          <w:rFonts w:cs="IntelOne Display AR Bold"/>
          <w:sz w:val="16"/>
          <w:szCs w:val="16"/>
        </w:rPr>
        <w:t xml:space="preserve">the </w:t>
      </w:r>
      <w:r w:rsidR="00BE0D46">
        <w:rPr>
          <w:rFonts w:cs="IntelOne Display AR Bold"/>
          <w:sz w:val="16"/>
          <w:szCs w:val="16"/>
        </w:rPr>
        <w:t>optimum cache level.</w:t>
      </w:r>
    </w:p>
    <w:p w14:paraId="3F1BBA78" w14:textId="77777777" w:rsidR="00BE0D46" w:rsidRDefault="00BE0D46" w:rsidP="00B70428">
      <w:pPr>
        <w:pStyle w:val="ListParagraph"/>
        <w:numPr>
          <w:ilvl w:val="0"/>
          <w:numId w:val="1"/>
        </w:numPr>
        <w:spacing w:after="0"/>
        <w:rPr>
          <w:rFonts w:cs="IntelOne Display AR Bold"/>
          <w:sz w:val="16"/>
          <w:szCs w:val="16"/>
        </w:rPr>
      </w:pPr>
      <w:r>
        <w:rPr>
          <w:rFonts w:cs="IntelOne Display AR Bold"/>
          <w:sz w:val="16"/>
          <w:szCs w:val="16"/>
        </w:rPr>
        <w:t>A true sharing or a false sharing scenario where which suffer due to cache line ping-pong on account of RFO will be costlier for cache lines with READ shared hint locations.</w:t>
      </w:r>
    </w:p>
    <w:p w14:paraId="7A25FE11" w14:textId="77777777" w:rsidR="00464925" w:rsidRDefault="00A238FC" w:rsidP="00B70428">
      <w:pPr>
        <w:pStyle w:val="ListParagraph"/>
        <w:numPr>
          <w:ilvl w:val="0"/>
          <w:numId w:val="1"/>
        </w:numPr>
        <w:spacing w:after="0"/>
        <w:rPr>
          <w:rFonts w:cs="IntelOne Display AR Bold"/>
          <w:sz w:val="16"/>
          <w:szCs w:val="16"/>
        </w:rPr>
      </w:pPr>
      <w:r>
        <w:rPr>
          <w:rFonts w:cs="IntelOne Display AR Bold"/>
          <w:sz w:val="16"/>
          <w:szCs w:val="16"/>
        </w:rPr>
        <w:t>Manual clearly states that it meant to optimize multiple reader scenarios.</w:t>
      </w:r>
      <w:r w:rsidR="00464925">
        <w:rPr>
          <w:rFonts w:cs="IntelOne Display AR Bold"/>
          <w:sz w:val="16"/>
          <w:szCs w:val="16"/>
        </w:rPr>
        <w:t xml:space="preserve"> </w:t>
      </w:r>
    </w:p>
    <w:p w14:paraId="62636AB3" w14:textId="613020A2" w:rsidR="00BE0D46" w:rsidRDefault="00AB111C" w:rsidP="00B70428">
      <w:pPr>
        <w:pStyle w:val="ListParagraph"/>
        <w:numPr>
          <w:ilvl w:val="0"/>
          <w:numId w:val="1"/>
        </w:numPr>
        <w:spacing w:after="0"/>
        <w:rPr>
          <w:rFonts w:cs="IntelOne Display AR Bold"/>
          <w:sz w:val="16"/>
          <w:szCs w:val="16"/>
        </w:rPr>
      </w:pPr>
      <w:r>
        <w:rPr>
          <w:rFonts w:cs="IntelOne Display AR Bold"/>
          <w:sz w:val="16"/>
          <w:szCs w:val="16"/>
        </w:rPr>
        <w:t>Priority TBD after more use case explorations.</w:t>
      </w:r>
    </w:p>
    <w:p w14:paraId="6B450C69" w14:textId="77777777" w:rsidR="00295634" w:rsidRDefault="00295634" w:rsidP="00295634">
      <w:pPr>
        <w:spacing w:after="0"/>
        <w:rPr>
          <w:rFonts w:cs="IntelOne Display AR Bold"/>
          <w:sz w:val="16"/>
          <w:szCs w:val="16"/>
        </w:rPr>
      </w:pPr>
    </w:p>
    <w:p w14:paraId="6BC0D33D" w14:textId="77777777" w:rsidR="00295634" w:rsidRPr="00295634" w:rsidRDefault="00295634" w:rsidP="00295634">
      <w:pPr>
        <w:spacing w:after="0"/>
        <w:rPr>
          <w:rFonts w:cs="IntelOne Display AR Bold"/>
          <w:sz w:val="16"/>
          <w:szCs w:val="16"/>
        </w:rPr>
      </w:pPr>
    </w:p>
    <w:p w14:paraId="4C0FF31C" w14:textId="531AE1FF" w:rsidR="00FA590C" w:rsidRDefault="007752A8" w:rsidP="00A81D25">
      <w:pPr>
        <w:spacing w:after="0"/>
        <w:rPr>
          <w:rFonts w:cs="IntelOne Display AR Bold"/>
          <w:sz w:val="16"/>
          <w:szCs w:val="16"/>
        </w:rPr>
      </w:pPr>
      <w:proofErr w:type="gramStart"/>
      <w:r>
        <w:rPr>
          <w:rFonts w:cs="IntelOne Display AR Bold"/>
          <w:sz w:val="16"/>
          <w:szCs w:val="16"/>
        </w:rPr>
        <w:t>TODO:-</w:t>
      </w:r>
      <w:proofErr w:type="gramEnd"/>
    </w:p>
    <w:p w14:paraId="074C5E1E" w14:textId="77777777" w:rsidR="007752A8" w:rsidRPr="00A81D25" w:rsidRDefault="007752A8" w:rsidP="00A81D25">
      <w:pPr>
        <w:spacing w:after="0"/>
        <w:rPr>
          <w:rFonts w:cs="IntelOne Display AR Bold"/>
          <w:sz w:val="16"/>
          <w:szCs w:val="16"/>
        </w:rPr>
      </w:pPr>
    </w:p>
    <w:p w14:paraId="49230E5F" w14:textId="054682EF" w:rsidR="00B70428" w:rsidRPr="00432B27" w:rsidRDefault="007752A8" w:rsidP="00432B27">
      <w:pPr>
        <w:pStyle w:val="ListParagraph"/>
        <w:numPr>
          <w:ilvl w:val="0"/>
          <w:numId w:val="1"/>
        </w:numPr>
        <w:spacing w:after="0"/>
        <w:rPr>
          <w:rFonts w:cs="IntelOne Display AR Bold"/>
          <w:sz w:val="16"/>
          <w:szCs w:val="16"/>
        </w:rPr>
      </w:pPr>
      <w:r w:rsidRPr="00432B27">
        <w:rPr>
          <w:rFonts w:cs="IntelOne Display AR Bold"/>
          <w:sz w:val="16"/>
          <w:szCs w:val="16"/>
        </w:rPr>
        <w:t xml:space="preserve">Consider repurposing </w:t>
      </w:r>
      <w:proofErr w:type="spellStart"/>
      <w:r w:rsidRPr="00432B27">
        <w:rPr>
          <w:rFonts w:cs="IntelOne Display AR Bold"/>
          <w:sz w:val="16"/>
          <w:szCs w:val="16"/>
        </w:rPr>
        <w:t>UseAVX</w:t>
      </w:r>
      <w:proofErr w:type="spellEnd"/>
      <w:r w:rsidRPr="00432B27">
        <w:rPr>
          <w:rFonts w:cs="IntelOne Display AR Bold"/>
          <w:sz w:val="16"/>
          <w:szCs w:val="16"/>
        </w:rPr>
        <w:t xml:space="preserve"> or create a new VM flag for UseAVX10Level=</w:t>
      </w:r>
      <w:proofErr w:type="gramStart"/>
      <w:r w:rsidRPr="00432B27">
        <w:rPr>
          <w:rFonts w:cs="IntelOne Display AR Bold"/>
          <w:sz w:val="16"/>
          <w:szCs w:val="16"/>
        </w:rPr>
        <w:t>1,2,…</w:t>
      </w:r>
      <w:proofErr w:type="gramEnd"/>
      <w:r w:rsidRPr="00432B27">
        <w:rPr>
          <w:rFonts w:cs="IntelOne Display AR Bold"/>
          <w:sz w:val="16"/>
          <w:szCs w:val="16"/>
        </w:rPr>
        <w:t>..</w:t>
      </w:r>
    </w:p>
    <w:p w14:paraId="197616F9" w14:textId="54C25DF0" w:rsidR="00E364C9" w:rsidRDefault="00432B27" w:rsidP="00423479">
      <w:pPr>
        <w:pStyle w:val="ListParagraph"/>
        <w:numPr>
          <w:ilvl w:val="0"/>
          <w:numId w:val="1"/>
        </w:numPr>
        <w:spacing w:after="0"/>
        <w:rPr>
          <w:rFonts w:cs="IntelOne Display AR Bold"/>
          <w:sz w:val="16"/>
          <w:szCs w:val="16"/>
        </w:rPr>
      </w:pPr>
      <w:r>
        <w:rPr>
          <w:rFonts w:cs="IntelOne Display AR Bold"/>
          <w:sz w:val="16"/>
          <w:szCs w:val="16"/>
        </w:rPr>
        <w:t xml:space="preserve">AVX10 adds a new version scheme where in </w:t>
      </w:r>
      <w:r w:rsidR="00E364C9">
        <w:rPr>
          <w:rFonts w:cs="IntelOne Display AR Bold"/>
          <w:sz w:val="16"/>
          <w:szCs w:val="16"/>
        </w:rPr>
        <w:t>features part of level N are guaranteed to be present in level N</w:t>
      </w:r>
      <w:r w:rsidR="00423479">
        <w:rPr>
          <w:rFonts w:cs="IntelOne Display AR Bold"/>
          <w:sz w:val="16"/>
          <w:szCs w:val="16"/>
        </w:rPr>
        <w:t>.</w:t>
      </w:r>
    </w:p>
    <w:p w14:paraId="30ACC519" w14:textId="6286019D" w:rsidR="00A61BD3" w:rsidRDefault="006844A0" w:rsidP="00A61BD3">
      <w:pPr>
        <w:pStyle w:val="ListParagraph"/>
        <w:numPr>
          <w:ilvl w:val="1"/>
          <w:numId w:val="1"/>
        </w:numPr>
        <w:spacing w:after="0"/>
        <w:rPr>
          <w:rFonts w:cs="IntelOne Display AR Bold"/>
          <w:sz w:val="16"/>
          <w:szCs w:val="16"/>
        </w:rPr>
      </w:pPr>
      <w:r>
        <w:rPr>
          <w:rFonts w:cs="IntelOne Display AR Bold"/>
          <w:sz w:val="16"/>
          <w:szCs w:val="16"/>
        </w:rPr>
        <w:t>AVX</w:t>
      </w:r>
      <w:r w:rsidR="00561226">
        <w:rPr>
          <w:rFonts w:cs="IntelOne Display AR Bold"/>
          <w:sz w:val="16"/>
          <w:szCs w:val="16"/>
        </w:rPr>
        <w:t>3Threshold</w:t>
      </w:r>
      <w:r>
        <w:rPr>
          <w:rFonts w:cs="IntelOne Display AR Bold"/>
          <w:sz w:val="16"/>
          <w:szCs w:val="16"/>
        </w:rPr>
        <w:t xml:space="preserve"> was added to counter the performance drop due to </w:t>
      </w:r>
      <w:r w:rsidR="00A40210">
        <w:rPr>
          <w:rFonts w:cs="IntelOne Display AR Bold"/>
          <w:sz w:val="16"/>
          <w:szCs w:val="16"/>
        </w:rPr>
        <w:t xml:space="preserve">frequency throttling issues associated with </w:t>
      </w:r>
      <w:r>
        <w:rPr>
          <w:rFonts w:cs="IntelOne Display AR Bold"/>
          <w:sz w:val="16"/>
          <w:szCs w:val="16"/>
        </w:rPr>
        <w:t>AVX512</w:t>
      </w:r>
      <w:r w:rsidR="00A61BD3">
        <w:rPr>
          <w:rFonts w:cs="IntelOne Display AR Bold"/>
          <w:sz w:val="16"/>
          <w:szCs w:val="16"/>
        </w:rPr>
        <w:t>.</w:t>
      </w:r>
    </w:p>
    <w:p w14:paraId="2DC822CD" w14:textId="77777777" w:rsidR="00A94352" w:rsidRDefault="00A94352" w:rsidP="00A94352">
      <w:pPr>
        <w:spacing w:after="0"/>
        <w:rPr>
          <w:rFonts w:cs="IntelOne Display AR Bold"/>
          <w:sz w:val="16"/>
          <w:szCs w:val="16"/>
        </w:rPr>
      </w:pPr>
    </w:p>
    <w:p w14:paraId="089F6B7A" w14:textId="77777777" w:rsidR="00A94352" w:rsidRDefault="00A94352" w:rsidP="00A94352">
      <w:pPr>
        <w:spacing w:after="0"/>
        <w:rPr>
          <w:rFonts w:cs="IntelOne Display AR Bold"/>
          <w:sz w:val="16"/>
          <w:szCs w:val="16"/>
        </w:rPr>
      </w:pPr>
      <w:r>
        <w:rPr>
          <w:rFonts w:cs="IntelOne Display AR Bold"/>
          <w:sz w:val="16"/>
          <w:szCs w:val="16"/>
        </w:rPr>
        <w:t>JVMCI-</w:t>
      </w:r>
    </w:p>
    <w:p w14:paraId="3A7C36F6" w14:textId="77777777" w:rsidR="00A94352" w:rsidRDefault="00A94352" w:rsidP="00A94352">
      <w:pPr>
        <w:spacing w:after="0"/>
        <w:rPr>
          <w:rFonts w:cs="IntelOne Display AR Bold"/>
          <w:sz w:val="16"/>
          <w:szCs w:val="16"/>
        </w:rPr>
      </w:pPr>
      <w:r>
        <w:rPr>
          <w:rFonts w:cs="IntelOne Display AR Bold"/>
          <w:sz w:val="16"/>
          <w:szCs w:val="16"/>
        </w:rPr>
        <w:tab/>
        <w:t>Quick code pointers.</w:t>
      </w:r>
    </w:p>
    <w:p w14:paraId="509DC104" w14:textId="77777777" w:rsidR="00950FAD" w:rsidRDefault="00A94352" w:rsidP="00A94352">
      <w:pPr>
        <w:spacing w:after="0"/>
        <w:rPr>
          <w:rFonts w:cs="IntelOne Display AR Bold"/>
          <w:sz w:val="16"/>
          <w:szCs w:val="16"/>
        </w:rPr>
      </w:pPr>
      <w:r>
        <w:rPr>
          <w:rFonts w:cs="IntelOne Display AR Bold"/>
          <w:sz w:val="16"/>
          <w:szCs w:val="16"/>
        </w:rPr>
        <w:tab/>
      </w:r>
      <w:r w:rsidR="00950FAD" w:rsidRPr="00950FAD">
        <w:rPr>
          <w:rFonts w:cs="IntelOne Display AR Bold"/>
          <w:sz w:val="16"/>
          <w:szCs w:val="16"/>
        </w:rPr>
        <w:t>HotspotJVMCIBackendFactory</w:t>
      </w:r>
    </w:p>
    <w:p w14:paraId="2BBFF170" w14:textId="6012E9BC" w:rsidR="00423479" w:rsidRPr="00A94352" w:rsidRDefault="006844A0" w:rsidP="00A94352">
      <w:pPr>
        <w:spacing w:after="0"/>
        <w:rPr>
          <w:rFonts w:cs="IntelOne Display AR Bold"/>
          <w:sz w:val="16"/>
          <w:szCs w:val="16"/>
        </w:rPr>
      </w:pPr>
      <w:r w:rsidRPr="00A94352">
        <w:rPr>
          <w:rFonts w:cs="IntelOne Display AR Bold"/>
          <w:sz w:val="16"/>
          <w:szCs w:val="16"/>
        </w:rPr>
        <w:t xml:space="preserve"> </w:t>
      </w:r>
    </w:p>
    <w:p w14:paraId="66A8DB94" w14:textId="77777777" w:rsidR="00075F87" w:rsidRDefault="00075F87" w:rsidP="00226FC1">
      <w:pPr>
        <w:spacing w:after="0"/>
        <w:rPr>
          <w:rFonts w:cs="IntelOne Display AR Bold"/>
          <w:sz w:val="16"/>
          <w:szCs w:val="16"/>
        </w:rPr>
      </w:pPr>
    </w:p>
    <w:p w14:paraId="72B78A4E" w14:textId="3247557C" w:rsidR="004D617D" w:rsidRDefault="004D617D" w:rsidP="00226FC1">
      <w:pPr>
        <w:spacing w:after="0"/>
        <w:rPr>
          <w:rFonts w:cs="IntelOne Display AR Bold"/>
          <w:sz w:val="16"/>
          <w:szCs w:val="16"/>
        </w:rPr>
      </w:pPr>
      <w:r>
        <w:rPr>
          <w:rFonts w:cs="IntelOne Display AR Bold"/>
          <w:sz w:val="16"/>
          <w:szCs w:val="16"/>
        </w:rPr>
        <w:t>Requirements</w:t>
      </w:r>
    </w:p>
    <w:p w14:paraId="2AA89791" w14:textId="06CE0F6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We definitely need explicit flags for CPU_AVX10_VERSION1 and CPU_AVX10_VERSION2</w:t>
      </w:r>
    </w:p>
    <w:p w14:paraId="6B399451" w14:textId="3B5BE89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 xml:space="preserve">JVMCI uses JNI to store the address of _features </w:t>
      </w:r>
      <w:r w:rsidR="001D7EEB">
        <w:rPr>
          <w:rFonts w:cs="IntelOne Display AR Bold"/>
          <w:sz w:val="16"/>
          <w:szCs w:val="16"/>
        </w:rPr>
        <w:t>flag.</w:t>
      </w:r>
    </w:p>
    <w:p w14:paraId="6BABE452" w14:textId="1F48C24C" w:rsidR="001D7EEB" w:rsidRDefault="001D7EEB" w:rsidP="004D617D">
      <w:pPr>
        <w:pStyle w:val="ListParagraph"/>
        <w:numPr>
          <w:ilvl w:val="0"/>
          <w:numId w:val="1"/>
        </w:numPr>
        <w:spacing w:after="0"/>
        <w:rPr>
          <w:rFonts w:cs="IntelOne Display AR Bold"/>
          <w:sz w:val="16"/>
          <w:szCs w:val="16"/>
        </w:rPr>
      </w:pPr>
      <w:r>
        <w:rPr>
          <w:rFonts w:cs="IntelOne Display AR Bold"/>
          <w:sz w:val="16"/>
          <w:szCs w:val="16"/>
        </w:rPr>
        <w:t xml:space="preserve">In </w:t>
      </w:r>
      <w:proofErr w:type="gramStart"/>
      <w:r>
        <w:rPr>
          <w:rFonts w:cs="IntelOne Display AR Bold"/>
          <w:sz w:val="16"/>
          <w:szCs w:val="16"/>
        </w:rPr>
        <w:t>addition</w:t>
      </w:r>
      <w:proofErr w:type="gramEnd"/>
      <w:r>
        <w:rPr>
          <w:rFonts w:cs="IntelOne Display AR Bold"/>
          <w:sz w:val="16"/>
          <w:szCs w:val="16"/>
        </w:rPr>
        <w:t xml:space="preserve"> it </w:t>
      </w:r>
      <w:proofErr w:type="gramStart"/>
      <w:r>
        <w:rPr>
          <w:rFonts w:cs="IntelOne Display AR Bold"/>
          <w:sz w:val="16"/>
          <w:szCs w:val="16"/>
        </w:rPr>
        <w:t>maintain</w:t>
      </w:r>
      <w:proofErr w:type="gramEnd"/>
      <w:r>
        <w:rPr>
          <w:rFonts w:cs="IntelOne Display AR Bold"/>
          <w:sz w:val="16"/>
          <w:szCs w:val="16"/>
        </w:rPr>
        <w:t xml:space="preserve"> the flags' orderings consistency with VM feature flags </w:t>
      </w:r>
      <w:proofErr w:type="spellStart"/>
      <w:r>
        <w:rPr>
          <w:rFonts w:cs="IntelOne Display AR Bold"/>
          <w:sz w:val="16"/>
          <w:szCs w:val="16"/>
        </w:rPr>
        <w:t>enum</w:t>
      </w:r>
      <w:proofErr w:type="spellEnd"/>
      <w:r>
        <w:rPr>
          <w:rFonts w:cs="IntelOne Display AR Bold"/>
          <w:sz w:val="16"/>
          <w:szCs w:val="16"/>
        </w:rPr>
        <w:t xml:space="preserve">, this </w:t>
      </w:r>
      <w:r w:rsidR="00CF0C15">
        <w:rPr>
          <w:rFonts w:cs="IntelOne Display AR Bold"/>
          <w:sz w:val="16"/>
          <w:szCs w:val="16"/>
        </w:rPr>
        <w:t xml:space="preserve">makes feature detection </w:t>
      </w:r>
      <w:r w:rsidR="005B4DF8">
        <w:rPr>
          <w:rFonts w:cs="IntelOne Display AR Bold"/>
          <w:sz w:val="16"/>
          <w:szCs w:val="16"/>
        </w:rPr>
        <w:t>seamless and set bit query over _feature flags.</w:t>
      </w:r>
    </w:p>
    <w:p w14:paraId="19687B37" w14:textId="40F73377" w:rsidR="008E6D79" w:rsidRDefault="008E6D79" w:rsidP="008E6D79">
      <w:pPr>
        <w:pStyle w:val="ListParagraph"/>
        <w:numPr>
          <w:ilvl w:val="0"/>
          <w:numId w:val="1"/>
        </w:numPr>
        <w:spacing w:after="0"/>
        <w:rPr>
          <w:rFonts w:cs="IntelOne Display AR Bold"/>
          <w:sz w:val="16"/>
          <w:szCs w:val="16"/>
        </w:rPr>
      </w:pPr>
      <w:r>
        <w:rPr>
          <w:rFonts w:cs="IntelOne Display AR Bold"/>
          <w:sz w:val="16"/>
          <w:szCs w:val="16"/>
        </w:rPr>
        <w:t>Problem</w:t>
      </w:r>
    </w:p>
    <w:p w14:paraId="11355600" w14:textId="44630262" w:rsidR="008E6D79" w:rsidRPr="008E6D79" w:rsidRDefault="008E6D79" w:rsidP="008E6D79">
      <w:pPr>
        <w:pStyle w:val="ListParagraph"/>
        <w:numPr>
          <w:ilvl w:val="1"/>
          <w:numId w:val="1"/>
        </w:numPr>
        <w:spacing w:after="0"/>
        <w:rPr>
          <w:rFonts w:cs="IntelOne Display AR Bold"/>
          <w:sz w:val="16"/>
          <w:szCs w:val="16"/>
        </w:rPr>
      </w:pPr>
      <w:r>
        <w:rPr>
          <w:rFonts w:cs="IntelOne Display AR Bold"/>
          <w:sz w:val="16"/>
          <w:szCs w:val="16"/>
        </w:rPr>
        <w:t>_</w:t>
      </w:r>
      <w:proofErr w:type="spellStart"/>
      <w:r>
        <w:rPr>
          <w:rFonts w:cs="IntelOne Display AR Bold"/>
          <w:sz w:val="16"/>
          <w:szCs w:val="16"/>
        </w:rPr>
        <w:t>featrues</w:t>
      </w:r>
      <w:proofErr w:type="spellEnd"/>
      <w:r>
        <w:rPr>
          <w:rFonts w:cs="IntelOne Display AR Bold"/>
          <w:sz w:val="16"/>
          <w:szCs w:val="16"/>
        </w:rPr>
        <w:t xml:space="preserve"> flags is a </w:t>
      </w:r>
      <w:proofErr w:type="gramStart"/>
      <w:r>
        <w:rPr>
          <w:rFonts w:cs="IntelOne Display AR Bold"/>
          <w:sz w:val="16"/>
          <w:szCs w:val="16"/>
        </w:rPr>
        <w:t>64 bit</w:t>
      </w:r>
      <w:proofErr w:type="gramEnd"/>
      <w:r>
        <w:rPr>
          <w:rFonts w:cs="IntelOne Display AR Bold"/>
          <w:sz w:val="16"/>
          <w:szCs w:val="16"/>
        </w:rPr>
        <w:t xml:space="preserve"> field</w:t>
      </w:r>
      <w:r w:rsidR="00367ADB">
        <w:rPr>
          <w:rFonts w:cs="IntelOne Display AR Bold"/>
          <w:sz w:val="16"/>
          <w:szCs w:val="16"/>
        </w:rPr>
        <w:t>,</w:t>
      </w:r>
      <w:r>
        <w:rPr>
          <w:rFonts w:cs="IntelOne Display AR Bold"/>
          <w:sz w:val="16"/>
          <w:szCs w:val="16"/>
        </w:rPr>
        <w:t xml:space="preserve"> and we have exhausted 63 bits and a</w:t>
      </w:r>
      <w:r w:rsidR="0057633B">
        <w:rPr>
          <w:rFonts w:cs="IntelOne Display AR Bold"/>
          <w:sz w:val="16"/>
          <w:szCs w:val="16"/>
        </w:rPr>
        <w:t xml:space="preserve">re </w:t>
      </w:r>
      <w:r>
        <w:rPr>
          <w:rFonts w:cs="IntelOne Display AR Bold"/>
          <w:sz w:val="16"/>
          <w:szCs w:val="16"/>
        </w:rPr>
        <w:t xml:space="preserve">left with </w:t>
      </w:r>
      <w:r w:rsidR="00367ADB">
        <w:rPr>
          <w:rFonts w:cs="IntelOne Display AR Bold"/>
          <w:sz w:val="16"/>
          <w:szCs w:val="16"/>
        </w:rPr>
        <w:t xml:space="preserve">just </w:t>
      </w:r>
      <w:r>
        <w:rPr>
          <w:rFonts w:cs="IntelOne Display AR Bold"/>
          <w:sz w:val="16"/>
          <w:szCs w:val="16"/>
        </w:rPr>
        <w:t>one spare bit</w:t>
      </w:r>
      <w:r w:rsidR="00367ADB">
        <w:rPr>
          <w:rFonts w:cs="IntelOne Display AR Bold"/>
          <w:sz w:val="16"/>
          <w:szCs w:val="16"/>
        </w:rPr>
        <w:t>.</w:t>
      </w:r>
    </w:p>
    <w:p w14:paraId="56BF80B9" w14:textId="77777777" w:rsidR="00075F87" w:rsidRDefault="00075F87" w:rsidP="00226FC1">
      <w:pPr>
        <w:spacing w:after="0"/>
        <w:rPr>
          <w:rFonts w:cs="IntelOne Display AR Bold"/>
          <w:sz w:val="16"/>
          <w:szCs w:val="16"/>
        </w:rPr>
      </w:pPr>
    </w:p>
    <w:p w14:paraId="00A1152F" w14:textId="77777777" w:rsidR="00075F87" w:rsidRDefault="00075F87" w:rsidP="00226FC1">
      <w:pPr>
        <w:spacing w:after="0"/>
        <w:rPr>
          <w:rFonts w:cs="IntelOne Display AR Bold"/>
          <w:sz w:val="16"/>
          <w:szCs w:val="16"/>
        </w:rPr>
      </w:pPr>
    </w:p>
    <w:p w14:paraId="76E0E5DB" w14:textId="77777777" w:rsidR="00075F87" w:rsidRDefault="00075F87" w:rsidP="00226FC1">
      <w:pPr>
        <w:spacing w:after="0"/>
        <w:rPr>
          <w:rFonts w:cs="IntelOne Display AR Bold"/>
          <w:sz w:val="16"/>
          <w:szCs w:val="16"/>
        </w:rPr>
      </w:pPr>
    </w:p>
    <w:p w14:paraId="0248E6DD" w14:textId="77777777" w:rsidR="00075F87" w:rsidRDefault="00075F87" w:rsidP="00226FC1">
      <w:pPr>
        <w:spacing w:after="0"/>
        <w:rPr>
          <w:rFonts w:cs="IntelOne Display AR Bold"/>
          <w:sz w:val="16"/>
          <w:szCs w:val="16"/>
        </w:rPr>
      </w:pPr>
    </w:p>
    <w:p w14:paraId="6AA1CB15" w14:textId="77777777" w:rsidR="00D049A8" w:rsidRDefault="00D049A8" w:rsidP="00226FC1">
      <w:pPr>
        <w:spacing w:after="0"/>
        <w:rPr>
          <w:rFonts w:cs="IntelOne Display AR Bold"/>
          <w:sz w:val="16"/>
          <w:szCs w:val="16"/>
        </w:rPr>
      </w:pPr>
    </w:p>
    <w:p w14:paraId="7302D87E" w14:textId="5A7AC490" w:rsidR="00D049A8" w:rsidRDefault="00D049A8" w:rsidP="00226FC1">
      <w:pPr>
        <w:spacing w:after="0"/>
        <w:rPr>
          <w:rFonts w:cs="IntelOne Display AR Bold"/>
          <w:sz w:val="16"/>
          <w:szCs w:val="16"/>
        </w:rPr>
      </w:pPr>
      <w:r>
        <w:rPr>
          <w:rFonts w:cs="IntelOne Display AR Bold"/>
          <w:sz w:val="16"/>
          <w:szCs w:val="16"/>
        </w:rPr>
        <w:lastRenderedPageBreak/>
        <w:t>APX Latest Validation</w:t>
      </w:r>
    </w:p>
    <w:p w14:paraId="7F1CC003" w14:textId="77777777" w:rsidR="00D049A8" w:rsidRDefault="00D049A8" w:rsidP="00226FC1">
      <w:pPr>
        <w:spacing w:after="0"/>
        <w:rPr>
          <w:rFonts w:cs="IntelOne Display AR Bold"/>
          <w:sz w:val="16"/>
          <w:szCs w:val="16"/>
        </w:rPr>
      </w:pPr>
    </w:p>
    <w:p w14:paraId="115358EA"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4586C0E8" w14:textId="77777777" w:rsidR="00363BAA" w:rsidRPr="00363BAA" w:rsidRDefault="00363BAA" w:rsidP="00363BAA">
      <w:pPr>
        <w:spacing w:after="0"/>
        <w:rPr>
          <w:rFonts w:cs="IntelOne Display AR Bold"/>
          <w:sz w:val="16"/>
          <w:szCs w:val="16"/>
        </w:rPr>
      </w:pPr>
      <w:r w:rsidRPr="00363BAA">
        <w:rPr>
          <w:rFonts w:cs="IntelOne Display AR Bold"/>
          <w:sz w:val="16"/>
          <w:szCs w:val="16"/>
        </w:rPr>
        <w:t>Test summary</w:t>
      </w:r>
    </w:p>
    <w:p w14:paraId="5DA34B16"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5C847DC8" w14:textId="77777777" w:rsidR="00363BAA" w:rsidRPr="00363BAA" w:rsidRDefault="00363BAA" w:rsidP="00363BAA">
      <w:pPr>
        <w:spacing w:after="0"/>
        <w:rPr>
          <w:rFonts w:cs="IntelOne Display AR Bold"/>
          <w:sz w:val="16"/>
          <w:szCs w:val="16"/>
        </w:rPr>
      </w:pPr>
      <w:r w:rsidRPr="00363BAA">
        <w:rPr>
          <w:rFonts w:cs="IntelOne Display AR Bold"/>
          <w:sz w:val="16"/>
          <w:szCs w:val="16"/>
        </w:rPr>
        <w:t xml:space="preserve">   TEST                                              </w:t>
      </w:r>
      <w:proofErr w:type="gramStart"/>
      <w:r w:rsidRPr="00363BAA">
        <w:rPr>
          <w:rFonts w:cs="IntelOne Display AR Bold"/>
          <w:sz w:val="16"/>
          <w:szCs w:val="16"/>
        </w:rPr>
        <w:t>TOTAL  PASS</w:t>
      </w:r>
      <w:proofErr w:type="gramEnd"/>
      <w:r w:rsidRPr="00363BAA">
        <w:rPr>
          <w:rFonts w:cs="IntelOne Display AR Bold"/>
          <w:sz w:val="16"/>
          <w:szCs w:val="16"/>
        </w:rPr>
        <w:t xml:space="preserve">  FAIL </w:t>
      </w:r>
      <w:proofErr w:type="gramStart"/>
      <w:r w:rsidRPr="00363BAA">
        <w:rPr>
          <w:rFonts w:cs="IntelOne Display AR Bold"/>
          <w:sz w:val="16"/>
          <w:szCs w:val="16"/>
        </w:rPr>
        <w:t>ERROR  SKIP</w:t>
      </w:r>
      <w:proofErr w:type="gramEnd"/>
    </w:p>
    <w:p w14:paraId="61DA45FC" w14:textId="77777777" w:rsidR="00363BAA" w:rsidRPr="00363BAA" w:rsidRDefault="00363BAA" w:rsidP="00363BAA">
      <w:pPr>
        <w:spacing w:after="0"/>
        <w:rPr>
          <w:rFonts w:cs="IntelOne Display AR Bold"/>
          <w:sz w:val="16"/>
          <w:szCs w:val="16"/>
        </w:rPr>
      </w:pPr>
      <w:r w:rsidRPr="00363BAA">
        <w:rPr>
          <w:rFonts w:cs="IntelOne Display AR Bold"/>
          <w:sz w:val="16"/>
          <w:szCs w:val="16"/>
        </w:rPr>
        <w:t xml:space="preserve">&gt;&gt; </w:t>
      </w:r>
      <w:proofErr w:type="spellStart"/>
      <w:r w:rsidRPr="00363BAA">
        <w:rPr>
          <w:rFonts w:cs="IntelOne Display AR Bold"/>
          <w:sz w:val="16"/>
          <w:szCs w:val="16"/>
        </w:rPr>
        <w:t>jtreg:test</w:t>
      </w:r>
      <w:proofErr w:type="spellEnd"/>
      <w:r w:rsidRPr="00363BAA">
        <w:rPr>
          <w:rFonts w:cs="IntelOne Display AR Bold"/>
          <w:sz w:val="16"/>
          <w:szCs w:val="16"/>
        </w:rPr>
        <w:t>/hotspot/</w:t>
      </w:r>
      <w:proofErr w:type="spellStart"/>
      <w:r w:rsidRPr="00363BAA">
        <w:rPr>
          <w:rFonts w:cs="IntelOne Display AR Bold"/>
          <w:sz w:val="16"/>
          <w:szCs w:val="16"/>
        </w:rPr>
        <w:t>jtreg</w:t>
      </w:r>
      <w:proofErr w:type="spellEnd"/>
      <w:r w:rsidRPr="00363BAA">
        <w:rPr>
          <w:rFonts w:cs="IntelOne Display AR Bold"/>
          <w:sz w:val="16"/>
          <w:szCs w:val="16"/>
        </w:rPr>
        <w:t>/compiler/c2                359   329     6     7    17 &lt;&lt;</w:t>
      </w:r>
    </w:p>
    <w:p w14:paraId="0DBBB6B5"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379A7118" w14:textId="755CEF47" w:rsidR="00363BAA" w:rsidRDefault="00363BAA" w:rsidP="00363BAA">
      <w:pPr>
        <w:spacing w:after="0"/>
        <w:rPr>
          <w:rFonts w:cs="IntelOne Display AR Bold"/>
          <w:sz w:val="16"/>
          <w:szCs w:val="16"/>
        </w:rPr>
      </w:pPr>
      <w:r w:rsidRPr="00363BAA">
        <w:rPr>
          <w:rFonts w:cs="IntelOne Display AR Bold"/>
          <w:sz w:val="16"/>
          <w:szCs w:val="16"/>
        </w:rPr>
        <w:t>TEST FAILURE</w:t>
      </w:r>
    </w:p>
    <w:p w14:paraId="2B9D163A" w14:textId="77777777" w:rsidR="00363BAA" w:rsidRDefault="00363BAA" w:rsidP="00363BAA">
      <w:pPr>
        <w:spacing w:after="0"/>
        <w:rPr>
          <w:rFonts w:cs="IntelOne Display AR Bold"/>
          <w:sz w:val="16"/>
          <w:szCs w:val="16"/>
        </w:rPr>
      </w:pPr>
    </w:p>
    <w:p w14:paraId="297E9608" w14:textId="77777777" w:rsidR="00D02AA8" w:rsidRPr="00D02AA8" w:rsidRDefault="00D02AA8" w:rsidP="00D02AA8">
      <w:pPr>
        <w:spacing w:after="0"/>
        <w:rPr>
          <w:rFonts w:cs="IntelOne Display AR Bold"/>
          <w:sz w:val="16"/>
          <w:szCs w:val="16"/>
        </w:rPr>
      </w:pPr>
      <w:r w:rsidRPr="00D02AA8">
        <w:rPr>
          <w:rFonts w:cs="IntelOne Display AR Bold"/>
          <w:sz w:val="16"/>
          <w:szCs w:val="16"/>
        </w:rPr>
        <w:t>SPR&gt;cat /home/jatinbha/sandboxes/jdk/build/linux-x86_64-server-fastdebug/test-results/jtreg_test_hotspot_jtreg_compiler_c2/text/newfailures.txt</w:t>
      </w:r>
    </w:p>
    <w:p w14:paraId="784E7F81" w14:textId="77777777" w:rsidR="00D02AA8" w:rsidRPr="00D02AA8" w:rsidRDefault="00D02AA8" w:rsidP="00D02AA8">
      <w:pPr>
        <w:spacing w:after="0"/>
        <w:rPr>
          <w:rFonts w:cs="IntelOne Display AR Bold"/>
          <w:sz w:val="16"/>
          <w:szCs w:val="16"/>
        </w:rPr>
      </w:pPr>
      <w:r w:rsidRPr="00D02AA8">
        <w:rPr>
          <w:rFonts w:cs="IntelOne Display AR Bold"/>
          <w:sz w:val="16"/>
          <w:szCs w:val="16"/>
        </w:rPr>
        <w:t># newfailures.txt</w:t>
      </w:r>
    </w:p>
    <w:p w14:paraId="767E6674" w14:textId="4CC19E5F" w:rsidR="00D02AA8" w:rsidRPr="00EC26C7" w:rsidRDefault="00D02AA8" w:rsidP="00D02AA8">
      <w:pPr>
        <w:spacing w:after="0"/>
        <w:rPr>
          <w:rFonts w:cs="IntelOne Display AR Bold"/>
          <w:sz w:val="16"/>
          <w:szCs w:val="16"/>
          <w:highlight w:val="yellow"/>
        </w:rPr>
      </w:pPr>
      <w:r w:rsidRPr="00EC26C7">
        <w:rPr>
          <w:rFonts w:cs="IntelOne Display AR Bold"/>
          <w:sz w:val="16"/>
          <w:szCs w:val="16"/>
          <w:highlight w:val="yellow"/>
        </w:rPr>
        <w:t>compiler/c2/cr6340864/TestLongVect.java</w:t>
      </w:r>
      <w:r w:rsidR="00711928">
        <w:rPr>
          <w:rFonts w:cs="IntelOne Display AR Bold"/>
          <w:sz w:val="16"/>
          <w:szCs w:val="16"/>
          <w:highlight w:val="yellow"/>
        </w:rPr>
        <w:t xml:space="preserve">                       ROOT CAUSED: Shared with Vamsi</w:t>
      </w:r>
    </w:p>
    <w:p w14:paraId="6A2D743D" w14:textId="4BA95EB7" w:rsidR="00D02AA8" w:rsidRPr="00D02AA8" w:rsidRDefault="00D02AA8" w:rsidP="00D02AA8">
      <w:pPr>
        <w:spacing w:after="0"/>
        <w:rPr>
          <w:rFonts w:cs="IntelOne Display AR Bold"/>
          <w:sz w:val="16"/>
          <w:szCs w:val="16"/>
        </w:rPr>
      </w:pPr>
      <w:r w:rsidRPr="00EC26C7">
        <w:rPr>
          <w:rFonts w:cs="IntelOne Display AR Bold"/>
          <w:sz w:val="16"/>
          <w:szCs w:val="16"/>
          <w:highlight w:val="yellow"/>
        </w:rPr>
        <w:t>compiler/c2/cr7192963/TestLongVect.java</w:t>
      </w:r>
      <w:r w:rsidR="00711928">
        <w:rPr>
          <w:rFonts w:cs="IntelOne Display AR Bold"/>
          <w:sz w:val="16"/>
          <w:szCs w:val="16"/>
        </w:rPr>
        <w:t xml:space="preserve">                        ROOT </w:t>
      </w:r>
      <w:proofErr w:type="gramStart"/>
      <w:r w:rsidR="00711928">
        <w:rPr>
          <w:rFonts w:cs="IntelOne Display AR Bold"/>
          <w:sz w:val="16"/>
          <w:szCs w:val="16"/>
        </w:rPr>
        <w:t>CAUSED :</w:t>
      </w:r>
      <w:proofErr w:type="gramEnd"/>
      <w:r w:rsidR="00711928">
        <w:rPr>
          <w:rFonts w:cs="IntelOne Display AR Bold"/>
          <w:sz w:val="16"/>
          <w:szCs w:val="16"/>
        </w:rPr>
        <w:t xml:space="preserve"> Shared with Vamsi</w:t>
      </w:r>
    </w:p>
    <w:p w14:paraId="6CD12AFD" w14:textId="1E2F5D33" w:rsidR="00D02AA8" w:rsidRPr="00D02AA8" w:rsidRDefault="00D02AA8" w:rsidP="00D02AA8">
      <w:pPr>
        <w:spacing w:after="0"/>
        <w:rPr>
          <w:rFonts w:cs="IntelOne Display AR Bold"/>
          <w:sz w:val="16"/>
          <w:szCs w:val="16"/>
        </w:rPr>
      </w:pPr>
      <w:r w:rsidRPr="00D02AA8">
        <w:rPr>
          <w:rFonts w:cs="IntelOne Display AR Bold"/>
          <w:sz w:val="16"/>
          <w:szCs w:val="16"/>
        </w:rPr>
        <w:t>compiler/c2/</w:t>
      </w:r>
      <w:proofErr w:type="spellStart"/>
      <w:r w:rsidRPr="00D02AA8">
        <w:rPr>
          <w:rFonts w:cs="IntelOne Display AR Bold"/>
          <w:sz w:val="16"/>
          <w:szCs w:val="16"/>
        </w:rPr>
        <w:t>irTests</w:t>
      </w:r>
      <w:proofErr w:type="spellEnd"/>
      <w:r w:rsidRPr="00D02AA8">
        <w:rPr>
          <w:rFonts w:cs="IntelOne Display AR Bold"/>
          <w:sz w:val="16"/>
          <w:szCs w:val="16"/>
        </w:rPr>
        <w:t>/TestFPComparison.java</w:t>
      </w:r>
      <w:r w:rsidR="00711928">
        <w:rPr>
          <w:rFonts w:cs="IntelOne Display AR Bold"/>
          <w:sz w:val="16"/>
          <w:szCs w:val="16"/>
        </w:rPr>
        <w:t xml:space="preserve">                    </w:t>
      </w:r>
      <w:proofErr w:type="gramStart"/>
      <w:r w:rsidR="000C132D">
        <w:rPr>
          <w:rFonts w:cs="IntelOne Display AR Bold"/>
          <w:sz w:val="16"/>
          <w:szCs w:val="16"/>
        </w:rPr>
        <w:t xml:space="preserve">Partially </w:t>
      </w:r>
      <w:r w:rsidR="00711928">
        <w:rPr>
          <w:rFonts w:cs="IntelOne Display AR Bold"/>
          <w:sz w:val="16"/>
          <w:szCs w:val="16"/>
        </w:rPr>
        <w:t xml:space="preserve"> ROOT</w:t>
      </w:r>
      <w:proofErr w:type="gramEnd"/>
      <w:r w:rsidR="00711928">
        <w:rPr>
          <w:rFonts w:cs="IntelOne Display AR Bold"/>
          <w:sz w:val="16"/>
          <w:szCs w:val="16"/>
        </w:rPr>
        <w:t xml:space="preserve"> </w:t>
      </w:r>
      <w:proofErr w:type="gramStart"/>
      <w:r w:rsidR="00711928">
        <w:rPr>
          <w:rFonts w:cs="IntelOne Display AR Bold"/>
          <w:sz w:val="16"/>
          <w:szCs w:val="16"/>
        </w:rPr>
        <w:t>CAUSED :</w:t>
      </w:r>
      <w:proofErr w:type="gramEnd"/>
      <w:r w:rsidR="00711928">
        <w:rPr>
          <w:rFonts w:cs="IntelOne Display AR Bold"/>
          <w:sz w:val="16"/>
          <w:szCs w:val="16"/>
        </w:rPr>
        <w:t xml:space="preserve"> </w:t>
      </w:r>
      <w:r w:rsidR="000C132D">
        <w:rPr>
          <w:rFonts w:cs="IntelOne Display AR Bold"/>
          <w:sz w:val="16"/>
          <w:szCs w:val="16"/>
        </w:rPr>
        <w:t xml:space="preserve"> two </w:t>
      </w:r>
      <w:proofErr w:type="spellStart"/>
      <w:r w:rsidR="000C132D">
        <w:rPr>
          <w:rFonts w:cs="IntelOne Display AR Bold"/>
          <w:sz w:val="16"/>
          <w:szCs w:val="16"/>
        </w:rPr>
        <w:t>cmove</w:t>
      </w:r>
      <w:proofErr w:type="spellEnd"/>
      <w:r w:rsidR="000C132D">
        <w:rPr>
          <w:rFonts w:cs="IntelOne Display AR Bold"/>
          <w:sz w:val="16"/>
          <w:szCs w:val="16"/>
        </w:rPr>
        <w:t xml:space="preserve"> and </w:t>
      </w:r>
      <w:proofErr w:type="spellStart"/>
      <w:r w:rsidR="000C132D">
        <w:rPr>
          <w:rFonts w:cs="IntelOne Display AR Bold"/>
          <w:sz w:val="16"/>
          <w:szCs w:val="16"/>
        </w:rPr>
        <w:t>ucomisd</w:t>
      </w:r>
      <w:proofErr w:type="spellEnd"/>
      <w:r w:rsidR="000C132D">
        <w:rPr>
          <w:rFonts w:cs="IntelOne Display AR Bold"/>
          <w:sz w:val="16"/>
          <w:szCs w:val="16"/>
        </w:rPr>
        <w:t xml:space="preserve"> encodings are correct, failure occurs after NDD patch.</w:t>
      </w:r>
    </w:p>
    <w:p w14:paraId="2F6B1C27" w14:textId="220E788D" w:rsidR="00D02AA8" w:rsidRPr="00D02AA8" w:rsidRDefault="00D02AA8" w:rsidP="003218B5">
      <w:pPr>
        <w:tabs>
          <w:tab w:val="center" w:pos="4513"/>
        </w:tabs>
        <w:spacing w:after="0"/>
        <w:rPr>
          <w:rFonts w:cs="IntelOne Display AR Bold"/>
          <w:sz w:val="16"/>
          <w:szCs w:val="16"/>
        </w:rPr>
      </w:pPr>
      <w:r w:rsidRPr="003218B5">
        <w:rPr>
          <w:rFonts w:cs="IntelOne Display AR Bold"/>
          <w:sz w:val="16"/>
          <w:szCs w:val="16"/>
          <w:highlight w:val="yellow"/>
        </w:rPr>
        <w:t>compiler/c2/</w:t>
      </w:r>
      <w:proofErr w:type="spellStart"/>
      <w:r w:rsidRPr="003218B5">
        <w:rPr>
          <w:rFonts w:cs="IntelOne Display AR Bold"/>
          <w:sz w:val="16"/>
          <w:szCs w:val="16"/>
          <w:highlight w:val="yellow"/>
        </w:rPr>
        <w:t>irTests</w:t>
      </w:r>
      <w:proofErr w:type="spellEnd"/>
      <w:r w:rsidRPr="003218B5">
        <w:rPr>
          <w:rFonts w:cs="IntelOne Display AR Bold"/>
          <w:sz w:val="16"/>
          <w:szCs w:val="16"/>
          <w:highlight w:val="yellow"/>
        </w:rPr>
        <w:t>/TestSuperwordFailsUnrolling.java</w:t>
      </w:r>
      <w:r w:rsidR="003218B5">
        <w:rPr>
          <w:rFonts w:cs="IntelOne Display AR Bold"/>
          <w:sz w:val="16"/>
          <w:szCs w:val="16"/>
          <w:highlight w:val="yellow"/>
        </w:rPr>
        <w:tab/>
      </w:r>
      <w:r w:rsidR="003218B5">
        <w:rPr>
          <w:rFonts w:cs="IntelOne Display AR Bold"/>
          <w:sz w:val="16"/>
          <w:szCs w:val="16"/>
        </w:rPr>
        <w:t xml:space="preserve"> ROOT</w:t>
      </w:r>
      <w:r w:rsidR="00711928">
        <w:rPr>
          <w:rFonts w:cs="IntelOne Display AR Bold"/>
          <w:sz w:val="16"/>
          <w:szCs w:val="16"/>
        </w:rPr>
        <w:t xml:space="preserve"> </w:t>
      </w:r>
      <w:r w:rsidR="003218B5">
        <w:rPr>
          <w:rFonts w:cs="IntelOne Display AR Bold"/>
          <w:sz w:val="16"/>
          <w:szCs w:val="16"/>
        </w:rPr>
        <w:t xml:space="preserve">CAUSED: </w:t>
      </w:r>
      <w:r w:rsidR="000C132D">
        <w:rPr>
          <w:rFonts w:cs="IntelOne Display AR Bold"/>
          <w:sz w:val="16"/>
          <w:szCs w:val="16"/>
        </w:rPr>
        <w:t>assertion</w:t>
      </w:r>
      <w:r w:rsidR="0074642B">
        <w:rPr>
          <w:rFonts w:cs="IntelOne Display AR Bold"/>
          <w:sz w:val="16"/>
          <w:szCs w:val="16"/>
        </w:rPr>
        <w:t xml:space="preserve"> </w:t>
      </w:r>
      <w:r w:rsidR="000C132D">
        <w:rPr>
          <w:rFonts w:cs="IntelOne Display AR Bold"/>
          <w:sz w:val="16"/>
          <w:szCs w:val="16"/>
        </w:rPr>
        <w:t>failure</w:t>
      </w:r>
      <w:r w:rsidR="003218B5">
        <w:rPr>
          <w:rFonts w:cs="IntelOne Display AR Bold"/>
          <w:sz w:val="16"/>
          <w:szCs w:val="16"/>
        </w:rPr>
        <w:t xml:space="preserve"> in </w:t>
      </w:r>
      <w:proofErr w:type="spellStart"/>
      <w:r w:rsidR="003218B5">
        <w:rPr>
          <w:rFonts w:cs="IntelOne Display AR Bold"/>
          <w:sz w:val="16"/>
          <w:szCs w:val="16"/>
        </w:rPr>
        <w:t>kmove</w:t>
      </w:r>
      <w:proofErr w:type="spellEnd"/>
      <w:r w:rsidR="003218B5">
        <w:rPr>
          <w:rFonts w:cs="IntelOne Display AR Bold"/>
          <w:sz w:val="16"/>
          <w:szCs w:val="16"/>
        </w:rPr>
        <w:t xml:space="preserve"> montgoMerryAVX512</w:t>
      </w:r>
    </w:p>
    <w:p w14:paraId="3B23E1E7" w14:textId="736E8C66" w:rsidR="00D02AA8" w:rsidRPr="00684F96" w:rsidRDefault="00D02AA8" w:rsidP="00D02AA8">
      <w:pPr>
        <w:spacing w:after="0"/>
        <w:rPr>
          <w:rFonts w:cs="IntelOne Display AR Bold"/>
          <w:sz w:val="16"/>
          <w:szCs w:val="16"/>
          <w:highlight w:val="green"/>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/ReferenceClearTests.java</w:t>
      </w:r>
      <w:r w:rsidR="00436AD3">
        <w:rPr>
          <w:rFonts w:cs="IntelOne Display AR Bold"/>
          <w:sz w:val="16"/>
          <w:szCs w:val="16"/>
          <w:highlight w:val="green"/>
        </w:rPr>
        <w:t xml:space="preserve">           </w:t>
      </w:r>
    </w:p>
    <w:p w14:paraId="4494D584" w14:textId="6A9E3DAC" w:rsidR="00363BAA" w:rsidRDefault="00D02AA8" w:rsidP="00D02AA8">
      <w:pPr>
        <w:spacing w:after="0"/>
        <w:rPr>
          <w:rFonts w:cs="IntelOne Display AR Bold"/>
          <w:sz w:val="16"/>
          <w:szCs w:val="16"/>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/ReferenceRefersToTests.java</w:t>
      </w:r>
    </w:p>
    <w:p w14:paraId="43C46BA4" w14:textId="77777777" w:rsidR="00D02AA8" w:rsidRDefault="00D02AA8" w:rsidP="00D02AA8">
      <w:pPr>
        <w:spacing w:after="0"/>
        <w:rPr>
          <w:rFonts w:cs="IntelOne Display AR Bold"/>
          <w:sz w:val="16"/>
          <w:szCs w:val="16"/>
        </w:rPr>
      </w:pPr>
    </w:p>
    <w:p w14:paraId="6804E30B" w14:textId="77777777" w:rsidR="00EC26C7" w:rsidRPr="00EC26C7" w:rsidRDefault="00EC26C7" w:rsidP="00EC26C7">
      <w:pPr>
        <w:spacing w:after="0"/>
        <w:rPr>
          <w:rFonts w:cs="IntelOne Display AR Bold"/>
          <w:sz w:val="16"/>
          <w:szCs w:val="16"/>
        </w:rPr>
      </w:pPr>
      <w:r w:rsidRPr="00EC26C7">
        <w:rPr>
          <w:rFonts w:cs="IntelOne Display AR Bold"/>
          <w:sz w:val="16"/>
          <w:szCs w:val="16"/>
        </w:rPr>
        <w:t>SPR&gt;cat /home/jatinbha/sandboxes/jdk/build/linux-x86_64-server-fastdebug/test-results/jtreg_test_hotspot_jtreg_compiler_c2/text/other_errors.txt</w:t>
      </w:r>
    </w:p>
    <w:p w14:paraId="1E86F989" w14:textId="77777777" w:rsidR="00EC26C7" w:rsidRPr="00EC26C7" w:rsidRDefault="00EC26C7" w:rsidP="00EC26C7">
      <w:pPr>
        <w:spacing w:after="0"/>
        <w:rPr>
          <w:rFonts w:cs="IntelOne Display AR Bold"/>
          <w:sz w:val="16"/>
          <w:szCs w:val="16"/>
        </w:rPr>
      </w:pPr>
      <w:r w:rsidRPr="00EC26C7">
        <w:rPr>
          <w:rFonts w:cs="IntelOne Display AR Bold"/>
          <w:sz w:val="16"/>
          <w:szCs w:val="16"/>
        </w:rPr>
        <w:t># other_errors.txt</w:t>
      </w:r>
    </w:p>
    <w:p w14:paraId="3B1FBCC2" w14:textId="43423233" w:rsidR="00EC26C7" w:rsidRPr="00EC26C7" w:rsidRDefault="00EC26C7" w:rsidP="00EC26C7">
      <w:pPr>
        <w:spacing w:after="0"/>
        <w:rPr>
          <w:rFonts w:cs="IntelOne Display AR Bold"/>
          <w:sz w:val="16"/>
          <w:szCs w:val="16"/>
        </w:rPr>
      </w:pPr>
      <w:r w:rsidRPr="00EC26C7">
        <w:rPr>
          <w:rFonts w:cs="IntelOne Display AR Bold"/>
          <w:sz w:val="16"/>
          <w:szCs w:val="16"/>
        </w:rPr>
        <w:t>compiler/c2/Test6866651.java</w:t>
      </w:r>
    </w:p>
    <w:p w14:paraId="4B993CF6"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compiler/c2/TestMergeStores.java#id0</w:t>
      </w:r>
    </w:p>
    <w:p w14:paraId="50C4851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compiler/c2/TestMergeStores.java#id1</w:t>
      </w:r>
    </w:p>
    <w:p w14:paraId="1E3236B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compiler/c2/TestMergeStores.java#id2</w:t>
      </w:r>
    </w:p>
    <w:p w14:paraId="076909C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compiler/c2/TestShiftRightAndAccumulate.java#id0</w:t>
      </w:r>
    </w:p>
    <w:p w14:paraId="63A808B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compiler/c2/TestShiftRightAndAccumulate.java#id1</w:t>
      </w:r>
    </w:p>
    <w:p w14:paraId="129EDC1B" w14:textId="4062C831" w:rsidR="00D02AA8" w:rsidRDefault="00EC26C7" w:rsidP="00EC26C7">
      <w:pPr>
        <w:spacing w:after="0"/>
        <w:rPr>
          <w:rFonts w:cs="IntelOne Display AR Bold"/>
          <w:sz w:val="16"/>
          <w:szCs w:val="16"/>
        </w:rPr>
      </w:pPr>
      <w:r w:rsidRPr="00EC26C7">
        <w:rPr>
          <w:rFonts w:cs="IntelOne Display AR Bold"/>
          <w:sz w:val="16"/>
          <w:szCs w:val="16"/>
        </w:rPr>
        <w:t>compiler/c2/TestUnsignedByteCompare1.java</w:t>
      </w:r>
    </w:p>
    <w:p w14:paraId="5B4889A8" w14:textId="77777777" w:rsidR="00EC26C7" w:rsidRDefault="00EC26C7" w:rsidP="00EC26C7">
      <w:pPr>
        <w:spacing w:after="0"/>
        <w:rPr>
          <w:rFonts w:cs="IntelOne Display AR Bold"/>
          <w:sz w:val="16"/>
          <w:szCs w:val="16"/>
        </w:rPr>
      </w:pPr>
    </w:p>
    <w:p w14:paraId="0FE65A10" w14:textId="443C1EC9" w:rsidR="00EC26C7" w:rsidRDefault="00EC26C7" w:rsidP="00EC26C7">
      <w:pPr>
        <w:spacing w:after="0"/>
        <w:rPr>
          <w:rFonts w:cs="IntelOne Display AR Bold"/>
          <w:sz w:val="16"/>
          <w:szCs w:val="16"/>
        </w:rPr>
      </w:pPr>
      <w:r>
        <w:rPr>
          <w:rFonts w:cs="IntelOne Display AR Bold"/>
          <w:sz w:val="16"/>
          <w:szCs w:val="16"/>
        </w:rPr>
        <w:t>Two new failures after first NDD patch integration.</w:t>
      </w:r>
    </w:p>
    <w:p w14:paraId="310A9A12" w14:textId="77777777" w:rsidR="00EC26C7" w:rsidRDefault="00EC26C7" w:rsidP="00EC26C7">
      <w:pPr>
        <w:spacing w:after="0"/>
        <w:rPr>
          <w:rFonts w:cs="IntelOne Display AR Bold"/>
          <w:sz w:val="16"/>
          <w:szCs w:val="16"/>
        </w:rPr>
      </w:pPr>
    </w:p>
    <w:p w14:paraId="21663292" w14:textId="72B1BB73" w:rsidR="00AA2E80" w:rsidRDefault="00AA2E80" w:rsidP="00226FC1">
      <w:pPr>
        <w:spacing w:after="0"/>
        <w:rPr>
          <w:rFonts w:cs="IntelOne Display AR Bold"/>
          <w:sz w:val="16"/>
          <w:szCs w:val="16"/>
        </w:rPr>
      </w:pPr>
      <w:r w:rsidRPr="00AA2E80">
        <w:rPr>
          <w:rFonts w:cs="IntelOne Display AR Bold"/>
          <w:noProof/>
          <w:sz w:val="16"/>
          <w:szCs w:val="16"/>
        </w:rPr>
        <w:drawing>
          <wp:inline distT="0" distB="0" distL="0" distR="0" wp14:anchorId="1A58F23D" wp14:editId="4F563283">
            <wp:extent cx="5731510" cy="593090"/>
            <wp:effectExtent l="0" t="0" r="2540" b="0"/>
            <wp:docPr id="182427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5836" name=""/>
                    <pic:cNvPicPr/>
                  </pic:nvPicPr>
                  <pic:blipFill>
                    <a:blip r:embed="rId282"/>
                    <a:stretch>
                      <a:fillRect/>
                    </a:stretch>
                  </pic:blipFill>
                  <pic:spPr>
                    <a:xfrm>
                      <a:off x="0" y="0"/>
                      <a:ext cx="5731510" cy="593090"/>
                    </a:xfrm>
                    <a:prstGeom prst="rect">
                      <a:avLst/>
                    </a:prstGeom>
                  </pic:spPr>
                </pic:pic>
              </a:graphicData>
            </a:graphic>
          </wp:inline>
        </w:drawing>
      </w:r>
    </w:p>
    <w:p w14:paraId="0455D80B" w14:textId="77777777" w:rsidR="00AA2E80" w:rsidRDefault="00AA2E80" w:rsidP="00226FC1">
      <w:pPr>
        <w:spacing w:after="0"/>
        <w:rPr>
          <w:rFonts w:cs="IntelOne Display AR Bold"/>
          <w:sz w:val="16"/>
          <w:szCs w:val="16"/>
        </w:rPr>
      </w:pPr>
    </w:p>
    <w:p w14:paraId="2569F429" w14:textId="77777777" w:rsidR="00D049A8" w:rsidRDefault="00D049A8" w:rsidP="00226FC1">
      <w:pPr>
        <w:spacing w:after="0"/>
        <w:rPr>
          <w:rFonts w:cs="IntelOne Display AR Bold"/>
          <w:sz w:val="16"/>
          <w:szCs w:val="16"/>
        </w:rPr>
      </w:pPr>
    </w:p>
    <w:p w14:paraId="36B5A6AE" w14:textId="7F7E8EA2" w:rsidR="00D049A8" w:rsidRDefault="00D049A8" w:rsidP="00226FC1">
      <w:pPr>
        <w:spacing w:after="0"/>
        <w:rPr>
          <w:rFonts w:cs="IntelOne Display AR Bold"/>
          <w:sz w:val="16"/>
          <w:szCs w:val="16"/>
        </w:rPr>
      </w:pPr>
      <w:r w:rsidRPr="00D049A8">
        <w:rPr>
          <w:rFonts w:cs="IntelOne Display AR Bold"/>
          <w:noProof/>
          <w:sz w:val="16"/>
          <w:szCs w:val="16"/>
        </w:rPr>
        <w:drawing>
          <wp:inline distT="0" distB="0" distL="0" distR="0" wp14:anchorId="3532E140" wp14:editId="7EDC10BE">
            <wp:extent cx="5731510" cy="1066800"/>
            <wp:effectExtent l="0" t="0" r="2540" b="0"/>
            <wp:docPr id="1915416234"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6234" name="Picture 1" descr="A blue and white text&#10;&#10;AI-generated content may be incorrect."/>
                    <pic:cNvPicPr/>
                  </pic:nvPicPr>
                  <pic:blipFill>
                    <a:blip r:embed="rId283"/>
                    <a:stretch>
                      <a:fillRect/>
                    </a:stretch>
                  </pic:blipFill>
                  <pic:spPr>
                    <a:xfrm>
                      <a:off x="0" y="0"/>
                      <a:ext cx="5731510" cy="1066800"/>
                    </a:xfrm>
                    <a:prstGeom prst="rect">
                      <a:avLst/>
                    </a:prstGeom>
                  </pic:spPr>
                </pic:pic>
              </a:graphicData>
            </a:graphic>
          </wp:inline>
        </w:drawing>
      </w:r>
    </w:p>
    <w:p w14:paraId="3E738DEB" w14:textId="77777777" w:rsidR="00D049A8" w:rsidRDefault="00D049A8" w:rsidP="00226FC1">
      <w:pPr>
        <w:spacing w:after="0"/>
        <w:rPr>
          <w:rFonts w:cs="IntelOne Display AR Bold"/>
          <w:sz w:val="16"/>
          <w:szCs w:val="16"/>
        </w:rPr>
      </w:pPr>
    </w:p>
    <w:p w14:paraId="26C483BC" w14:textId="292453CB" w:rsidR="00D049A8" w:rsidRDefault="00047483" w:rsidP="00226FC1">
      <w:pPr>
        <w:spacing w:after="0"/>
        <w:rPr>
          <w:rFonts w:cs="IntelOne Display AR Bold"/>
          <w:sz w:val="16"/>
          <w:szCs w:val="16"/>
        </w:rPr>
      </w:pPr>
      <w:r w:rsidRPr="00047483">
        <w:rPr>
          <w:rFonts w:cs="IntelOne Display AR Bold"/>
          <w:noProof/>
          <w:sz w:val="16"/>
          <w:szCs w:val="16"/>
        </w:rPr>
        <w:lastRenderedPageBreak/>
        <w:drawing>
          <wp:inline distT="0" distB="0" distL="0" distR="0" wp14:anchorId="71AF55CE" wp14:editId="4FE53A9C">
            <wp:extent cx="5731510" cy="2272665"/>
            <wp:effectExtent l="0" t="0" r="2540" b="0"/>
            <wp:docPr id="96712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6563" name="Picture 1" descr="A screenshot of a computer&#10;&#10;AI-generated content may be incorrect."/>
                    <pic:cNvPicPr/>
                  </pic:nvPicPr>
                  <pic:blipFill>
                    <a:blip r:embed="rId284"/>
                    <a:stretch>
                      <a:fillRect/>
                    </a:stretch>
                  </pic:blipFill>
                  <pic:spPr>
                    <a:xfrm>
                      <a:off x="0" y="0"/>
                      <a:ext cx="5731510" cy="2272665"/>
                    </a:xfrm>
                    <a:prstGeom prst="rect">
                      <a:avLst/>
                    </a:prstGeom>
                  </pic:spPr>
                </pic:pic>
              </a:graphicData>
            </a:graphic>
          </wp:inline>
        </w:drawing>
      </w:r>
    </w:p>
    <w:p w14:paraId="10AA6AFB" w14:textId="77777777" w:rsidR="004912CB" w:rsidRDefault="004912CB" w:rsidP="00226FC1">
      <w:pPr>
        <w:spacing w:after="0"/>
        <w:rPr>
          <w:rFonts w:cs="IntelOne Display AR Bold"/>
          <w:sz w:val="16"/>
          <w:szCs w:val="16"/>
        </w:rPr>
      </w:pPr>
    </w:p>
    <w:p w14:paraId="39D3DC6C" w14:textId="77777777" w:rsidR="004912CB" w:rsidRDefault="004912CB" w:rsidP="004912CB">
      <w:pPr>
        <w:rPr>
          <w:rFonts w:ascii="Cascadia Mono" w:hAnsi="Cascadia Mono"/>
          <w:b/>
          <w:bCs/>
          <w:sz w:val="16"/>
          <w:szCs w:val="16"/>
        </w:rPr>
      </w:pPr>
    </w:p>
    <w:p w14:paraId="231BAF6F" w14:textId="1F891EFD" w:rsidR="004912CB" w:rsidRDefault="004912CB" w:rsidP="004912CB">
      <w:pPr>
        <w:rPr>
          <w:rFonts w:ascii="Cascadia Mono" w:hAnsi="Cascadia Mono"/>
          <w:b/>
          <w:bCs/>
          <w:sz w:val="16"/>
          <w:szCs w:val="16"/>
        </w:rPr>
      </w:pPr>
      <w:r>
        <w:rPr>
          <w:rFonts w:ascii="Cascadia Mono" w:hAnsi="Cascadia Mono"/>
          <w:b/>
          <w:bCs/>
          <w:sz w:val="16"/>
          <w:szCs w:val="16"/>
        </w:rPr>
        <w:t>Barrier optimization (ZGC with APX</w:t>
      </w:r>
      <w:proofErr w:type="gramStart"/>
      <w:r>
        <w:rPr>
          <w:rFonts w:ascii="Cascadia Mono" w:hAnsi="Cascadia Mono"/>
          <w:b/>
          <w:bCs/>
          <w:sz w:val="16"/>
          <w:szCs w:val="16"/>
        </w:rPr>
        <w:t>):-</w:t>
      </w:r>
      <w:proofErr w:type="gramEnd"/>
    </w:p>
    <w:p w14:paraId="0FBBFF1E" w14:textId="748D149B" w:rsidR="004912CB" w:rsidRDefault="004912CB" w:rsidP="004912CB">
      <w:pPr>
        <w:pStyle w:val="ListParagraph"/>
        <w:numPr>
          <w:ilvl w:val="0"/>
          <w:numId w:val="18"/>
        </w:numPr>
        <w:spacing w:line="259" w:lineRule="auto"/>
        <w:rPr>
          <w:rFonts w:ascii="Cascadia Mono" w:hAnsi="Cascadia Mono"/>
          <w:b/>
          <w:bCs/>
          <w:sz w:val="16"/>
          <w:szCs w:val="16"/>
        </w:rPr>
      </w:pPr>
      <w:r w:rsidRPr="00670C64">
        <w:rPr>
          <w:rFonts w:ascii="Cascadia Mono" w:hAnsi="Cascadia Mono"/>
          <w:b/>
          <w:bCs/>
          <w:sz w:val="16"/>
          <w:szCs w:val="16"/>
        </w:rPr>
        <w:t xml:space="preserve">There is </w:t>
      </w:r>
      <w:r w:rsidR="00A1053A">
        <w:rPr>
          <w:rFonts w:ascii="Cascadia Mono" w:hAnsi="Cascadia Mono"/>
          <w:b/>
          <w:bCs/>
          <w:sz w:val="16"/>
          <w:szCs w:val="16"/>
        </w:rPr>
        <w:t>scope for optimization in the write barrier. By dedicating one of the new 16 EGPRs as scratch register, we can save an expensive</w:t>
      </w:r>
      <w:r w:rsidRPr="00670C64">
        <w:rPr>
          <w:rFonts w:ascii="Cascadia Mono" w:hAnsi="Cascadia Mono"/>
          <w:b/>
          <w:bCs/>
          <w:sz w:val="16"/>
          <w:szCs w:val="16"/>
        </w:rPr>
        <w:t xml:space="preserve"> push and pop per write barrier</w:t>
      </w:r>
      <w:r>
        <w:rPr>
          <w:rFonts w:ascii="Cascadia Mono" w:hAnsi="Cascadia Mono"/>
          <w:b/>
          <w:bCs/>
          <w:sz w:val="16"/>
          <w:szCs w:val="16"/>
        </w:rPr>
        <w:t>.</w:t>
      </w:r>
    </w:p>
    <w:p w14:paraId="641B26AC" w14:textId="677722C5" w:rsidR="00711BDB" w:rsidRPr="000C483E" w:rsidRDefault="004912CB" w:rsidP="004912CB">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At the minimum</w:t>
      </w:r>
      <w:r w:rsidR="009F5EDB">
        <w:rPr>
          <w:rFonts w:ascii="Cascadia Mono" w:hAnsi="Cascadia Mono"/>
          <w:b/>
          <w:bCs/>
          <w:sz w:val="16"/>
          <w:szCs w:val="16"/>
        </w:rPr>
        <w:t>,</w:t>
      </w:r>
      <w:r>
        <w:rPr>
          <w:rFonts w:ascii="Cascadia Mono" w:hAnsi="Cascadia Mono"/>
          <w:b/>
          <w:bCs/>
          <w:sz w:val="16"/>
          <w:szCs w:val="16"/>
        </w:rPr>
        <w:t xml:space="preserve">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with PPX </w:t>
      </w:r>
      <w:r w:rsidR="009F5EDB">
        <w:rPr>
          <w:rFonts w:ascii="Cascadia Mono" w:hAnsi="Cascadia Mono"/>
          <w:b/>
          <w:bCs/>
          <w:sz w:val="16"/>
          <w:szCs w:val="16"/>
        </w:rPr>
        <w:t>hints</w:t>
      </w:r>
      <w:r w:rsidR="00076115">
        <w:rPr>
          <w:rFonts w:ascii="Cascadia Mono" w:hAnsi="Cascadia Mono"/>
          <w:b/>
          <w:bCs/>
          <w:sz w:val="16"/>
          <w:szCs w:val="16"/>
        </w:rPr>
        <w:t>,</w:t>
      </w:r>
      <w:r w:rsidR="009F5EDB">
        <w:rPr>
          <w:rFonts w:ascii="Cascadia Mono" w:hAnsi="Cascadia Mono"/>
          <w:b/>
          <w:bCs/>
          <w:sz w:val="16"/>
          <w:szCs w:val="16"/>
        </w:rPr>
        <w:t xml:space="preserve"> which forwards the register value being pushed if not modified</w:t>
      </w:r>
      <w:r w:rsidR="00987D95">
        <w:rPr>
          <w:rFonts w:ascii="Cascadia Mono" w:hAnsi="Cascadia Mono"/>
          <w:b/>
          <w:bCs/>
          <w:sz w:val="16"/>
          <w:szCs w:val="16"/>
        </w:rPr>
        <w:t>.</w:t>
      </w:r>
    </w:p>
    <w:p w14:paraId="3674CC71" w14:textId="0D7A8106" w:rsidR="004912CB" w:rsidRPr="00C46BC7" w:rsidRDefault="00711BDB" w:rsidP="00C46BC7">
      <w:pPr>
        <w:rPr>
          <w:rFonts w:ascii="Cascadia Mono" w:hAnsi="Cascadia Mono"/>
          <w:b/>
          <w:bCs/>
          <w:sz w:val="16"/>
          <w:szCs w:val="16"/>
        </w:rPr>
      </w:pPr>
      <w:r>
        <w:rPr>
          <w:rFonts w:ascii="Cascadia Mono" w:hAnsi="Cascadia Mono"/>
          <w:b/>
          <w:bCs/>
          <w:sz w:val="16"/>
          <w:szCs w:val="16"/>
        </w:rPr>
        <w:t>The following sequence is part of the fast pa</w:t>
      </w:r>
      <w:r w:rsidR="000C483E">
        <w:rPr>
          <w:rFonts w:ascii="Cascadia Mono" w:hAnsi="Cascadia Mono"/>
          <w:b/>
          <w:bCs/>
          <w:sz w:val="16"/>
          <w:szCs w:val="16"/>
        </w:rPr>
        <w:t>t</w:t>
      </w:r>
      <w:r w:rsidR="00C00209">
        <w:rPr>
          <w:rFonts w:ascii="Cascadia Mono" w:hAnsi="Cascadia Mono"/>
          <w:b/>
          <w:bCs/>
          <w:sz w:val="16"/>
          <w:szCs w:val="16"/>
        </w:rPr>
        <w:t>h</w:t>
      </w:r>
      <w:r>
        <w:rPr>
          <w:rFonts w:ascii="Cascadia Mono" w:hAnsi="Cascadia Mono"/>
          <w:b/>
          <w:bCs/>
          <w:sz w:val="16"/>
          <w:szCs w:val="16"/>
        </w:rPr>
        <w:t xml:space="preserve">. </w:t>
      </w:r>
      <w:r w:rsidR="004912CB" w:rsidRPr="00670C64">
        <w:rPr>
          <w:rFonts w:ascii="Cascadia Mono" w:hAnsi="Cascadia Mono"/>
          <w:b/>
          <w:bCs/>
          <w:noProof/>
          <w:sz w:val="16"/>
          <w:szCs w:val="16"/>
        </w:rPr>
        <w:drawing>
          <wp:inline distT="0" distB="0" distL="0" distR="0" wp14:anchorId="0472C3A9" wp14:editId="41C8D10F">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5"/>
                    <a:stretch>
                      <a:fillRect/>
                    </a:stretch>
                  </pic:blipFill>
                  <pic:spPr>
                    <a:xfrm>
                      <a:off x="0" y="0"/>
                      <a:ext cx="5943600" cy="882650"/>
                    </a:xfrm>
                    <a:prstGeom prst="rect">
                      <a:avLst/>
                    </a:prstGeom>
                  </pic:spPr>
                </pic:pic>
              </a:graphicData>
            </a:graphic>
          </wp:inline>
        </w:drawing>
      </w:r>
    </w:p>
    <w:p w14:paraId="12DC2B3F" w14:textId="77777777" w:rsidR="00003958" w:rsidRDefault="00A1289A" w:rsidP="00E4746F">
      <w:pPr>
        <w:pStyle w:val="ListParagraph"/>
        <w:numPr>
          <w:ilvl w:val="0"/>
          <w:numId w:val="18"/>
        </w:numPr>
        <w:spacing w:after="0"/>
        <w:rPr>
          <w:rFonts w:ascii="Cascadia Mono" w:hAnsi="Cascadia Mono" w:cs="IntelOne Display AR Bold"/>
          <w:sz w:val="16"/>
          <w:szCs w:val="16"/>
        </w:rPr>
      </w:pPr>
      <w:r w:rsidRPr="00A1289A">
        <w:rPr>
          <w:rFonts w:ascii="Cascadia Mono" w:hAnsi="Cascadia Mono" w:cs="IntelOne Display AR Bold"/>
          <w:sz w:val="16"/>
          <w:szCs w:val="16"/>
        </w:rPr>
        <w:t>With EGPR</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we have </w:t>
      </w:r>
      <w:r w:rsidR="00A1053A">
        <w:rPr>
          <w:rFonts w:ascii="Cascadia Mono" w:hAnsi="Cascadia Mono" w:cs="IntelOne Display AR Bold"/>
          <w:sz w:val="16"/>
          <w:szCs w:val="16"/>
        </w:rPr>
        <w:t>a</w:t>
      </w:r>
      <w:r w:rsidR="009B750A">
        <w:rPr>
          <w:rFonts w:ascii="Cascadia Mono" w:hAnsi="Cascadia Mono" w:cs="IntelOne Display AR Bold"/>
          <w:sz w:val="16"/>
          <w:szCs w:val="16"/>
        </w:rPr>
        <w:t xml:space="preserve">n </w:t>
      </w:r>
      <w:r w:rsidRPr="00A1289A">
        <w:rPr>
          <w:rFonts w:ascii="Cascadia Mono" w:hAnsi="Cascadia Mono" w:cs="IntelOne Display AR Bold"/>
          <w:sz w:val="16"/>
          <w:szCs w:val="16"/>
        </w:rPr>
        <w:t xml:space="preserve">additional 16 registers at </w:t>
      </w:r>
      <w:r w:rsidR="00E4746F">
        <w:rPr>
          <w:rFonts w:ascii="Cascadia Mono" w:hAnsi="Cascadia Mono" w:cs="IntelOne Display AR Bold"/>
          <w:sz w:val="16"/>
          <w:szCs w:val="16"/>
        </w:rPr>
        <w:t xml:space="preserve">our </w:t>
      </w:r>
      <w:r w:rsidRPr="00A1289A">
        <w:rPr>
          <w:rFonts w:ascii="Cascadia Mono" w:hAnsi="Cascadia Mono" w:cs="IntelOne Display AR Bold"/>
          <w:sz w:val="16"/>
          <w:szCs w:val="16"/>
        </w:rPr>
        <w:t>disposal</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t>
      </w:r>
      <w:proofErr w:type="gramStart"/>
      <w:r>
        <w:rPr>
          <w:rFonts w:ascii="Cascadia Mono" w:hAnsi="Cascadia Mono" w:cs="IntelOne Display AR Bold"/>
          <w:sz w:val="16"/>
          <w:szCs w:val="16"/>
        </w:rPr>
        <w:t>its</w:t>
      </w:r>
      <w:proofErr w:type="gramEnd"/>
      <w:r>
        <w:rPr>
          <w:rFonts w:ascii="Cascadia Mono" w:hAnsi="Cascadia Mono" w:cs="IntelOne Display AR Bold"/>
          <w:sz w:val="16"/>
          <w:szCs w:val="16"/>
        </w:rPr>
        <w:t xml:space="preserve"> ok to reserve </w:t>
      </w:r>
      <w:r w:rsidR="00166218">
        <w:rPr>
          <w:rFonts w:ascii="Cascadia Mono" w:hAnsi="Cascadia Mono" w:cs="IntelOne Display AR Bold"/>
          <w:sz w:val="16"/>
          <w:szCs w:val="16"/>
        </w:rPr>
        <w:t xml:space="preserve">a </w:t>
      </w:r>
      <w:r>
        <w:rPr>
          <w:rFonts w:ascii="Cascadia Mono" w:hAnsi="Cascadia Mono" w:cs="IntelOne Display AR Bold"/>
          <w:sz w:val="16"/>
          <w:szCs w:val="16"/>
        </w:rPr>
        <w:t xml:space="preserve">few </w:t>
      </w:r>
    </w:p>
    <w:p w14:paraId="0589C90A" w14:textId="365FC382" w:rsidR="00166218" w:rsidRDefault="00166218" w:rsidP="00E4746F">
      <w:pPr>
        <w:pStyle w:val="ListParagraph"/>
        <w:numPr>
          <w:ilvl w:val="0"/>
          <w:numId w:val="18"/>
        </w:numPr>
        <w:spacing w:after="0"/>
        <w:rPr>
          <w:rFonts w:ascii="Cascadia Mono" w:hAnsi="Cascadia Mono" w:cs="IntelOne Display AR Bold"/>
          <w:sz w:val="16"/>
          <w:szCs w:val="16"/>
        </w:rPr>
      </w:pPr>
      <w:r>
        <w:rPr>
          <w:rFonts w:ascii="Cascadia Mono" w:hAnsi="Cascadia Mono" w:cs="IntelOne Display AR Bold"/>
          <w:sz w:val="16"/>
          <w:szCs w:val="16"/>
        </w:rPr>
        <w:t>registers can be used to optimize push-pop sequenc</w:t>
      </w:r>
      <w:r w:rsidR="0062404F">
        <w:rPr>
          <w:rFonts w:ascii="Cascadia Mono" w:hAnsi="Cascadia Mono" w:cs="IntelOne Display AR Bold"/>
          <w:sz w:val="16"/>
          <w:szCs w:val="16"/>
        </w:rPr>
        <w:t xml:space="preserve">e after measuring performance impact. </w:t>
      </w:r>
    </w:p>
    <w:p w14:paraId="5832E6B9" w14:textId="378DA0A3" w:rsidR="00F30915" w:rsidRDefault="007079E4" w:rsidP="00F30915">
      <w:pPr>
        <w:pStyle w:val="ListParagraph"/>
        <w:numPr>
          <w:ilvl w:val="0"/>
          <w:numId w:val="18"/>
        </w:numPr>
        <w:spacing w:after="0"/>
        <w:rPr>
          <w:rFonts w:ascii="Cascadia Mono" w:hAnsi="Cascadia Mono" w:cs="IntelOne Display AR Bold"/>
          <w:sz w:val="16"/>
          <w:szCs w:val="16"/>
        </w:rPr>
      </w:pPr>
      <w:proofErr w:type="spellStart"/>
      <w:proofErr w:type="gramStart"/>
      <w:r w:rsidRPr="007079E4">
        <w:rPr>
          <w:rFonts w:ascii="Cascadia Mono" w:hAnsi="Cascadia Mono" w:cs="IntelOne Display AR Bold"/>
          <w:sz w:val="16"/>
          <w:szCs w:val="16"/>
        </w:rPr>
        <w:t>ZBarrierSetAssembler</w:t>
      </w:r>
      <w:proofErr w:type="spellEnd"/>
      <w:r w:rsidRPr="007079E4">
        <w:rPr>
          <w:rFonts w:ascii="Cascadia Mono" w:hAnsi="Cascadia Mono" w:cs="IntelOne Display AR Bold"/>
          <w:sz w:val="16"/>
          <w:szCs w:val="16"/>
        </w:rPr>
        <w:t>::</w:t>
      </w:r>
      <w:proofErr w:type="spellStart"/>
      <w:proofErr w:type="gramEnd"/>
      <w:r w:rsidRPr="007079E4">
        <w:rPr>
          <w:rFonts w:ascii="Cascadia Mono" w:hAnsi="Cascadia Mono" w:cs="IntelOne Display AR Bold"/>
          <w:sz w:val="16"/>
          <w:szCs w:val="16"/>
        </w:rPr>
        <w:t>store_barrier_medium</w:t>
      </w:r>
      <w:proofErr w:type="spellEnd"/>
      <w:r w:rsidR="00B02841">
        <w:rPr>
          <w:rFonts w:ascii="Cascadia Mono" w:hAnsi="Cascadia Mono" w:cs="IntelOne Display AR Bold"/>
          <w:sz w:val="16"/>
          <w:szCs w:val="16"/>
        </w:rPr>
        <w:t xml:space="preserve"> also has spill sequence</w:t>
      </w:r>
      <w:r w:rsidR="009B750A">
        <w:rPr>
          <w:rFonts w:ascii="Cascadia Mono" w:hAnsi="Cascadia Mono" w:cs="IntelOne Display AR Bold"/>
          <w:sz w:val="16"/>
          <w:szCs w:val="16"/>
        </w:rPr>
        <w:t>,</w:t>
      </w:r>
      <w:r w:rsidR="00B02841">
        <w:rPr>
          <w:rFonts w:ascii="Cascadia Mono" w:hAnsi="Cascadia Mono" w:cs="IntelOne Display AR Bold"/>
          <w:sz w:val="16"/>
          <w:szCs w:val="16"/>
        </w:rPr>
        <w:t xml:space="preserve"> which can </w:t>
      </w:r>
      <w:r w:rsidR="009B750A">
        <w:rPr>
          <w:rFonts w:ascii="Cascadia Mono" w:hAnsi="Cascadia Mono" w:cs="IntelOne Display AR Bold"/>
          <w:sz w:val="16"/>
          <w:szCs w:val="16"/>
        </w:rPr>
        <w:t>benefit</w:t>
      </w:r>
      <w:r w:rsidR="00B02841">
        <w:rPr>
          <w:rFonts w:ascii="Cascadia Mono" w:hAnsi="Cascadia Mono" w:cs="IntelOne Display AR Bold"/>
          <w:sz w:val="16"/>
          <w:szCs w:val="16"/>
        </w:rPr>
        <w:t xml:space="preserve"> from PPX hints.</w:t>
      </w:r>
    </w:p>
    <w:p w14:paraId="6B691175" w14:textId="77777777" w:rsidR="00DD1F3A" w:rsidRDefault="00DD1F3A" w:rsidP="00DD1F3A">
      <w:pPr>
        <w:spacing w:after="0"/>
        <w:rPr>
          <w:rFonts w:ascii="Cascadia Mono" w:hAnsi="Cascadia Mono" w:cs="IntelOne Display AR Bold"/>
          <w:sz w:val="16"/>
          <w:szCs w:val="16"/>
        </w:rPr>
      </w:pPr>
    </w:p>
    <w:p w14:paraId="4F1EB2DD" w14:textId="0003AFDD" w:rsidR="00DD1F3A" w:rsidRDefault="00DD1F3A" w:rsidP="00DD1F3A">
      <w:pPr>
        <w:spacing w:after="0"/>
        <w:rPr>
          <w:rFonts w:ascii="Cascadia Mono" w:hAnsi="Cascadia Mono" w:cs="IntelOne Display AR Bold"/>
          <w:sz w:val="16"/>
          <w:szCs w:val="16"/>
        </w:rPr>
      </w:pPr>
      <w:r>
        <w:rPr>
          <w:rFonts w:ascii="Cascadia Mono" w:hAnsi="Cascadia Mono" w:cs="IntelOne Display AR Bold"/>
          <w:sz w:val="16"/>
          <w:szCs w:val="16"/>
        </w:rPr>
        <w:t xml:space="preserve">ZGC does </w:t>
      </w:r>
      <w:r w:rsidR="007E328F">
        <w:rPr>
          <w:rFonts w:ascii="Cascadia Mono" w:hAnsi="Cascadia Mono" w:cs="IntelOne Display AR Bold"/>
          <w:sz w:val="16"/>
          <w:szCs w:val="16"/>
        </w:rPr>
        <w:t xml:space="preserve">not </w:t>
      </w:r>
      <w:r>
        <w:rPr>
          <w:rFonts w:ascii="Cascadia Mono" w:hAnsi="Cascadia Mono" w:cs="IntelOne Display AR Bold"/>
          <w:sz w:val="16"/>
          <w:szCs w:val="16"/>
        </w:rPr>
        <w:t>use</w:t>
      </w:r>
      <w:r w:rsidR="000313A3">
        <w:rPr>
          <w:rFonts w:ascii="Cascadia Mono" w:hAnsi="Cascadia Mono" w:cs="IntelOne Display AR Bold"/>
          <w:sz w:val="16"/>
          <w:szCs w:val="16"/>
        </w:rPr>
        <w:t>s</w:t>
      </w:r>
      <w:r>
        <w:rPr>
          <w:rFonts w:ascii="Cascadia Mono" w:hAnsi="Cascadia Mono" w:cs="IntelOne Display AR Bold"/>
          <w:sz w:val="16"/>
          <w:szCs w:val="16"/>
        </w:rPr>
        <w:t xml:space="preserve"> compressed </w:t>
      </w:r>
      <w:proofErr w:type="spellStart"/>
      <w:r>
        <w:rPr>
          <w:rFonts w:ascii="Cascadia Mono" w:hAnsi="Cascadia Mono" w:cs="IntelOne Display AR Bold"/>
          <w:sz w:val="16"/>
          <w:szCs w:val="16"/>
        </w:rPr>
        <w:t>oop</w:t>
      </w:r>
      <w:proofErr w:type="spellEnd"/>
      <w:r>
        <w:rPr>
          <w:rFonts w:ascii="Cascadia Mono" w:hAnsi="Cascadia Mono" w:cs="IntelOne Display AR Bold"/>
          <w:sz w:val="16"/>
          <w:szCs w:val="16"/>
        </w:rPr>
        <w:t xml:space="preserve"> pointers</w:t>
      </w:r>
      <w:r w:rsidR="00F800AB">
        <w:rPr>
          <w:rFonts w:ascii="Cascadia Mono" w:hAnsi="Cascadia Mono" w:cs="IntelOne Display AR Bold"/>
          <w:sz w:val="16"/>
          <w:szCs w:val="16"/>
        </w:rPr>
        <w:t>,</w:t>
      </w:r>
      <w:r w:rsidR="007E328F">
        <w:rPr>
          <w:rFonts w:ascii="Cascadia Mono" w:hAnsi="Cascadia Mono" w:cs="IntelOne Display AR Bold"/>
          <w:sz w:val="16"/>
          <w:szCs w:val="16"/>
        </w:rPr>
        <w:t xml:space="preserve"> so no </w:t>
      </w:r>
      <w:proofErr w:type="spellStart"/>
      <w:r w:rsidR="007E328F">
        <w:rPr>
          <w:rFonts w:ascii="Cascadia Mono" w:hAnsi="Cascadia Mono" w:cs="IntelOne Display AR Bold"/>
          <w:sz w:val="16"/>
          <w:szCs w:val="16"/>
        </w:rPr>
        <w:t>StoreN</w:t>
      </w:r>
      <w:proofErr w:type="spellEnd"/>
      <w:r w:rsidR="007E328F">
        <w:rPr>
          <w:rFonts w:ascii="Cascadia Mono" w:hAnsi="Cascadia Mono" w:cs="IntelOne Display AR Bold"/>
          <w:sz w:val="16"/>
          <w:szCs w:val="16"/>
        </w:rPr>
        <w:t xml:space="preserve"> / LoadN</w:t>
      </w:r>
    </w:p>
    <w:p w14:paraId="704C9405" w14:textId="77777777" w:rsidR="007A4369" w:rsidRDefault="007A4369" w:rsidP="00DD1F3A">
      <w:pPr>
        <w:spacing w:after="0"/>
        <w:rPr>
          <w:rFonts w:ascii="Cascadia Mono" w:hAnsi="Cascadia Mono" w:cs="IntelOne Display AR Bold"/>
          <w:sz w:val="16"/>
          <w:szCs w:val="16"/>
        </w:rPr>
      </w:pPr>
    </w:p>
    <w:p w14:paraId="290E1190" w14:textId="6BB95E78" w:rsidR="007A4369" w:rsidRDefault="007A4369" w:rsidP="00DD1F3A">
      <w:pPr>
        <w:spacing w:after="0"/>
        <w:rPr>
          <w:rFonts w:ascii="Cascadia Mono" w:hAnsi="Cascadia Mono" w:cs="IntelOne Display AR Bold"/>
          <w:sz w:val="16"/>
          <w:szCs w:val="16"/>
        </w:rPr>
      </w:pPr>
    </w:p>
    <w:p w14:paraId="37458B58" w14:textId="0A2B6AC2" w:rsidR="00691F40" w:rsidRDefault="00691F40" w:rsidP="00DD1F3A">
      <w:pPr>
        <w:spacing w:after="0"/>
        <w:rPr>
          <w:rFonts w:ascii="Cascadia Mono" w:hAnsi="Cascadia Mono" w:cs="IntelOne Display AR Bold"/>
          <w:sz w:val="16"/>
          <w:szCs w:val="16"/>
        </w:rPr>
      </w:pPr>
      <w:r w:rsidRPr="00691F40">
        <w:rPr>
          <w:rFonts w:ascii="Cascadia Mono" w:hAnsi="Cascadia Mono" w:cs="IntelOne Display AR Bold"/>
          <w:noProof/>
          <w:sz w:val="16"/>
          <w:szCs w:val="16"/>
        </w:rPr>
        <w:drawing>
          <wp:inline distT="0" distB="0" distL="0" distR="0" wp14:anchorId="3EAB56CA" wp14:editId="05B48160">
            <wp:extent cx="5731510" cy="1383665"/>
            <wp:effectExtent l="0" t="0" r="2540" b="6985"/>
            <wp:docPr id="347512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2829" name="Picture 1" descr="A screenshot of a computer&#10;&#10;AI-generated content may be incorrect."/>
                    <pic:cNvPicPr/>
                  </pic:nvPicPr>
                  <pic:blipFill>
                    <a:blip r:embed="rId286"/>
                    <a:stretch>
                      <a:fillRect/>
                    </a:stretch>
                  </pic:blipFill>
                  <pic:spPr>
                    <a:xfrm>
                      <a:off x="0" y="0"/>
                      <a:ext cx="5731510" cy="1383665"/>
                    </a:xfrm>
                    <a:prstGeom prst="rect">
                      <a:avLst/>
                    </a:prstGeom>
                  </pic:spPr>
                </pic:pic>
              </a:graphicData>
            </a:graphic>
          </wp:inline>
        </w:drawing>
      </w:r>
    </w:p>
    <w:p w14:paraId="35ACCCAD" w14:textId="77777777" w:rsidR="003C5BB6" w:rsidRDefault="003C5BB6" w:rsidP="00DD1F3A">
      <w:pPr>
        <w:spacing w:after="0"/>
        <w:rPr>
          <w:rFonts w:ascii="Cascadia Mono" w:hAnsi="Cascadia Mono" w:cs="IntelOne Display AR Bold"/>
          <w:sz w:val="16"/>
          <w:szCs w:val="16"/>
        </w:rPr>
      </w:pPr>
    </w:p>
    <w:p w14:paraId="73E22FFA" w14:textId="6893FF5D" w:rsidR="003C5BB6" w:rsidRDefault="003C5BB6" w:rsidP="00DD1F3A">
      <w:pPr>
        <w:spacing w:after="0"/>
        <w:rPr>
          <w:rFonts w:ascii="Cascadia Mono" w:hAnsi="Cascadia Mono" w:cs="IntelOne Display AR Bold"/>
          <w:sz w:val="16"/>
          <w:szCs w:val="16"/>
        </w:rPr>
      </w:pPr>
    </w:p>
    <w:p w14:paraId="132E0E1F" w14:textId="77777777" w:rsidR="00DF4040" w:rsidRDefault="00DF4040" w:rsidP="00DD1F3A">
      <w:pPr>
        <w:spacing w:after="0"/>
        <w:rPr>
          <w:rFonts w:ascii="Cascadia Mono" w:hAnsi="Cascadia Mono" w:cs="IntelOne Display AR Bold"/>
          <w:sz w:val="16"/>
          <w:szCs w:val="16"/>
        </w:rPr>
      </w:pPr>
    </w:p>
    <w:p w14:paraId="0578152A" w14:textId="77777777" w:rsidR="00DF4040" w:rsidRDefault="00DF4040" w:rsidP="00DD1F3A">
      <w:pPr>
        <w:spacing w:after="0"/>
        <w:rPr>
          <w:rFonts w:ascii="Cascadia Mono" w:hAnsi="Cascadia Mono" w:cs="IntelOne Display AR Bold"/>
          <w:sz w:val="16"/>
          <w:szCs w:val="16"/>
        </w:rPr>
      </w:pPr>
    </w:p>
    <w:p w14:paraId="5EC69567" w14:textId="77777777" w:rsidR="00DF4040" w:rsidRDefault="00DF4040" w:rsidP="00DD1F3A">
      <w:pPr>
        <w:spacing w:after="0"/>
        <w:rPr>
          <w:rFonts w:ascii="Cascadia Mono" w:hAnsi="Cascadia Mono" w:cs="IntelOne Display AR Bold"/>
          <w:sz w:val="16"/>
          <w:szCs w:val="16"/>
        </w:rPr>
      </w:pPr>
    </w:p>
    <w:p w14:paraId="57E5BA3C" w14:textId="77777777" w:rsidR="00DF4040" w:rsidRDefault="00DF4040" w:rsidP="00DD1F3A">
      <w:pPr>
        <w:spacing w:after="0"/>
        <w:rPr>
          <w:rFonts w:ascii="Cascadia Mono" w:hAnsi="Cascadia Mono" w:cs="IntelOne Display AR Bold"/>
          <w:sz w:val="16"/>
          <w:szCs w:val="16"/>
        </w:rPr>
      </w:pPr>
    </w:p>
    <w:p w14:paraId="14789AD6" w14:textId="77777777" w:rsidR="00DF4040" w:rsidRDefault="00DF4040" w:rsidP="00DD1F3A">
      <w:pPr>
        <w:spacing w:after="0"/>
        <w:rPr>
          <w:rFonts w:ascii="Cascadia Mono" w:hAnsi="Cascadia Mono" w:cs="IntelOne Display AR Bold"/>
          <w:sz w:val="16"/>
          <w:szCs w:val="16"/>
        </w:rPr>
      </w:pPr>
    </w:p>
    <w:p w14:paraId="24AB91FB" w14:textId="77777777" w:rsidR="00DF4040" w:rsidRDefault="00DF4040" w:rsidP="00DD1F3A">
      <w:pPr>
        <w:spacing w:after="0"/>
        <w:rPr>
          <w:rFonts w:ascii="Cascadia Mono" w:hAnsi="Cascadia Mono" w:cs="IntelOne Display AR Bold"/>
          <w:sz w:val="16"/>
          <w:szCs w:val="16"/>
        </w:rPr>
      </w:pPr>
    </w:p>
    <w:p w14:paraId="1945801A" w14:textId="77777777" w:rsidR="00DF4040" w:rsidRDefault="00DF4040" w:rsidP="00DD1F3A">
      <w:pPr>
        <w:spacing w:after="0"/>
        <w:rPr>
          <w:rFonts w:ascii="Cascadia Mono" w:hAnsi="Cascadia Mono" w:cs="IntelOne Display AR Bold"/>
          <w:sz w:val="16"/>
          <w:szCs w:val="16"/>
        </w:rPr>
      </w:pPr>
    </w:p>
    <w:p w14:paraId="10120DCE" w14:textId="77777777" w:rsidR="00DF4040" w:rsidRDefault="00DF4040" w:rsidP="00DD1F3A">
      <w:pPr>
        <w:spacing w:after="0"/>
        <w:rPr>
          <w:rFonts w:ascii="Cascadia Mono" w:hAnsi="Cascadia Mono" w:cs="IntelOne Display AR Bold"/>
          <w:sz w:val="16"/>
          <w:szCs w:val="16"/>
        </w:rPr>
      </w:pPr>
    </w:p>
    <w:p w14:paraId="14C0205C" w14:textId="77777777" w:rsidR="00DF4040" w:rsidRDefault="00DF4040" w:rsidP="00DD1F3A">
      <w:pPr>
        <w:spacing w:after="0"/>
        <w:rPr>
          <w:rFonts w:ascii="Cascadia Mono" w:hAnsi="Cascadia Mono" w:cs="IntelOne Display AR Bold"/>
          <w:sz w:val="16"/>
          <w:szCs w:val="16"/>
        </w:rPr>
      </w:pPr>
    </w:p>
    <w:p w14:paraId="02AD6D12" w14:textId="3B3F4FAF" w:rsidR="003C5BB6" w:rsidRDefault="003C5BB6" w:rsidP="00DD1F3A">
      <w:pPr>
        <w:spacing w:after="0"/>
        <w:rPr>
          <w:rFonts w:ascii="Cascadia Mono" w:hAnsi="Cascadia Mono" w:cs="IntelOne Display AR Bold"/>
          <w:sz w:val="16"/>
          <w:szCs w:val="16"/>
        </w:rPr>
      </w:pPr>
      <w:proofErr w:type="spellStart"/>
      <w:r>
        <w:rPr>
          <w:rFonts w:ascii="Cascadia Mono" w:hAnsi="Cascadia Mono" w:cs="IntelOne Display AR Bold"/>
          <w:sz w:val="16"/>
          <w:szCs w:val="16"/>
        </w:rPr>
        <w:t>AbstractDirectBuilder</w:t>
      </w:r>
      <w:proofErr w:type="spellEnd"/>
      <w:r>
        <w:rPr>
          <w:rFonts w:ascii="Cascadia Mono" w:hAnsi="Cascadia Mono" w:cs="IntelOne Display AR Bold"/>
          <w:sz w:val="16"/>
          <w:szCs w:val="16"/>
        </w:rPr>
        <w:t>&lt;M&gt;</w:t>
      </w:r>
    </w:p>
    <w:p w14:paraId="33DF2059" w14:textId="19644C31" w:rsidR="007A4369" w:rsidRDefault="003C5BB6" w:rsidP="00DD1F3A">
      <w:pPr>
        <w:spacing w:after="0"/>
        <w:rPr>
          <w:rFonts w:ascii="Cascadia Mono" w:hAnsi="Cascadia Mono" w:cs="IntelOne Display AR Bold"/>
          <w:sz w:val="16"/>
          <w:szCs w:val="16"/>
        </w:rPr>
      </w:pPr>
      <w:r w:rsidRPr="003C5BB6">
        <w:rPr>
          <w:rFonts w:ascii="Cascadia Mono" w:hAnsi="Cascadia Mono" w:cs="IntelOne Display AR Bold"/>
          <w:noProof/>
          <w:sz w:val="16"/>
          <w:szCs w:val="16"/>
        </w:rPr>
        <w:lastRenderedPageBreak/>
        <w:drawing>
          <wp:inline distT="0" distB="0" distL="0" distR="0" wp14:anchorId="456BDFE4" wp14:editId="01AFA556">
            <wp:extent cx="1942186" cy="294582"/>
            <wp:effectExtent l="0" t="0" r="1270" b="0"/>
            <wp:docPr id="1068846884" name="Picture 1"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6884" name="Picture 1" descr="A blue text on a white background&#10;&#10;AI-generated content may be incorrect."/>
                    <pic:cNvPicPr/>
                  </pic:nvPicPr>
                  <pic:blipFill>
                    <a:blip r:embed="rId287"/>
                    <a:stretch>
                      <a:fillRect/>
                    </a:stretch>
                  </pic:blipFill>
                  <pic:spPr>
                    <a:xfrm>
                      <a:off x="0" y="0"/>
                      <a:ext cx="2185206" cy="331442"/>
                    </a:xfrm>
                    <a:prstGeom prst="rect">
                      <a:avLst/>
                    </a:prstGeom>
                  </pic:spPr>
                </pic:pic>
              </a:graphicData>
            </a:graphic>
          </wp:inline>
        </w:drawing>
      </w:r>
    </w:p>
    <w:p w14:paraId="31DD84A5" w14:textId="77777777" w:rsidR="003C5BB6" w:rsidRDefault="003C5BB6" w:rsidP="00DD1F3A">
      <w:pPr>
        <w:spacing w:after="0"/>
        <w:rPr>
          <w:rFonts w:ascii="Cascadia Mono" w:hAnsi="Cascadia Mono" w:cs="IntelOne Display AR Bold"/>
          <w:sz w:val="16"/>
          <w:szCs w:val="16"/>
        </w:rPr>
      </w:pPr>
    </w:p>
    <w:p w14:paraId="4C6D8F3E" w14:textId="335FCC6E" w:rsidR="003B48E8" w:rsidRDefault="003B48E8" w:rsidP="00DD1F3A">
      <w:pPr>
        <w:spacing w:after="0"/>
        <w:rPr>
          <w:rFonts w:ascii="Cascadia Mono" w:hAnsi="Cascadia Mono" w:cs="IntelOne Display AR Bold"/>
          <w:sz w:val="16"/>
          <w:szCs w:val="16"/>
        </w:rPr>
      </w:pPr>
      <w:r w:rsidRPr="003B48E8">
        <w:rPr>
          <w:rFonts w:ascii="Cascadia Mono" w:hAnsi="Cascadia Mono" w:cs="IntelOne Display AR Bold"/>
          <w:noProof/>
          <w:sz w:val="16"/>
          <w:szCs w:val="16"/>
        </w:rPr>
        <w:drawing>
          <wp:inline distT="0" distB="0" distL="0" distR="0" wp14:anchorId="131BA45D" wp14:editId="059A8ECA">
            <wp:extent cx="5731510" cy="1337945"/>
            <wp:effectExtent l="0" t="0" r="2540" b="0"/>
            <wp:docPr id="74683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4925" name=""/>
                    <pic:cNvPicPr/>
                  </pic:nvPicPr>
                  <pic:blipFill>
                    <a:blip r:embed="rId288"/>
                    <a:stretch>
                      <a:fillRect/>
                    </a:stretch>
                  </pic:blipFill>
                  <pic:spPr>
                    <a:xfrm>
                      <a:off x="0" y="0"/>
                      <a:ext cx="5731510" cy="1337945"/>
                    </a:xfrm>
                    <a:prstGeom prst="rect">
                      <a:avLst/>
                    </a:prstGeom>
                  </pic:spPr>
                </pic:pic>
              </a:graphicData>
            </a:graphic>
          </wp:inline>
        </w:drawing>
      </w:r>
    </w:p>
    <w:p w14:paraId="132218B3" w14:textId="77777777" w:rsidR="003C5BB6" w:rsidRDefault="003C5BB6" w:rsidP="00DD1F3A">
      <w:pPr>
        <w:spacing w:after="0"/>
        <w:rPr>
          <w:rFonts w:ascii="Cascadia Mono" w:hAnsi="Cascadia Mono" w:cs="IntelOne Display AR Bold"/>
          <w:sz w:val="16"/>
          <w:szCs w:val="16"/>
        </w:rPr>
      </w:pPr>
    </w:p>
    <w:p w14:paraId="5101FD5D" w14:textId="11E5B591" w:rsidR="003B48E8" w:rsidRDefault="004E4A90" w:rsidP="00DD1F3A">
      <w:pPr>
        <w:spacing w:after="0"/>
        <w:rPr>
          <w:rFonts w:ascii="Cascadia Mono" w:hAnsi="Cascadia Mono" w:cs="IntelOne Display AR Bold"/>
          <w:sz w:val="16"/>
          <w:szCs w:val="16"/>
        </w:rPr>
      </w:pPr>
      <w:r w:rsidRPr="004E4A90">
        <w:rPr>
          <w:rFonts w:ascii="Cascadia Mono" w:hAnsi="Cascadia Mono" w:cs="IntelOne Display AR Bold"/>
          <w:noProof/>
          <w:sz w:val="16"/>
          <w:szCs w:val="16"/>
        </w:rPr>
        <w:drawing>
          <wp:inline distT="0" distB="0" distL="0" distR="0" wp14:anchorId="347323EA" wp14:editId="0A360C26">
            <wp:extent cx="5731510" cy="1826895"/>
            <wp:effectExtent l="0" t="0" r="2540" b="1905"/>
            <wp:docPr id="517543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3959" name="Picture 1" descr="A screenshot of a computer&#10;&#10;AI-generated content may be incorrect."/>
                    <pic:cNvPicPr/>
                  </pic:nvPicPr>
                  <pic:blipFill>
                    <a:blip r:embed="rId289"/>
                    <a:stretch>
                      <a:fillRect/>
                    </a:stretch>
                  </pic:blipFill>
                  <pic:spPr>
                    <a:xfrm>
                      <a:off x="0" y="0"/>
                      <a:ext cx="5731510" cy="1826895"/>
                    </a:xfrm>
                    <a:prstGeom prst="rect">
                      <a:avLst/>
                    </a:prstGeom>
                  </pic:spPr>
                </pic:pic>
              </a:graphicData>
            </a:graphic>
          </wp:inline>
        </w:drawing>
      </w:r>
    </w:p>
    <w:p w14:paraId="33F82364" w14:textId="77777777" w:rsidR="00570389" w:rsidRDefault="00570389" w:rsidP="00DD1F3A">
      <w:pPr>
        <w:spacing w:after="0"/>
        <w:rPr>
          <w:rFonts w:ascii="Cascadia Mono" w:hAnsi="Cascadia Mono" w:cs="IntelOne Display AR Bold"/>
          <w:sz w:val="16"/>
          <w:szCs w:val="16"/>
        </w:rPr>
      </w:pPr>
    </w:p>
    <w:p w14:paraId="66BDCAF9" w14:textId="26133225" w:rsidR="00ED0D47" w:rsidRDefault="00ED0D47" w:rsidP="00DD1F3A">
      <w:pPr>
        <w:spacing w:after="0"/>
        <w:rPr>
          <w:rFonts w:ascii="Cascadia Mono" w:hAnsi="Cascadia Mono" w:cs="IntelOne Display AR Bold"/>
          <w:sz w:val="16"/>
          <w:szCs w:val="16"/>
        </w:rPr>
      </w:pPr>
      <w:r>
        <w:rPr>
          <w:rFonts w:ascii="Cascadia Mono" w:hAnsi="Cascadia Mono" w:cs="IntelOne Display AR Bold"/>
          <w:sz w:val="16"/>
          <w:szCs w:val="16"/>
        </w:rPr>
        <w:t>SPR</w:t>
      </w:r>
    </w:p>
    <w:p w14:paraId="715C271E" w14:textId="4BD39EF5" w:rsidR="00ED0D47" w:rsidRDefault="00ED0D47" w:rsidP="00DD1F3A">
      <w:pPr>
        <w:spacing w:after="0"/>
        <w:rPr>
          <w:rFonts w:ascii="Cascadia Mono" w:hAnsi="Cascadia Mono" w:cs="IntelOne Display AR Bold"/>
          <w:sz w:val="16"/>
          <w:szCs w:val="16"/>
        </w:rPr>
      </w:pPr>
      <w:r w:rsidRPr="00ED0D47">
        <w:rPr>
          <w:rFonts w:ascii="Cascadia Mono" w:hAnsi="Cascadia Mono" w:cs="IntelOne Display AR Bold"/>
          <w:noProof/>
          <w:sz w:val="16"/>
          <w:szCs w:val="16"/>
        </w:rPr>
        <w:drawing>
          <wp:inline distT="0" distB="0" distL="0" distR="0" wp14:anchorId="10860861" wp14:editId="250A1428">
            <wp:extent cx="5731510" cy="1768475"/>
            <wp:effectExtent l="0" t="0" r="2540" b="3175"/>
            <wp:docPr id="61883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1636" name="Picture 1" descr="A screenshot of a computer program&#10;&#10;AI-generated content may be incorrect."/>
                    <pic:cNvPicPr/>
                  </pic:nvPicPr>
                  <pic:blipFill>
                    <a:blip r:embed="rId290"/>
                    <a:stretch>
                      <a:fillRect/>
                    </a:stretch>
                  </pic:blipFill>
                  <pic:spPr>
                    <a:xfrm>
                      <a:off x="0" y="0"/>
                      <a:ext cx="5731510" cy="1768475"/>
                    </a:xfrm>
                    <a:prstGeom prst="rect">
                      <a:avLst/>
                    </a:prstGeom>
                  </pic:spPr>
                </pic:pic>
              </a:graphicData>
            </a:graphic>
          </wp:inline>
        </w:drawing>
      </w:r>
    </w:p>
    <w:p w14:paraId="32BE1ADF" w14:textId="77777777" w:rsidR="00570389" w:rsidRDefault="00570389" w:rsidP="00DD1F3A">
      <w:pPr>
        <w:spacing w:after="0"/>
        <w:rPr>
          <w:rFonts w:ascii="Cascadia Mono" w:hAnsi="Cascadia Mono" w:cs="IntelOne Display AR Bold"/>
          <w:sz w:val="16"/>
          <w:szCs w:val="16"/>
        </w:rPr>
      </w:pPr>
    </w:p>
    <w:p w14:paraId="68BC90C0" w14:textId="36AD3103" w:rsidR="00ED0D47" w:rsidRDefault="008429BC" w:rsidP="00DD1F3A">
      <w:pPr>
        <w:spacing w:after="0"/>
        <w:rPr>
          <w:rFonts w:ascii="Cascadia Mono" w:hAnsi="Cascadia Mono" w:cs="IntelOne Display AR Bold"/>
          <w:sz w:val="16"/>
          <w:szCs w:val="16"/>
        </w:rPr>
      </w:pPr>
      <w:r w:rsidRPr="008429BC">
        <w:rPr>
          <w:rFonts w:ascii="Cascadia Mono" w:hAnsi="Cascadia Mono" w:cs="IntelOne Display AR Bold"/>
          <w:noProof/>
          <w:sz w:val="16"/>
          <w:szCs w:val="16"/>
        </w:rPr>
        <w:drawing>
          <wp:inline distT="0" distB="0" distL="0" distR="0" wp14:anchorId="2D3E234C" wp14:editId="1E65ADAD">
            <wp:extent cx="3328587" cy="801354"/>
            <wp:effectExtent l="0" t="0" r="5715" b="0"/>
            <wp:docPr id="1849489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9965" name="Picture 1" descr="A screen shot of a computer&#10;&#10;AI-generated content may be incorrect."/>
                    <pic:cNvPicPr/>
                  </pic:nvPicPr>
                  <pic:blipFill>
                    <a:blip r:embed="rId291"/>
                    <a:stretch>
                      <a:fillRect/>
                    </a:stretch>
                  </pic:blipFill>
                  <pic:spPr>
                    <a:xfrm>
                      <a:off x="0" y="0"/>
                      <a:ext cx="3334357" cy="802743"/>
                    </a:xfrm>
                    <a:prstGeom prst="rect">
                      <a:avLst/>
                    </a:prstGeom>
                  </pic:spPr>
                </pic:pic>
              </a:graphicData>
            </a:graphic>
          </wp:inline>
        </w:drawing>
      </w:r>
    </w:p>
    <w:p w14:paraId="2B670014" w14:textId="77777777" w:rsidR="00ED0D47" w:rsidRDefault="00ED0D47" w:rsidP="00DD1F3A">
      <w:pPr>
        <w:spacing w:after="0"/>
        <w:rPr>
          <w:rFonts w:ascii="Cascadia Mono" w:hAnsi="Cascadia Mono" w:cs="IntelOne Display AR Bold"/>
          <w:sz w:val="16"/>
          <w:szCs w:val="16"/>
        </w:rPr>
      </w:pPr>
    </w:p>
    <w:p w14:paraId="35105B18" w14:textId="559989D8" w:rsidR="008429BC" w:rsidRDefault="00A73096" w:rsidP="00DD1F3A">
      <w:pPr>
        <w:spacing w:after="0"/>
        <w:rPr>
          <w:rFonts w:ascii="Cascadia Mono" w:hAnsi="Cascadia Mono" w:cs="IntelOne Display AR Bold"/>
          <w:sz w:val="16"/>
          <w:szCs w:val="16"/>
        </w:rPr>
      </w:pPr>
      <w:r>
        <w:rPr>
          <w:rFonts w:ascii="Cascadia Mono" w:hAnsi="Cascadia Mono" w:cs="IntelOne Display AR Bold"/>
          <w:sz w:val="16"/>
          <w:szCs w:val="16"/>
        </w:rPr>
        <w:t>After</w:t>
      </w:r>
      <w:r w:rsidR="001B7DA7">
        <w:rPr>
          <w:rFonts w:ascii="Cascadia Mono" w:hAnsi="Cascadia Mono" w:cs="IntelOne Display AR Bold"/>
          <w:sz w:val="16"/>
          <w:szCs w:val="16"/>
        </w:rPr>
        <w:t>*</w:t>
      </w:r>
      <w:r>
        <w:rPr>
          <w:rFonts w:ascii="Cascadia Mono" w:hAnsi="Cascadia Mono" w:cs="IntelOne Display AR Bold"/>
          <w:sz w:val="16"/>
          <w:szCs w:val="16"/>
        </w:rPr>
        <w:t xml:space="preserve"> Relocation has -</w:t>
      </w:r>
      <w:proofErr w:type="spellStart"/>
      <w:r>
        <w:rPr>
          <w:rFonts w:ascii="Cascadia Mono" w:hAnsi="Cascadia Mono" w:cs="IntelOne Display AR Bold"/>
          <w:sz w:val="16"/>
          <w:szCs w:val="16"/>
        </w:rPr>
        <w:t>ve</w:t>
      </w:r>
      <w:proofErr w:type="spellEnd"/>
      <w:r>
        <w:rPr>
          <w:rFonts w:ascii="Cascadia Mono" w:hAnsi="Cascadia Mono" w:cs="IntelOne Display AR Bold"/>
          <w:sz w:val="16"/>
          <w:szCs w:val="16"/>
        </w:rPr>
        <w:t xml:space="preserve"> offset, most of the time patch is performed for immediate value, hence backward patching is agnostic to upfront REX2/EEVEX prefix, while </w:t>
      </w:r>
      <w:proofErr w:type="gramStart"/>
      <w:r>
        <w:rPr>
          <w:rFonts w:ascii="Cascadia Mono" w:hAnsi="Cascadia Mono" w:cs="IntelOne Display AR Bold"/>
          <w:sz w:val="16"/>
          <w:szCs w:val="16"/>
        </w:rPr>
        <w:t>Before</w:t>
      </w:r>
      <w:proofErr w:type="gramEnd"/>
      <w:r>
        <w:rPr>
          <w:rFonts w:ascii="Cascadia Mono" w:hAnsi="Cascadia Mono" w:cs="IntelOne Display AR Bold"/>
          <w:sz w:val="16"/>
          <w:szCs w:val="16"/>
        </w:rPr>
        <w:t>* relocation need to accommodate additional prefix bytes for REX2/EEVEX.</w:t>
      </w:r>
    </w:p>
    <w:p w14:paraId="4699ACAC" w14:textId="77777777" w:rsidR="00E17A30" w:rsidRDefault="00E17A30" w:rsidP="00DD1F3A">
      <w:pPr>
        <w:spacing w:after="0"/>
        <w:rPr>
          <w:rFonts w:ascii="Cascadia Mono" w:hAnsi="Cascadia Mono" w:cs="IntelOne Display AR Bold"/>
          <w:sz w:val="16"/>
          <w:szCs w:val="16"/>
        </w:rPr>
      </w:pPr>
    </w:p>
    <w:p w14:paraId="203AA221"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0000000000000000 &lt;micro&gt;:</w:t>
      </w:r>
    </w:p>
    <w:p w14:paraId="046A8AB5"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0:   55                      </w:t>
      </w:r>
      <w:proofErr w:type="gramStart"/>
      <w:r w:rsidRPr="00E17A30">
        <w:rPr>
          <w:rFonts w:ascii="Cascadia Mono" w:hAnsi="Cascadia Mono" w:cs="IntelOne Display AR Bold"/>
          <w:sz w:val="16"/>
          <w:szCs w:val="16"/>
        </w:rPr>
        <w:t>push</w:t>
      </w:r>
      <w:proofErr w:type="gramEnd"/>
      <w:r w:rsidRPr="00E17A30">
        <w:rPr>
          <w:rFonts w:ascii="Cascadia Mono" w:hAnsi="Cascadia Mono" w:cs="IntelOne Display AR Bold"/>
          <w:sz w:val="16"/>
          <w:szCs w:val="16"/>
        </w:rPr>
        <w:t xml:space="preserve">   %</w:t>
      </w:r>
      <w:proofErr w:type="spellStart"/>
      <w:r w:rsidRPr="00E17A30">
        <w:rPr>
          <w:rFonts w:ascii="Cascadia Mono" w:hAnsi="Cascadia Mono" w:cs="IntelOne Display AR Bold"/>
          <w:sz w:val="16"/>
          <w:szCs w:val="16"/>
        </w:rPr>
        <w:t>rbp</w:t>
      </w:r>
      <w:proofErr w:type="spellEnd"/>
    </w:p>
    <w:p w14:paraId="0657F682"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1:   48 89 e5                mov    %</w:t>
      </w:r>
      <w:proofErr w:type="spellStart"/>
      <w:proofErr w:type="gramStart"/>
      <w:r w:rsidRPr="00E17A30">
        <w:rPr>
          <w:rFonts w:ascii="Cascadia Mono" w:hAnsi="Cascadia Mono" w:cs="IntelOne Display AR Bold"/>
          <w:sz w:val="16"/>
          <w:szCs w:val="16"/>
        </w:rPr>
        <w:t>rsp</w:t>
      </w:r>
      <w:proofErr w:type="spellEnd"/>
      <w:r w:rsidRPr="00E17A30">
        <w:rPr>
          <w:rFonts w:ascii="Cascadia Mono" w:hAnsi="Cascadia Mono" w:cs="IntelOne Display AR Bold"/>
          <w:sz w:val="16"/>
          <w:szCs w:val="16"/>
        </w:rPr>
        <w:t>,%</w:t>
      </w:r>
      <w:proofErr w:type="spellStart"/>
      <w:proofErr w:type="gramEnd"/>
      <w:r w:rsidRPr="00E17A30">
        <w:rPr>
          <w:rFonts w:ascii="Cascadia Mono" w:hAnsi="Cascadia Mono" w:cs="IntelOne Display AR Bold"/>
          <w:sz w:val="16"/>
          <w:szCs w:val="16"/>
        </w:rPr>
        <w:t>rbp</w:t>
      </w:r>
      <w:proofErr w:type="spellEnd"/>
    </w:p>
    <w:p w14:paraId="779887E7"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4:   49 c1 e7 0a             </w:t>
      </w:r>
      <w:proofErr w:type="spellStart"/>
      <w:r w:rsidRPr="00E17A30">
        <w:rPr>
          <w:rFonts w:ascii="Cascadia Mono" w:hAnsi="Cascadia Mono" w:cs="IntelOne Display AR Bold"/>
          <w:sz w:val="16"/>
          <w:szCs w:val="16"/>
        </w:rPr>
        <w:t>shl</w:t>
      </w:r>
      <w:proofErr w:type="spellEnd"/>
      <w:r w:rsidRPr="00E17A30">
        <w:rPr>
          <w:rFonts w:ascii="Cascadia Mono" w:hAnsi="Cascadia Mono" w:cs="IntelOne Display AR Bold"/>
          <w:sz w:val="16"/>
          <w:szCs w:val="16"/>
        </w:rPr>
        <w:t xml:space="preserve">    $0</w:t>
      </w:r>
      <w:proofErr w:type="gramStart"/>
      <w:r w:rsidRPr="00E17A30">
        <w:rPr>
          <w:rFonts w:ascii="Cascadia Mono" w:hAnsi="Cascadia Mono" w:cs="IntelOne Display AR Bold"/>
          <w:sz w:val="16"/>
          <w:szCs w:val="16"/>
        </w:rPr>
        <w:t>xa,%</w:t>
      </w:r>
      <w:proofErr w:type="gramEnd"/>
      <w:r w:rsidRPr="00E17A30">
        <w:rPr>
          <w:rFonts w:ascii="Cascadia Mono" w:hAnsi="Cascadia Mono" w:cs="IntelOne Display AR Bold"/>
          <w:sz w:val="16"/>
          <w:szCs w:val="16"/>
        </w:rPr>
        <w:t>r15</w:t>
      </w:r>
    </w:p>
    <w:p w14:paraId="6A0133C5" w14:textId="31A2AF57" w:rsid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8:   d5 18 c1 e1 0a          </w:t>
      </w:r>
      <w:proofErr w:type="spellStart"/>
      <w:r w:rsidRPr="00E17A30">
        <w:rPr>
          <w:rFonts w:ascii="Cascadia Mono" w:hAnsi="Cascadia Mono" w:cs="IntelOne Display AR Bold"/>
          <w:sz w:val="16"/>
          <w:szCs w:val="16"/>
        </w:rPr>
        <w:t>shl</w:t>
      </w:r>
      <w:proofErr w:type="spellEnd"/>
      <w:r w:rsidRPr="00E17A30">
        <w:rPr>
          <w:rFonts w:ascii="Cascadia Mono" w:hAnsi="Cascadia Mono" w:cs="IntelOne Display AR Bold"/>
          <w:sz w:val="16"/>
          <w:szCs w:val="16"/>
        </w:rPr>
        <w:t xml:space="preserve">    $0</w:t>
      </w:r>
      <w:proofErr w:type="gramStart"/>
      <w:r w:rsidRPr="00E17A30">
        <w:rPr>
          <w:rFonts w:ascii="Cascadia Mono" w:hAnsi="Cascadia Mono" w:cs="IntelOne Display AR Bold"/>
          <w:sz w:val="16"/>
          <w:szCs w:val="16"/>
        </w:rPr>
        <w:t>xa,%</w:t>
      </w:r>
      <w:proofErr w:type="gramEnd"/>
      <w:r w:rsidRPr="00E17A30">
        <w:rPr>
          <w:rFonts w:ascii="Cascadia Mono" w:hAnsi="Cascadia Mono" w:cs="IntelOne Display AR Bold"/>
          <w:sz w:val="16"/>
          <w:szCs w:val="16"/>
        </w:rPr>
        <w:t>r17</w:t>
      </w:r>
    </w:p>
    <w:p w14:paraId="2AC02A1D" w14:textId="77777777" w:rsidR="00E17A30" w:rsidRDefault="00E17A30" w:rsidP="00E17A30">
      <w:pPr>
        <w:spacing w:after="0"/>
        <w:rPr>
          <w:rFonts w:ascii="Cascadia Mono" w:hAnsi="Cascadia Mono" w:cs="IntelOne Display AR Bold"/>
          <w:sz w:val="16"/>
          <w:szCs w:val="16"/>
        </w:rPr>
      </w:pPr>
    </w:p>
    <w:p w14:paraId="41C94E25" w14:textId="28551645" w:rsidR="00E17A30" w:rsidRDefault="00577CDD" w:rsidP="00E17A30">
      <w:pPr>
        <w:spacing w:after="0"/>
        <w:rPr>
          <w:rFonts w:ascii="Cascadia Mono" w:hAnsi="Cascadia Mono" w:cs="IntelOne Display AR Bold"/>
          <w:sz w:val="16"/>
          <w:szCs w:val="16"/>
        </w:rPr>
      </w:pPr>
      <w:r w:rsidRPr="00577CDD">
        <w:rPr>
          <w:rFonts w:ascii="Cascadia Mono" w:hAnsi="Cascadia Mono" w:cs="IntelOne Display AR Bold"/>
          <w:sz w:val="16"/>
          <w:szCs w:val="16"/>
        </w:rPr>
        <w:t xml:space="preserve">=&gt;0x00007fa095578bbb:   d5 18 c1 </w:t>
      </w:r>
      <w:r w:rsidRPr="00BE56A3">
        <w:rPr>
          <w:rFonts w:ascii="Cascadia Mono" w:hAnsi="Cascadia Mono" w:cs="IntelOne Display AR Bold"/>
          <w:sz w:val="16"/>
          <w:szCs w:val="16"/>
          <w:highlight w:val="yellow"/>
        </w:rPr>
        <w:t>0d</w:t>
      </w:r>
      <w:r w:rsidRPr="00577CDD">
        <w:rPr>
          <w:rFonts w:ascii="Cascadia Mono" w:hAnsi="Cascadia Mono" w:cs="IntelOne Display AR Bold"/>
          <w:sz w:val="16"/>
          <w:szCs w:val="16"/>
        </w:rPr>
        <w:t xml:space="preserve"> 00 d5 18 81 c8 10 15 00 00 d5 48 89</w:t>
      </w:r>
    </w:p>
    <w:p w14:paraId="49697038" w14:textId="6B5B9A81" w:rsidR="00577CDD" w:rsidRDefault="00577CDD" w:rsidP="00E17A30">
      <w:pPr>
        <w:spacing w:after="0"/>
        <w:rPr>
          <w:rFonts w:ascii="Cascadia Mono" w:hAnsi="Cascadia Mono" w:cs="IntelOne Display AR Bold"/>
          <w:sz w:val="16"/>
          <w:szCs w:val="16"/>
        </w:rPr>
      </w:pPr>
    </w:p>
    <w:p w14:paraId="0F362089" w14:textId="034EE3DE" w:rsidR="00C82671" w:rsidRDefault="00C82671" w:rsidP="00E17A30">
      <w:pPr>
        <w:spacing w:after="0"/>
        <w:rPr>
          <w:rFonts w:ascii="Cascadia Mono" w:hAnsi="Cascadia Mono" w:cs="IntelOne Display AR Bold"/>
          <w:sz w:val="16"/>
          <w:szCs w:val="16"/>
        </w:rPr>
      </w:pPr>
      <w:r>
        <w:rPr>
          <w:rFonts w:ascii="Cascadia Mono" w:hAnsi="Cascadia Mono" w:cs="IntelOne Display AR Bold"/>
          <w:sz w:val="16"/>
          <w:szCs w:val="16"/>
        </w:rPr>
        <w:t xml:space="preserve">Patching for </w:t>
      </w:r>
      <w:proofErr w:type="spellStart"/>
      <w:r>
        <w:rPr>
          <w:rFonts w:ascii="Cascadia Mono" w:hAnsi="Cascadia Mono" w:cs="IntelOne Display AR Bold"/>
          <w:sz w:val="16"/>
          <w:szCs w:val="16"/>
        </w:rPr>
        <w:t>GoodBeforeShl</w:t>
      </w:r>
      <w:proofErr w:type="spellEnd"/>
      <w:r>
        <w:rPr>
          <w:rFonts w:ascii="Cascadia Mono" w:hAnsi="Cascadia Mono" w:cs="IntelOne Display AR Bold"/>
          <w:sz w:val="16"/>
          <w:szCs w:val="16"/>
        </w:rPr>
        <w:t xml:space="preserve"> has offset 3</w:t>
      </w:r>
      <w:r w:rsidR="000447E0">
        <w:rPr>
          <w:rFonts w:ascii="Cascadia Mono" w:hAnsi="Cascadia Mono" w:cs="IntelOne Display AR Bold"/>
          <w:sz w:val="16"/>
          <w:szCs w:val="16"/>
        </w:rPr>
        <w:t>. In this case, we incorrectly patch the ModRM byte (e1) with a shift value of 0d; instead,</w:t>
      </w:r>
      <w:r w:rsidR="00026B6C">
        <w:rPr>
          <w:rFonts w:ascii="Cascadia Mono" w:hAnsi="Cascadia Mono" w:cs="IntelOne Display AR Bold"/>
          <w:sz w:val="16"/>
          <w:szCs w:val="16"/>
        </w:rPr>
        <w:t xml:space="preserve"> the byte after 00 should have been patched.</w:t>
      </w:r>
    </w:p>
    <w:p w14:paraId="003FBAE3" w14:textId="77777777" w:rsidR="00C82671" w:rsidRDefault="00C82671" w:rsidP="00E17A30">
      <w:pPr>
        <w:spacing w:after="0"/>
        <w:rPr>
          <w:rFonts w:ascii="Cascadia Mono" w:hAnsi="Cascadia Mono" w:cs="IntelOne Display AR Bold"/>
          <w:sz w:val="16"/>
          <w:szCs w:val="16"/>
        </w:rPr>
      </w:pPr>
    </w:p>
    <w:p w14:paraId="27890F71" w14:textId="0A1AA3B2" w:rsidR="00577CDD" w:rsidRDefault="00D63C4C" w:rsidP="00E17A30">
      <w:pPr>
        <w:spacing w:after="0"/>
        <w:rPr>
          <w:rFonts w:ascii="Cascadia Mono" w:hAnsi="Cascadia Mono" w:cs="IntelOne Display AR Bold"/>
          <w:sz w:val="16"/>
          <w:szCs w:val="16"/>
        </w:rPr>
      </w:pPr>
      <w:r>
        <w:rPr>
          <w:rFonts w:ascii="Cascadia Mono" w:hAnsi="Cascadia Mono" w:cs="IntelOne Display AR Bold"/>
          <w:sz w:val="16"/>
          <w:szCs w:val="16"/>
        </w:rPr>
        <w:t>Post fix</w:t>
      </w:r>
    </w:p>
    <w:p w14:paraId="3FA8C396" w14:textId="77777777" w:rsidR="00D63C4C" w:rsidRPr="00D63C4C" w:rsidRDefault="00D63C4C" w:rsidP="00D63C4C">
      <w:pPr>
        <w:spacing w:after="0"/>
        <w:rPr>
          <w:rFonts w:ascii="Cascadia Mono" w:hAnsi="Cascadia Mono" w:cs="IntelOne Display AR Bold"/>
          <w:sz w:val="16"/>
          <w:szCs w:val="16"/>
        </w:rPr>
      </w:pPr>
    </w:p>
    <w:p w14:paraId="486418C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w:t>
      </w:r>
      <w:proofErr w:type="gramStart"/>
      <w:r w:rsidRPr="00D63C4C">
        <w:rPr>
          <w:rFonts w:ascii="Cascadia Mono" w:hAnsi="Cascadia Mono" w:cs="IntelOne Display AR Bold"/>
          <w:sz w:val="16"/>
          <w:szCs w:val="16"/>
        </w:rPr>
        <w:t>: ;</w:t>
      </w:r>
      <w:proofErr w:type="gramEnd"/>
      <w:r w:rsidRPr="00D63C4C">
        <w:rPr>
          <w:rFonts w:ascii="Cascadia Mono" w:hAnsi="Cascadia Mono" w:cs="IntelOne Display AR Bold"/>
          <w:sz w:val="16"/>
          <w:szCs w:val="16"/>
        </w:rPr>
        <w:t xml:space="preserve">   {barrier format=4}</w:t>
      </w:r>
    </w:p>
    <w:p w14:paraId="43164DA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 000f 8526 | 0000 00d5 | 488b c2d5 | 18c1 e0</w:t>
      </w:r>
      <w:r w:rsidRPr="00764589">
        <w:rPr>
          <w:rFonts w:ascii="Cascadia Mono" w:hAnsi="Cascadia Mono" w:cs="IntelOne Display AR Bold"/>
          <w:sz w:val="16"/>
          <w:szCs w:val="16"/>
          <w:highlight w:val="yellow"/>
        </w:rPr>
        <w:t>0d</w:t>
      </w:r>
    </w:p>
    <w:p w14:paraId="49ACBEBA" w14:textId="77777777" w:rsidR="00D63C4C" w:rsidRPr="00D63C4C" w:rsidRDefault="00D63C4C" w:rsidP="00D63C4C">
      <w:pPr>
        <w:spacing w:after="0"/>
        <w:rPr>
          <w:rFonts w:ascii="Cascadia Mono" w:hAnsi="Cascadia Mono" w:cs="IntelOne Display AR Bold"/>
          <w:sz w:val="16"/>
          <w:szCs w:val="16"/>
        </w:rPr>
      </w:pPr>
    </w:p>
    <w:p w14:paraId="031DC9FA"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w:t>
      </w:r>
      <w:proofErr w:type="gramStart"/>
      <w:r w:rsidRPr="00D63C4C">
        <w:rPr>
          <w:rFonts w:ascii="Cascadia Mono" w:hAnsi="Cascadia Mono" w:cs="IntelOne Display AR Bold"/>
          <w:sz w:val="16"/>
          <w:szCs w:val="16"/>
        </w:rPr>
        <w:t>: ;</w:t>
      </w:r>
      <w:proofErr w:type="gramEnd"/>
      <w:r w:rsidRPr="00D63C4C">
        <w:rPr>
          <w:rFonts w:ascii="Cascadia Mono" w:hAnsi="Cascadia Mono" w:cs="IntelOne Display AR Bold"/>
          <w:sz w:val="16"/>
          <w:szCs w:val="16"/>
        </w:rPr>
        <w:t xml:space="preserve">   {barrier format=0}</w:t>
      </w:r>
    </w:p>
    <w:p w14:paraId="0984935D" w14:textId="28DA3E95" w:rsid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 d518 81c8 | 1015 0000</w:t>
      </w:r>
    </w:p>
    <w:p w14:paraId="510C504F" w14:textId="77777777" w:rsidR="00A50CE2" w:rsidRDefault="00A50CE2" w:rsidP="00D63C4C">
      <w:pPr>
        <w:spacing w:after="0"/>
        <w:rPr>
          <w:rFonts w:ascii="Cascadia Mono" w:hAnsi="Cascadia Mono" w:cs="IntelOne Display AR Bold"/>
          <w:sz w:val="16"/>
          <w:szCs w:val="16"/>
        </w:rPr>
      </w:pPr>
    </w:p>
    <w:p w14:paraId="0A8EF64B" w14:textId="77777777" w:rsidR="00A50CE2" w:rsidRDefault="00A50CE2" w:rsidP="00D63C4C">
      <w:pPr>
        <w:spacing w:after="0"/>
        <w:rPr>
          <w:rFonts w:ascii="Cascadia Mono" w:hAnsi="Cascadia Mono" w:cs="IntelOne Display AR Bold"/>
          <w:sz w:val="16"/>
          <w:szCs w:val="16"/>
        </w:rPr>
      </w:pPr>
    </w:p>
    <w:p w14:paraId="5E78CC98" w14:textId="1B0098B2" w:rsidR="00A50CE2" w:rsidRDefault="00A50CE2" w:rsidP="00A50CE2">
      <w:pPr>
        <w:spacing w:after="0"/>
        <w:rPr>
          <w:rFonts w:cs="IntelOne Display AR Bold"/>
          <w:sz w:val="16"/>
          <w:szCs w:val="16"/>
        </w:rPr>
      </w:pPr>
      <w:r>
        <w:rPr>
          <w:rFonts w:ascii="Cascadia Mono" w:hAnsi="Cascadia Mono" w:cs="IntelOne Display AR Bold"/>
          <w:sz w:val="16"/>
          <w:szCs w:val="16"/>
        </w:rPr>
        <w:t xml:space="preserve">Root cause: </w:t>
      </w:r>
      <w:r w:rsidR="00AB2B60">
        <w:rPr>
          <w:rFonts w:ascii="Cascadia Mono" w:hAnsi="Cascadia Mono" w:cs="IntelOne Display AR Bold"/>
          <w:sz w:val="16"/>
          <w:szCs w:val="16"/>
        </w:rPr>
        <w:t>Failing</w:t>
      </w:r>
      <w:r>
        <w:rPr>
          <w:rFonts w:ascii="Cascadia Mono" w:hAnsi="Cascadia Mono" w:cs="IntelOne Display AR Bold"/>
          <w:sz w:val="16"/>
          <w:szCs w:val="16"/>
        </w:rPr>
        <w:t xml:space="preserve"> </w:t>
      </w:r>
      <w:r w:rsidRPr="00D02AA8">
        <w:rPr>
          <w:rFonts w:cs="IntelOne Display AR Bold"/>
          <w:sz w:val="16"/>
          <w:szCs w:val="16"/>
        </w:rPr>
        <w:t>compiler/c2/</w:t>
      </w:r>
      <w:proofErr w:type="spellStart"/>
      <w:r w:rsidRPr="00D02AA8">
        <w:rPr>
          <w:rFonts w:cs="IntelOne Display AR Bold"/>
          <w:sz w:val="16"/>
          <w:szCs w:val="16"/>
        </w:rPr>
        <w:t>irTests</w:t>
      </w:r>
      <w:proofErr w:type="spellEnd"/>
      <w:r w:rsidRPr="00D02AA8">
        <w:rPr>
          <w:rFonts w:cs="IntelOne Display AR Bold"/>
          <w:sz w:val="16"/>
          <w:szCs w:val="16"/>
        </w:rPr>
        <w:t>/TestFPComparison.java</w:t>
      </w:r>
    </w:p>
    <w:p w14:paraId="08A956C2" w14:textId="77777777" w:rsidR="004D2299" w:rsidRDefault="004D2299" w:rsidP="00A50CE2">
      <w:pPr>
        <w:spacing w:after="0"/>
        <w:rPr>
          <w:rFonts w:cs="IntelOne Display AR Bold"/>
          <w:sz w:val="16"/>
          <w:szCs w:val="16"/>
        </w:rPr>
      </w:pPr>
    </w:p>
    <w:p w14:paraId="77B6DE13" w14:textId="7473C35D" w:rsidR="004D2299" w:rsidRDefault="004D2299" w:rsidP="00A50CE2">
      <w:pPr>
        <w:spacing w:after="0"/>
        <w:rPr>
          <w:rFonts w:cs="IntelOne Display AR Bold"/>
          <w:sz w:val="16"/>
          <w:szCs w:val="16"/>
        </w:rPr>
      </w:pPr>
      <w:proofErr w:type="spellStart"/>
      <w:proofErr w:type="gramStart"/>
      <w:r>
        <w:rPr>
          <w:rFonts w:cs="IntelOne Display AR Bold"/>
          <w:sz w:val="16"/>
          <w:szCs w:val="16"/>
        </w:rPr>
        <w:t>OptoA</w:t>
      </w:r>
      <w:r w:rsidR="0074080E">
        <w:rPr>
          <w:rFonts w:cs="IntelOne Display AR Bold"/>
          <w:sz w:val="16"/>
          <w:szCs w:val="16"/>
        </w:rPr>
        <w:t>ssembly</w:t>
      </w:r>
      <w:proofErr w:type="spellEnd"/>
      <w:r w:rsidR="0074080E">
        <w:rPr>
          <w:rFonts w:cs="IntelOne Display AR Bold"/>
          <w:sz w:val="16"/>
          <w:szCs w:val="16"/>
        </w:rPr>
        <w:t>:-</w:t>
      </w:r>
      <w:proofErr w:type="gramEnd"/>
    </w:p>
    <w:p w14:paraId="5702E1A3" w14:textId="53719D01" w:rsidR="0074080E" w:rsidRDefault="0074080E" w:rsidP="00A50CE2">
      <w:pPr>
        <w:spacing w:after="0"/>
        <w:rPr>
          <w:rFonts w:cs="IntelOne Display AR Bold"/>
          <w:sz w:val="16"/>
          <w:szCs w:val="16"/>
        </w:rPr>
      </w:pPr>
    </w:p>
    <w:p w14:paraId="20B97E5B" w14:textId="5FAF4599" w:rsidR="004D2299" w:rsidRDefault="004D2299" w:rsidP="00A50CE2">
      <w:pPr>
        <w:spacing w:after="0"/>
        <w:rPr>
          <w:rFonts w:cs="IntelOne Display AR Bold"/>
          <w:sz w:val="16"/>
          <w:szCs w:val="16"/>
        </w:rPr>
      </w:pPr>
      <w:r>
        <w:rPr>
          <w:rFonts w:cs="IntelOne Display AR Bold"/>
          <w:sz w:val="16"/>
          <w:szCs w:val="16"/>
        </w:rPr>
        <w:t>Without APX</w:t>
      </w:r>
    </w:p>
    <w:p w14:paraId="1DE92B52" w14:textId="77777777" w:rsidR="00A50CE2" w:rsidRDefault="00A50CE2" w:rsidP="00A50CE2">
      <w:pPr>
        <w:spacing w:after="0"/>
        <w:rPr>
          <w:rFonts w:cs="IntelOne Display AR Bold"/>
          <w:sz w:val="16"/>
          <w:szCs w:val="16"/>
        </w:rPr>
      </w:pPr>
    </w:p>
    <w:p w14:paraId="6389D4D3" w14:textId="3190DB8B" w:rsidR="00A50CE2"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1D4338FE" wp14:editId="77363081">
            <wp:extent cx="5731510" cy="2766060"/>
            <wp:effectExtent l="0" t="0" r="2540" b="0"/>
            <wp:docPr id="90713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1733" name=""/>
                    <pic:cNvPicPr/>
                  </pic:nvPicPr>
                  <pic:blipFill>
                    <a:blip r:embed="rId292"/>
                    <a:stretch>
                      <a:fillRect/>
                    </a:stretch>
                  </pic:blipFill>
                  <pic:spPr>
                    <a:xfrm>
                      <a:off x="0" y="0"/>
                      <a:ext cx="5731510" cy="2766060"/>
                    </a:xfrm>
                    <a:prstGeom prst="rect">
                      <a:avLst/>
                    </a:prstGeom>
                  </pic:spPr>
                </pic:pic>
              </a:graphicData>
            </a:graphic>
          </wp:inline>
        </w:drawing>
      </w:r>
    </w:p>
    <w:p w14:paraId="7DE27D54" w14:textId="77777777" w:rsidR="004D2299" w:rsidRDefault="004D2299" w:rsidP="00A50CE2">
      <w:pPr>
        <w:spacing w:after="0"/>
        <w:rPr>
          <w:rFonts w:cs="IntelOne Display AR Bold"/>
          <w:sz w:val="16"/>
          <w:szCs w:val="16"/>
        </w:rPr>
      </w:pPr>
    </w:p>
    <w:p w14:paraId="49B88772" w14:textId="008DE9A3" w:rsidR="004D2299" w:rsidRDefault="004D2299" w:rsidP="00A50CE2">
      <w:pPr>
        <w:spacing w:after="0"/>
        <w:rPr>
          <w:rFonts w:cs="IntelOne Display AR Bold"/>
          <w:sz w:val="16"/>
          <w:szCs w:val="16"/>
        </w:rPr>
      </w:pPr>
      <w:r>
        <w:rPr>
          <w:rFonts w:cs="IntelOne Display AR Bold"/>
          <w:sz w:val="16"/>
          <w:szCs w:val="16"/>
        </w:rPr>
        <w:t>With APX</w:t>
      </w:r>
    </w:p>
    <w:p w14:paraId="0CF528B4" w14:textId="721259C9" w:rsidR="004D2299" w:rsidRPr="00D02AA8"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450B65B0" wp14:editId="63720227">
            <wp:extent cx="5731510" cy="2387600"/>
            <wp:effectExtent l="0" t="0" r="2540" b="0"/>
            <wp:docPr id="12118287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8773" name="Picture 1" descr="A screenshot of a computer program&#10;&#10;AI-generated content may be incorrect."/>
                    <pic:cNvPicPr/>
                  </pic:nvPicPr>
                  <pic:blipFill>
                    <a:blip r:embed="rId293"/>
                    <a:stretch>
                      <a:fillRect/>
                    </a:stretch>
                  </pic:blipFill>
                  <pic:spPr>
                    <a:xfrm>
                      <a:off x="0" y="0"/>
                      <a:ext cx="5731510" cy="2387600"/>
                    </a:xfrm>
                    <a:prstGeom prst="rect">
                      <a:avLst/>
                    </a:prstGeom>
                  </pic:spPr>
                </pic:pic>
              </a:graphicData>
            </a:graphic>
          </wp:inline>
        </w:drawing>
      </w:r>
    </w:p>
    <w:p w14:paraId="63405F62" w14:textId="6B8EC06B" w:rsidR="00A50CE2" w:rsidRDefault="00A50CE2" w:rsidP="00D63C4C">
      <w:pPr>
        <w:spacing w:after="0"/>
        <w:rPr>
          <w:rFonts w:ascii="Cascadia Mono" w:hAnsi="Cascadia Mono" w:cs="IntelOne Display AR Bold"/>
          <w:sz w:val="16"/>
          <w:szCs w:val="16"/>
        </w:rPr>
      </w:pPr>
    </w:p>
    <w:p w14:paraId="279601A3" w14:textId="77777777" w:rsidR="0074642B" w:rsidRDefault="0074642B" w:rsidP="00D63C4C">
      <w:pPr>
        <w:spacing w:after="0"/>
        <w:rPr>
          <w:rFonts w:ascii="Cascadia Mono" w:hAnsi="Cascadia Mono" w:cs="IntelOne Display AR Bold"/>
          <w:sz w:val="16"/>
          <w:szCs w:val="16"/>
        </w:rPr>
      </w:pPr>
    </w:p>
    <w:p w14:paraId="0D2CBDDF" w14:textId="77777777" w:rsidR="0074642B" w:rsidRDefault="0074642B" w:rsidP="00D63C4C">
      <w:pPr>
        <w:spacing w:after="0"/>
        <w:rPr>
          <w:rFonts w:ascii="Cascadia Mono" w:hAnsi="Cascadia Mono" w:cs="IntelOne Display AR Bold"/>
          <w:sz w:val="16"/>
          <w:szCs w:val="16"/>
        </w:rPr>
      </w:pPr>
    </w:p>
    <w:p w14:paraId="38597CED" w14:textId="77777777" w:rsidR="0074642B" w:rsidRDefault="0074642B" w:rsidP="00D63C4C">
      <w:pPr>
        <w:spacing w:after="0"/>
        <w:rPr>
          <w:rFonts w:ascii="Cascadia Mono" w:hAnsi="Cascadia Mono" w:cs="IntelOne Display AR Bold"/>
          <w:sz w:val="16"/>
          <w:szCs w:val="16"/>
        </w:rPr>
      </w:pPr>
    </w:p>
    <w:p w14:paraId="7917939F" w14:textId="77777777" w:rsidR="0074642B" w:rsidRDefault="0074642B" w:rsidP="00D63C4C">
      <w:pPr>
        <w:spacing w:after="0"/>
        <w:rPr>
          <w:rFonts w:ascii="Cascadia Mono" w:hAnsi="Cascadia Mono" w:cs="IntelOne Display AR Bold"/>
          <w:sz w:val="16"/>
          <w:szCs w:val="16"/>
        </w:rPr>
      </w:pPr>
    </w:p>
    <w:p w14:paraId="13395228" w14:textId="77777777" w:rsidR="0074642B" w:rsidRDefault="0074642B" w:rsidP="00D63C4C">
      <w:pPr>
        <w:spacing w:after="0"/>
        <w:rPr>
          <w:rFonts w:ascii="Cascadia Mono" w:hAnsi="Cascadia Mono" w:cs="IntelOne Display AR Bold"/>
          <w:sz w:val="16"/>
          <w:szCs w:val="16"/>
        </w:rPr>
      </w:pPr>
    </w:p>
    <w:p w14:paraId="525E6167" w14:textId="77777777" w:rsidR="0074642B" w:rsidRDefault="0074642B" w:rsidP="00D63C4C">
      <w:pPr>
        <w:spacing w:after="0"/>
        <w:rPr>
          <w:rFonts w:ascii="Cascadia Mono" w:hAnsi="Cascadia Mono" w:cs="IntelOne Display AR Bold"/>
          <w:sz w:val="16"/>
          <w:szCs w:val="16"/>
        </w:rPr>
      </w:pPr>
    </w:p>
    <w:p w14:paraId="5F8B87EA" w14:textId="77777777" w:rsidR="0074642B" w:rsidRDefault="0074642B" w:rsidP="00D63C4C">
      <w:pPr>
        <w:spacing w:after="0"/>
        <w:rPr>
          <w:rFonts w:ascii="Cascadia Mono" w:hAnsi="Cascadia Mono" w:cs="IntelOne Display AR Bold"/>
          <w:sz w:val="16"/>
          <w:szCs w:val="16"/>
        </w:rPr>
      </w:pPr>
    </w:p>
    <w:p w14:paraId="5B9A1432" w14:textId="77777777" w:rsidR="0074642B" w:rsidRDefault="0074642B" w:rsidP="00D63C4C">
      <w:pPr>
        <w:spacing w:after="0"/>
        <w:rPr>
          <w:rFonts w:ascii="Cascadia Mono" w:hAnsi="Cascadia Mono" w:cs="IntelOne Display AR Bold"/>
          <w:sz w:val="16"/>
          <w:szCs w:val="16"/>
        </w:rPr>
      </w:pPr>
    </w:p>
    <w:p w14:paraId="130D1832" w14:textId="77777777" w:rsidR="0074642B" w:rsidRDefault="0074642B" w:rsidP="00D63C4C">
      <w:pPr>
        <w:spacing w:after="0"/>
        <w:rPr>
          <w:rFonts w:ascii="Cascadia Mono" w:hAnsi="Cascadia Mono" w:cs="IntelOne Display AR Bold"/>
          <w:sz w:val="16"/>
          <w:szCs w:val="16"/>
        </w:rPr>
      </w:pPr>
    </w:p>
    <w:p w14:paraId="7C0B445B" w14:textId="6C6D1C42" w:rsidR="0074642B" w:rsidRDefault="00F02BDF" w:rsidP="00D63C4C">
      <w:pPr>
        <w:spacing w:after="0"/>
        <w:rPr>
          <w:rFonts w:ascii="Cascadia Mono" w:hAnsi="Cascadia Mono" w:cs="IntelOne Display AR Bold"/>
          <w:sz w:val="16"/>
          <w:szCs w:val="16"/>
        </w:rPr>
      </w:pPr>
      <w:r>
        <w:rPr>
          <w:rFonts w:ascii="Cascadia Mono" w:hAnsi="Cascadia Mono" w:cs="IntelOne Display AR Bold"/>
          <w:sz w:val="16"/>
          <w:szCs w:val="16"/>
        </w:rPr>
        <w:t>test/hotspot/jtreg/</w:t>
      </w:r>
      <w:r w:rsidR="00D10B05" w:rsidRPr="00D10B05">
        <w:rPr>
          <w:rFonts w:ascii="Cascadia Mono" w:hAnsi="Cascadia Mono" w:cs="IntelOne Display AR Bold"/>
          <w:sz w:val="16"/>
          <w:szCs w:val="16"/>
        </w:rPr>
        <w:t>compiler/c2/irTests/TestSuperwordFailsUnrolling.</w:t>
      </w:r>
      <w:r>
        <w:rPr>
          <w:rFonts w:ascii="Cascadia Mono" w:hAnsi="Cascadia Mono" w:cs="IntelOne Display AR Bold"/>
          <w:sz w:val="16"/>
          <w:szCs w:val="16"/>
        </w:rPr>
        <w:t>java</w:t>
      </w:r>
    </w:p>
    <w:p w14:paraId="6726F969" w14:textId="77777777" w:rsidR="00F02BDF" w:rsidRDefault="00F02BDF" w:rsidP="00D63C4C">
      <w:pPr>
        <w:spacing w:after="0"/>
        <w:rPr>
          <w:rFonts w:ascii="Cascadia Mono" w:hAnsi="Cascadia Mono" w:cs="IntelOne Display AR Bold"/>
          <w:sz w:val="16"/>
          <w:szCs w:val="16"/>
        </w:rPr>
      </w:pPr>
    </w:p>
    <w:p w14:paraId="57399729" w14:textId="46575C11" w:rsidR="0074642B" w:rsidRDefault="0074642B" w:rsidP="00D63C4C">
      <w:pPr>
        <w:spacing w:after="0"/>
        <w:rPr>
          <w:rFonts w:ascii="Cascadia Mono" w:hAnsi="Cascadia Mono" w:cs="IntelOne Display AR Bold"/>
          <w:sz w:val="16"/>
          <w:szCs w:val="16"/>
        </w:rPr>
      </w:pPr>
      <w:r w:rsidRPr="0074642B">
        <w:rPr>
          <w:rFonts w:ascii="Cascadia Mono" w:hAnsi="Cascadia Mono" w:cs="IntelOne Display AR Bold"/>
          <w:noProof/>
          <w:sz w:val="16"/>
          <w:szCs w:val="16"/>
        </w:rPr>
        <w:drawing>
          <wp:inline distT="0" distB="0" distL="0" distR="0" wp14:anchorId="2073E1AD" wp14:editId="44323415">
            <wp:extent cx="5731510" cy="1917700"/>
            <wp:effectExtent l="0" t="0" r="2540" b="6350"/>
            <wp:docPr id="7661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6431" name=""/>
                    <pic:cNvPicPr/>
                  </pic:nvPicPr>
                  <pic:blipFill>
                    <a:blip r:embed="rId294"/>
                    <a:stretch>
                      <a:fillRect/>
                    </a:stretch>
                  </pic:blipFill>
                  <pic:spPr>
                    <a:xfrm>
                      <a:off x="0" y="0"/>
                      <a:ext cx="5731510" cy="1917700"/>
                    </a:xfrm>
                    <a:prstGeom prst="rect">
                      <a:avLst/>
                    </a:prstGeom>
                  </pic:spPr>
                </pic:pic>
              </a:graphicData>
            </a:graphic>
          </wp:inline>
        </w:drawing>
      </w:r>
    </w:p>
    <w:p w14:paraId="3FF87680" w14:textId="77777777" w:rsidR="00F02BDF" w:rsidRDefault="00F02BDF" w:rsidP="00D63C4C">
      <w:pPr>
        <w:spacing w:after="0"/>
        <w:rPr>
          <w:rFonts w:ascii="Cascadia Mono" w:hAnsi="Cascadia Mono" w:cs="IntelOne Display AR Bold"/>
          <w:sz w:val="16"/>
          <w:szCs w:val="16"/>
        </w:rPr>
      </w:pPr>
    </w:p>
    <w:p w14:paraId="690895D2" w14:textId="77777777" w:rsidR="00F02BDF" w:rsidRDefault="00F02BDF" w:rsidP="00D63C4C">
      <w:pPr>
        <w:spacing w:after="0"/>
        <w:rPr>
          <w:rFonts w:ascii="Cascadia Mono" w:hAnsi="Cascadia Mono" w:cs="IntelOne Display AR Bold"/>
          <w:sz w:val="16"/>
          <w:szCs w:val="16"/>
        </w:rPr>
      </w:pPr>
    </w:p>
    <w:p w14:paraId="75DA03F6" w14:textId="513F1EA6" w:rsidR="00853DB7" w:rsidRDefault="00853DB7" w:rsidP="00D63C4C">
      <w:pPr>
        <w:spacing w:after="0"/>
        <w:rPr>
          <w:rFonts w:ascii="Cascadia Mono" w:hAnsi="Cascadia Mono" w:cs="IntelOne Display AR Bold"/>
          <w:sz w:val="16"/>
          <w:szCs w:val="16"/>
        </w:rPr>
      </w:pPr>
      <w:r>
        <w:rPr>
          <w:rFonts w:ascii="Cascadia Mono" w:hAnsi="Cascadia Mono" w:cs="IntelOne Display AR Bold"/>
          <w:sz w:val="16"/>
          <w:szCs w:val="16"/>
        </w:rPr>
        <w:t>Latest APX Validation 7/4/2025</w:t>
      </w:r>
    </w:p>
    <w:p w14:paraId="3D3E05B1" w14:textId="77777777" w:rsidR="00853DB7" w:rsidRDefault="00853DB7" w:rsidP="00D63C4C">
      <w:pPr>
        <w:spacing w:after="0"/>
        <w:rPr>
          <w:rFonts w:ascii="Cascadia Mono" w:hAnsi="Cascadia Mono" w:cs="IntelOne Display AR Bold"/>
          <w:sz w:val="16"/>
          <w:szCs w:val="16"/>
        </w:rPr>
      </w:pPr>
    </w:p>
    <w:p w14:paraId="17A7AA9F" w14:textId="77777777" w:rsidR="00853DB7" w:rsidRPr="00F6250C" w:rsidRDefault="00853DB7" w:rsidP="00853DB7">
      <w:pPr>
        <w:spacing w:after="0"/>
        <w:rPr>
          <w:rFonts w:ascii="Cascadia Mono" w:hAnsi="Cascadia Mono" w:cs="IntelOne Display AR Bold"/>
          <w:b/>
          <w:bCs/>
          <w:sz w:val="16"/>
          <w:szCs w:val="16"/>
        </w:rPr>
      </w:pPr>
      <w:r w:rsidRPr="00F6250C">
        <w:rPr>
          <w:rFonts w:ascii="Cascadia Mono" w:hAnsi="Cascadia Mono" w:cs="IntelOne Display AR Bold"/>
          <w:b/>
          <w:bCs/>
          <w:sz w:val="16"/>
          <w:szCs w:val="16"/>
        </w:rPr>
        <w:t># other_errors.txt</w:t>
      </w:r>
    </w:p>
    <w:p w14:paraId="164948CA"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compiler/c2/TestMergeStores.java#id0</w:t>
      </w:r>
    </w:p>
    <w:p w14:paraId="147A3B9C"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compiler/c2/TestMergeStores.java#id1</w:t>
      </w:r>
    </w:p>
    <w:p w14:paraId="0D8163E8" w14:textId="304D9B6D" w:rsid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compiler/c2/TestMergeStores.java#id2</w:t>
      </w:r>
    </w:p>
    <w:p w14:paraId="68C41D9D" w14:textId="77777777" w:rsidR="00853DB7" w:rsidRDefault="00853DB7" w:rsidP="00853DB7">
      <w:pPr>
        <w:spacing w:after="0"/>
        <w:rPr>
          <w:rFonts w:ascii="Cascadia Mono" w:hAnsi="Cascadia Mono" w:cs="IntelOne Display AR Bold"/>
          <w:sz w:val="16"/>
          <w:szCs w:val="16"/>
        </w:rPr>
      </w:pPr>
    </w:p>
    <w:p w14:paraId="0EC0A8C1" w14:textId="11C9E3D7" w:rsidR="00853DB7" w:rsidRDefault="00853DB7" w:rsidP="00853DB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2B1AEB">
        <w:rPr>
          <w:rFonts w:ascii="Cascadia Mono" w:hAnsi="Cascadia Mono" w:cs="IntelOne Display AR Bold"/>
          <w:sz w:val="16"/>
          <w:szCs w:val="16"/>
        </w:rPr>
        <w:t xml:space="preserve">above </w:t>
      </w:r>
      <w:r>
        <w:rPr>
          <w:rFonts w:ascii="Cascadia Mono" w:hAnsi="Cascadia Mono" w:cs="IntelOne Display AR Bold"/>
          <w:sz w:val="16"/>
          <w:szCs w:val="16"/>
        </w:rPr>
        <w:t>timeout</w:t>
      </w:r>
      <w:r w:rsidR="002B1AEB">
        <w:rPr>
          <w:rFonts w:ascii="Cascadia Mono" w:hAnsi="Cascadia Mono" w:cs="IntelOne Display AR Bold"/>
          <w:sz w:val="16"/>
          <w:szCs w:val="16"/>
        </w:rPr>
        <w:t xml:space="preserve"> with TIMEOUT_FACTOR=20</w:t>
      </w:r>
      <w:r>
        <w:rPr>
          <w:rFonts w:ascii="Cascadia Mono" w:hAnsi="Cascadia Mono" w:cs="IntelOne Display AR Bold"/>
          <w:sz w:val="16"/>
          <w:szCs w:val="16"/>
        </w:rPr>
        <w:t>.</w:t>
      </w:r>
    </w:p>
    <w:p w14:paraId="725317AC" w14:textId="2E0DA4D0" w:rsidR="002B1AEB" w:rsidRPr="00F6250C" w:rsidRDefault="002B1AEB" w:rsidP="002B1AEB">
      <w:pPr>
        <w:spacing w:after="0"/>
        <w:rPr>
          <w:rFonts w:ascii="Cascadia Mono" w:hAnsi="Cascadia Mono" w:cs="IntelOne Display AR Bold"/>
          <w:b/>
          <w:bCs/>
          <w:sz w:val="16"/>
          <w:szCs w:val="16"/>
        </w:rPr>
      </w:pPr>
      <w:r w:rsidRPr="002B1AEB">
        <w:rPr>
          <w:rFonts w:ascii="Cascadia Mono" w:hAnsi="Cascadia Mono" w:cs="IntelOne Display AR Bold"/>
          <w:sz w:val="16"/>
          <w:szCs w:val="16"/>
        </w:rPr>
        <w:t xml:space="preserve"> </w:t>
      </w:r>
      <w:r w:rsidRPr="00F6250C">
        <w:rPr>
          <w:rFonts w:ascii="Cascadia Mono" w:hAnsi="Cascadia Mono" w:cs="IntelOne Display AR Bold"/>
          <w:b/>
          <w:bCs/>
          <w:sz w:val="16"/>
          <w:szCs w:val="16"/>
        </w:rPr>
        <w:t>newfailures.txt</w:t>
      </w:r>
    </w:p>
    <w:p w14:paraId="78C02714" w14:textId="36E89A29"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compiler/c2/cr6340864/TestLongVect.java</w:t>
      </w:r>
      <w:r>
        <w:rPr>
          <w:rFonts w:ascii="Cascadia Mono" w:hAnsi="Cascadia Mono" w:cs="IntelOne Display AR Bold"/>
          <w:sz w:val="16"/>
          <w:szCs w:val="16"/>
        </w:rPr>
        <w:t xml:space="preserve">                  - Root caused, sent to Vamsi</w:t>
      </w:r>
    </w:p>
    <w:p w14:paraId="7EA8255F" w14:textId="0ACDB9DF"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compiler/c2/cr7192963/TestLongVect.java</w:t>
      </w:r>
      <w:r>
        <w:rPr>
          <w:rFonts w:ascii="Cascadia Mono" w:hAnsi="Cascadia Mono" w:cs="IntelOne Display AR Bold"/>
          <w:sz w:val="16"/>
          <w:szCs w:val="16"/>
        </w:rPr>
        <w:t xml:space="preserve">                  - Root caused, sent to Vamsi</w:t>
      </w:r>
    </w:p>
    <w:p w14:paraId="531787A5" w14:textId="77777777" w:rsidR="00BF3A6B" w:rsidRPr="001918FC" w:rsidRDefault="002B1AE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compiler/c2/</w:t>
      </w:r>
      <w:proofErr w:type="spellStart"/>
      <w:r w:rsidRPr="001918FC">
        <w:rPr>
          <w:rFonts w:ascii="Cascadia Mono" w:hAnsi="Cascadia Mono" w:cs="IntelOne Display AR Bold"/>
          <w:sz w:val="16"/>
          <w:szCs w:val="16"/>
          <w:highlight w:val="yellow"/>
        </w:rPr>
        <w:t>irTests</w:t>
      </w:r>
      <w:proofErr w:type="spellEnd"/>
      <w:r w:rsidRPr="001918FC">
        <w:rPr>
          <w:rFonts w:ascii="Cascadia Mono" w:hAnsi="Cascadia Mono" w:cs="IntelOne Display AR Bold"/>
          <w:sz w:val="16"/>
          <w:szCs w:val="16"/>
          <w:highlight w:val="yellow"/>
        </w:rPr>
        <w:t xml:space="preserve">/TestFPComparison.java                </w:t>
      </w:r>
      <w:r w:rsidR="00BF3A6B" w:rsidRPr="001918FC">
        <w:rPr>
          <w:rFonts w:ascii="Cascadia Mono" w:hAnsi="Cascadia Mono" w:cs="IntelOne Display AR Bold"/>
          <w:sz w:val="16"/>
          <w:szCs w:val="16"/>
          <w:highlight w:val="yellow"/>
        </w:rPr>
        <w:t xml:space="preserve">- Partially root caused, incorrectness, </w:t>
      </w:r>
    </w:p>
    <w:p w14:paraId="0D87E990" w14:textId="77777777" w:rsidR="00BF3A6B" w:rsidRPr="001918FC" w:rsidRDefault="00BF3A6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 xml:space="preserve">                                                           NDD, verified that CMOV encoding </w:t>
      </w:r>
    </w:p>
    <w:p w14:paraId="13AE9823" w14:textId="5E3F8259" w:rsidR="002B1AEB" w:rsidRPr="002B1AEB" w:rsidRDefault="00BF3A6B" w:rsidP="002B1AEB">
      <w:pPr>
        <w:spacing w:after="0"/>
        <w:rPr>
          <w:rFonts w:ascii="Cascadia Mono" w:hAnsi="Cascadia Mono" w:cs="IntelOne Display AR Bold"/>
          <w:sz w:val="16"/>
          <w:szCs w:val="16"/>
        </w:rPr>
      </w:pPr>
      <w:r w:rsidRPr="001918FC">
        <w:rPr>
          <w:rFonts w:ascii="Cascadia Mono" w:hAnsi="Cascadia Mono" w:cs="IntelOne Display AR Bold"/>
          <w:sz w:val="16"/>
          <w:szCs w:val="16"/>
          <w:highlight w:val="yellow"/>
        </w:rPr>
        <w:t xml:space="preserve">                                                           looks correct.</w:t>
      </w:r>
    </w:p>
    <w:p w14:paraId="23CF205F" w14:textId="77777777" w:rsidR="00976E24"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w:t>
      </w:r>
      <w:proofErr w:type="spellStart"/>
      <w:r w:rsidRPr="002B1AEB">
        <w:rPr>
          <w:rFonts w:ascii="Cascadia Mono" w:hAnsi="Cascadia Mono" w:cs="IntelOne Display AR Bold"/>
          <w:sz w:val="16"/>
          <w:szCs w:val="16"/>
        </w:rPr>
        <w:t>irTests</w:t>
      </w:r>
      <w:proofErr w:type="spellEnd"/>
      <w:r w:rsidRPr="002B1AEB">
        <w:rPr>
          <w:rFonts w:ascii="Cascadia Mono" w:hAnsi="Cascadia Mono" w:cs="IntelOne Display AR Bold"/>
          <w:sz w:val="16"/>
          <w:szCs w:val="16"/>
        </w:rPr>
        <w:t>/TestSuperwordFailsUnrolling.java</w:t>
      </w:r>
      <w:r w:rsidR="00BF3A6B">
        <w:rPr>
          <w:rFonts w:ascii="Cascadia Mono" w:hAnsi="Cascadia Mono" w:cs="IntelOne Display AR Bold"/>
          <w:sz w:val="16"/>
          <w:szCs w:val="16"/>
        </w:rPr>
        <w:t xml:space="preserve">     - Root cause</w:t>
      </w:r>
      <w:r w:rsidR="00976E24">
        <w:rPr>
          <w:rFonts w:ascii="Cascadia Mono" w:hAnsi="Cascadia Mono" w:cs="IntelOne Display AR Bold"/>
          <w:sz w:val="16"/>
          <w:szCs w:val="16"/>
        </w:rPr>
        <w:t>d</w:t>
      </w:r>
      <w:r w:rsidR="00BF3A6B">
        <w:rPr>
          <w:rFonts w:ascii="Cascadia Mono" w:hAnsi="Cascadia Mono" w:cs="IntelOne Display AR Bold"/>
          <w:sz w:val="16"/>
          <w:szCs w:val="16"/>
        </w:rPr>
        <w:t xml:space="preserve">, </w:t>
      </w:r>
      <w:r w:rsidR="00976E24">
        <w:rPr>
          <w:rFonts w:ascii="Cascadia Mono" w:hAnsi="Cascadia Mono" w:cs="IntelOne Display AR Bold"/>
          <w:sz w:val="16"/>
          <w:szCs w:val="16"/>
        </w:rPr>
        <w:t>assertion failures due</w:t>
      </w:r>
    </w:p>
    <w:p w14:paraId="23151B31" w14:textId="77777777" w:rsidR="00976E24"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to missing feature, occurring after </w:t>
      </w:r>
    </w:p>
    <w:p w14:paraId="6DB83D15" w14:textId="3231E675" w:rsidR="00853DB7"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latest AVX2 </w:t>
      </w:r>
      <w:proofErr w:type="spellStart"/>
      <w:r>
        <w:rPr>
          <w:rFonts w:ascii="Cascadia Mono" w:hAnsi="Cascadia Mono" w:cs="IntelOne Display AR Bold"/>
          <w:sz w:val="16"/>
          <w:szCs w:val="16"/>
        </w:rPr>
        <w:t>montgomerry</w:t>
      </w:r>
      <w:proofErr w:type="spellEnd"/>
      <w:r>
        <w:rPr>
          <w:rFonts w:ascii="Cascadia Mono" w:hAnsi="Cascadia Mono" w:cs="IntelOne Display AR Bold"/>
          <w:sz w:val="16"/>
          <w:szCs w:val="16"/>
        </w:rPr>
        <w:t xml:space="preserve"> patch on DMR.</w:t>
      </w:r>
    </w:p>
    <w:p w14:paraId="278449AF" w14:textId="77777777" w:rsidR="001918FC" w:rsidRDefault="001918FC" w:rsidP="002B1AEB">
      <w:pPr>
        <w:spacing w:after="0"/>
        <w:rPr>
          <w:rFonts w:ascii="Cascadia Mono" w:hAnsi="Cascadia Mono" w:cs="IntelOne Display AR Bold"/>
          <w:sz w:val="16"/>
          <w:szCs w:val="16"/>
        </w:rPr>
      </w:pPr>
    </w:p>
    <w:p w14:paraId="58DD1068" w14:textId="2722E398" w:rsidR="008718FE" w:rsidRDefault="008718FE"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No longer </w:t>
      </w:r>
      <w:proofErr w:type="gramStart"/>
      <w:r>
        <w:rPr>
          <w:rFonts w:ascii="Cascadia Mono" w:hAnsi="Cascadia Mono" w:cs="IntelOne Display AR Bold"/>
          <w:sz w:val="16"/>
          <w:szCs w:val="16"/>
        </w:rPr>
        <w:t>failing:-</w:t>
      </w:r>
      <w:proofErr w:type="gramEnd"/>
    </w:p>
    <w:p w14:paraId="45293A24" w14:textId="16708BF1" w:rsidR="001918FC" w:rsidRPr="00684F96" w:rsidRDefault="001918FC" w:rsidP="001918FC">
      <w:pPr>
        <w:spacing w:after="0"/>
        <w:rPr>
          <w:rFonts w:cs="IntelOne Display AR Bold"/>
          <w:sz w:val="16"/>
          <w:szCs w:val="16"/>
          <w:highlight w:val="green"/>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/ReferenceClearTests.java</w:t>
      </w:r>
      <w:r>
        <w:rPr>
          <w:rFonts w:cs="IntelOne Display AR Bold"/>
          <w:sz w:val="16"/>
          <w:szCs w:val="16"/>
          <w:highlight w:val="green"/>
        </w:rPr>
        <w:t xml:space="preserve">            - ZGC </w:t>
      </w:r>
      <w:r w:rsidR="008718FE">
        <w:rPr>
          <w:rFonts w:cs="IntelOne Display AR Bold"/>
          <w:sz w:val="16"/>
          <w:szCs w:val="16"/>
          <w:highlight w:val="green"/>
        </w:rPr>
        <w:t>relocation issue fixed, to be checked in</w:t>
      </w:r>
    </w:p>
    <w:p w14:paraId="59A85436" w14:textId="386C89EF" w:rsidR="001918FC" w:rsidRDefault="001918FC" w:rsidP="001918FC">
      <w:pPr>
        <w:spacing w:after="0"/>
        <w:rPr>
          <w:rFonts w:cs="IntelOne Display AR Bold"/>
          <w:sz w:val="16"/>
          <w:szCs w:val="16"/>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/ReferenceRefersToTests.java</w:t>
      </w:r>
      <w:r w:rsidR="008718FE">
        <w:rPr>
          <w:rFonts w:cs="IntelOne Display AR Bold"/>
          <w:sz w:val="16"/>
          <w:szCs w:val="16"/>
        </w:rPr>
        <w:t xml:space="preserve">    - ZGC relocation issue </w:t>
      </w:r>
      <w:proofErr w:type="gramStart"/>
      <w:r w:rsidR="008718FE">
        <w:rPr>
          <w:rFonts w:cs="IntelOne Display AR Bold"/>
          <w:sz w:val="16"/>
          <w:szCs w:val="16"/>
        </w:rPr>
        <w:t>fixed,  to</w:t>
      </w:r>
      <w:proofErr w:type="gramEnd"/>
      <w:r w:rsidR="008718FE">
        <w:rPr>
          <w:rFonts w:cs="IntelOne Display AR Bold"/>
          <w:sz w:val="16"/>
          <w:szCs w:val="16"/>
        </w:rPr>
        <w:t xml:space="preserve"> be checked in.</w:t>
      </w:r>
    </w:p>
    <w:p w14:paraId="6B08A184" w14:textId="77777777" w:rsidR="001918FC" w:rsidRDefault="001918FC" w:rsidP="002B1AEB">
      <w:pPr>
        <w:spacing w:after="0"/>
        <w:rPr>
          <w:rFonts w:ascii="Cascadia Mono" w:hAnsi="Cascadia Mono" w:cs="IntelOne Display AR Bold"/>
          <w:sz w:val="16"/>
          <w:szCs w:val="16"/>
        </w:rPr>
      </w:pPr>
    </w:p>
    <w:p w14:paraId="751BE7C6" w14:textId="77777777" w:rsidR="00BA1F69" w:rsidRDefault="00BA1F69" w:rsidP="002B1AEB">
      <w:pPr>
        <w:spacing w:after="0"/>
        <w:rPr>
          <w:rFonts w:ascii="Cascadia Mono" w:hAnsi="Cascadia Mono" w:cs="IntelOne Display AR Bold"/>
          <w:sz w:val="16"/>
          <w:szCs w:val="16"/>
        </w:rPr>
      </w:pPr>
    </w:p>
    <w:p w14:paraId="348DC519" w14:textId="77777777" w:rsidR="00BA1F69" w:rsidRDefault="00BA1F69" w:rsidP="002B1AEB">
      <w:pPr>
        <w:spacing w:after="0"/>
        <w:rPr>
          <w:rFonts w:ascii="Cascadia Mono" w:hAnsi="Cascadia Mono" w:cs="IntelOne Display AR Bold"/>
          <w:sz w:val="16"/>
          <w:szCs w:val="16"/>
        </w:rPr>
      </w:pPr>
    </w:p>
    <w:p w14:paraId="50822927" w14:textId="77777777" w:rsidR="00BA1F69" w:rsidRDefault="00BA1F69" w:rsidP="002B1AEB">
      <w:pPr>
        <w:spacing w:after="0"/>
        <w:rPr>
          <w:rFonts w:ascii="Cascadia Mono" w:hAnsi="Cascadia Mono" w:cs="IntelOne Display AR Bold"/>
          <w:sz w:val="16"/>
          <w:szCs w:val="16"/>
        </w:rPr>
      </w:pPr>
    </w:p>
    <w:p w14:paraId="206CAEDA" w14:textId="77777777" w:rsidR="00BA1F69" w:rsidRDefault="00BA1F69" w:rsidP="002B1AEB">
      <w:pPr>
        <w:spacing w:after="0"/>
        <w:rPr>
          <w:rFonts w:ascii="Cascadia Mono" w:hAnsi="Cascadia Mono" w:cs="IntelOne Display AR Bold"/>
          <w:sz w:val="16"/>
          <w:szCs w:val="16"/>
        </w:rPr>
      </w:pPr>
    </w:p>
    <w:p w14:paraId="3E17D15A" w14:textId="77777777" w:rsidR="00BA1F69" w:rsidRDefault="00BA1F69" w:rsidP="002B1AEB">
      <w:pPr>
        <w:spacing w:after="0"/>
        <w:rPr>
          <w:rFonts w:ascii="Cascadia Mono" w:hAnsi="Cascadia Mono" w:cs="IntelOne Display AR Bold"/>
          <w:sz w:val="16"/>
          <w:szCs w:val="16"/>
        </w:rPr>
      </w:pPr>
    </w:p>
    <w:p w14:paraId="1E323614" w14:textId="77777777" w:rsidR="00BA1F69" w:rsidRDefault="00BA1F69" w:rsidP="002B1AEB">
      <w:pPr>
        <w:spacing w:after="0"/>
        <w:rPr>
          <w:rFonts w:ascii="Cascadia Mono" w:hAnsi="Cascadia Mono" w:cs="IntelOne Display AR Bold"/>
          <w:sz w:val="16"/>
          <w:szCs w:val="16"/>
        </w:rPr>
      </w:pPr>
    </w:p>
    <w:p w14:paraId="57006A45" w14:textId="77777777" w:rsidR="00BA1F69" w:rsidRDefault="00BA1F69" w:rsidP="002B1AEB">
      <w:pPr>
        <w:spacing w:after="0"/>
        <w:rPr>
          <w:rFonts w:ascii="Cascadia Mono" w:hAnsi="Cascadia Mono" w:cs="IntelOne Display AR Bold"/>
          <w:sz w:val="16"/>
          <w:szCs w:val="16"/>
        </w:rPr>
      </w:pPr>
    </w:p>
    <w:p w14:paraId="194E0911" w14:textId="77777777" w:rsidR="00BA1F69" w:rsidRDefault="00BA1F69" w:rsidP="002B1AEB">
      <w:pPr>
        <w:spacing w:after="0"/>
        <w:rPr>
          <w:rFonts w:ascii="Cascadia Mono" w:hAnsi="Cascadia Mono" w:cs="IntelOne Display AR Bold"/>
          <w:sz w:val="16"/>
          <w:szCs w:val="16"/>
        </w:rPr>
      </w:pPr>
    </w:p>
    <w:p w14:paraId="64CE6E05" w14:textId="77777777" w:rsidR="00BA1F69" w:rsidRDefault="00BA1F69" w:rsidP="002B1AEB">
      <w:pPr>
        <w:spacing w:after="0"/>
        <w:rPr>
          <w:rFonts w:ascii="Cascadia Mono" w:hAnsi="Cascadia Mono" w:cs="IntelOne Display AR Bold"/>
          <w:sz w:val="16"/>
          <w:szCs w:val="16"/>
        </w:rPr>
      </w:pPr>
    </w:p>
    <w:p w14:paraId="154D383B" w14:textId="77777777" w:rsidR="00BA1F69" w:rsidRDefault="00BA1F69" w:rsidP="002B1AEB">
      <w:pPr>
        <w:spacing w:after="0"/>
        <w:rPr>
          <w:rFonts w:ascii="Cascadia Mono" w:hAnsi="Cascadia Mono" w:cs="IntelOne Display AR Bold"/>
          <w:sz w:val="16"/>
          <w:szCs w:val="16"/>
        </w:rPr>
      </w:pPr>
    </w:p>
    <w:p w14:paraId="277801D4" w14:textId="77777777" w:rsidR="00BA1F69" w:rsidRDefault="00BA1F69" w:rsidP="002B1AEB">
      <w:pPr>
        <w:spacing w:after="0"/>
        <w:rPr>
          <w:rFonts w:ascii="Cascadia Mono" w:hAnsi="Cascadia Mono" w:cs="IntelOne Display AR Bold"/>
          <w:sz w:val="16"/>
          <w:szCs w:val="16"/>
        </w:rPr>
      </w:pPr>
    </w:p>
    <w:p w14:paraId="6C34D01A" w14:textId="77777777" w:rsidR="00BA1F69" w:rsidRDefault="00BA1F69" w:rsidP="002B1AEB">
      <w:pPr>
        <w:spacing w:after="0"/>
        <w:rPr>
          <w:rFonts w:ascii="Cascadia Mono" w:hAnsi="Cascadia Mono" w:cs="IntelOne Display AR Bold"/>
          <w:sz w:val="16"/>
          <w:szCs w:val="16"/>
        </w:rPr>
      </w:pPr>
    </w:p>
    <w:p w14:paraId="142BE031" w14:textId="77777777" w:rsidR="00BA1F69" w:rsidRDefault="00BA1F69" w:rsidP="002B1AEB">
      <w:pPr>
        <w:spacing w:after="0"/>
        <w:rPr>
          <w:rFonts w:ascii="Cascadia Mono" w:hAnsi="Cascadia Mono" w:cs="IntelOne Display AR Bold"/>
          <w:sz w:val="16"/>
          <w:szCs w:val="16"/>
        </w:rPr>
      </w:pPr>
    </w:p>
    <w:p w14:paraId="46FC6725" w14:textId="77777777" w:rsidR="00BA1F69" w:rsidRDefault="00BA1F69" w:rsidP="002B1AEB">
      <w:pPr>
        <w:spacing w:after="0"/>
        <w:rPr>
          <w:rFonts w:ascii="Cascadia Mono" w:hAnsi="Cascadia Mono" w:cs="IntelOne Display AR Bold"/>
          <w:sz w:val="16"/>
          <w:szCs w:val="16"/>
        </w:rPr>
      </w:pPr>
    </w:p>
    <w:p w14:paraId="106AA239" w14:textId="77777777" w:rsidR="00BA1F69" w:rsidRDefault="00BA1F69" w:rsidP="002B1AEB">
      <w:pPr>
        <w:spacing w:after="0"/>
        <w:rPr>
          <w:rFonts w:ascii="Cascadia Mono" w:hAnsi="Cascadia Mono" w:cs="IntelOne Display AR Bold"/>
          <w:sz w:val="16"/>
          <w:szCs w:val="16"/>
        </w:rPr>
      </w:pPr>
    </w:p>
    <w:p w14:paraId="130243E1" w14:textId="77777777" w:rsidR="00BA1F69" w:rsidRDefault="00BA1F69" w:rsidP="002B1AEB">
      <w:pPr>
        <w:spacing w:after="0"/>
        <w:rPr>
          <w:rFonts w:ascii="Cascadia Mono" w:hAnsi="Cascadia Mono" w:cs="IntelOne Display AR Bold"/>
          <w:sz w:val="16"/>
          <w:szCs w:val="16"/>
        </w:rPr>
      </w:pPr>
    </w:p>
    <w:p w14:paraId="7744C4CB" w14:textId="77777777" w:rsidR="00BA1F69" w:rsidRDefault="00BA1F69" w:rsidP="002B1AEB">
      <w:pPr>
        <w:spacing w:after="0"/>
        <w:rPr>
          <w:rFonts w:ascii="Cascadia Mono" w:hAnsi="Cascadia Mono" w:cs="IntelOne Display AR Bold"/>
          <w:sz w:val="16"/>
          <w:szCs w:val="16"/>
        </w:rPr>
      </w:pPr>
    </w:p>
    <w:p w14:paraId="0DF0489E" w14:textId="77777777" w:rsidR="00BA1F69" w:rsidRDefault="00BA1F69" w:rsidP="002B1AEB">
      <w:pPr>
        <w:spacing w:after="0"/>
        <w:rPr>
          <w:rFonts w:ascii="Cascadia Mono" w:hAnsi="Cascadia Mono" w:cs="IntelOne Display AR Bold"/>
          <w:sz w:val="16"/>
          <w:szCs w:val="16"/>
        </w:rPr>
      </w:pPr>
    </w:p>
    <w:p w14:paraId="6B81760A" w14:textId="77777777" w:rsidR="00BA1F69" w:rsidRDefault="00BA1F69" w:rsidP="002B1AEB">
      <w:pPr>
        <w:spacing w:after="0"/>
        <w:rPr>
          <w:rFonts w:ascii="Cascadia Mono" w:hAnsi="Cascadia Mono" w:cs="IntelOne Display AR Bold"/>
          <w:sz w:val="16"/>
          <w:szCs w:val="16"/>
        </w:rPr>
      </w:pPr>
    </w:p>
    <w:p w14:paraId="0FEAE945" w14:textId="77777777" w:rsidR="00E00A60" w:rsidRDefault="00E00A60" w:rsidP="002B1AEB">
      <w:pPr>
        <w:spacing w:after="0"/>
        <w:rPr>
          <w:rFonts w:ascii="Cascadia Mono" w:hAnsi="Cascadia Mono" w:cs="IntelOne Display AR Bold"/>
          <w:sz w:val="16"/>
          <w:szCs w:val="16"/>
        </w:rPr>
      </w:pPr>
    </w:p>
    <w:p w14:paraId="67AE642C" w14:textId="12AEF2BA"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t>9/4/2025</w:t>
      </w:r>
    </w:p>
    <w:p w14:paraId="61507F45" w14:textId="77777777" w:rsidR="00E00A60" w:rsidRDefault="00E00A60" w:rsidP="002B1AEB">
      <w:pPr>
        <w:spacing w:after="0"/>
        <w:rPr>
          <w:rFonts w:ascii="Cascadia Mono" w:hAnsi="Cascadia Mono" w:cs="IntelOne Display AR Bold"/>
          <w:sz w:val="16"/>
          <w:szCs w:val="16"/>
        </w:rPr>
      </w:pPr>
    </w:p>
    <w:p w14:paraId="697E43D7" w14:textId="3C89FCCE"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lastRenderedPageBreak/>
        <w:t xml:space="preserve">Latest validation on </w:t>
      </w:r>
      <w:proofErr w:type="spellStart"/>
      <w:r>
        <w:rPr>
          <w:rFonts w:ascii="Cascadia Mono" w:hAnsi="Cascadia Mono" w:cs="IntelOne Display AR Bold"/>
          <w:sz w:val="16"/>
          <w:szCs w:val="16"/>
        </w:rPr>
        <w:t>jtreg</w:t>
      </w:r>
      <w:proofErr w:type="spellEnd"/>
      <w:r>
        <w:rPr>
          <w:rFonts w:ascii="Cascadia Mono" w:hAnsi="Cascadia Mono" w:cs="IntelOne Display AR Bold"/>
          <w:sz w:val="16"/>
          <w:szCs w:val="16"/>
        </w:rPr>
        <w:t>/compiler</w:t>
      </w:r>
    </w:p>
    <w:p w14:paraId="60CFE8A2" w14:textId="77777777" w:rsidR="00E00A60" w:rsidRDefault="00E00A60" w:rsidP="002B1AEB">
      <w:pPr>
        <w:spacing w:after="0"/>
        <w:rPr>
          <w:rFonts w:ascii="Cascadia Mono" w:hAnsi="Cascadia Mono" w:cs="IntelOne Display AR Bold"/>
          <w:sz w:val="16"/>
          <w:szCs w:val="16"/>
        </w:rPr>
      </w:pPr>
    </w:p>
    <w:p w14:paraId="7DD1D8FF" w14:textId="4EBF44C2" w:rsidR="00E00A60" w:rsidRDefault="00E00A60" w:rsidP="002B1AEB">
      <w:pPr>
        <w:spacing w:after="0"/>
        <w:rPr>
          <w:rFonts w:ascii="Cascadia Mono" w:hAnsi="Cascadia Mono" w:cs="IntelOne Display AR Bold"/>
          <w:sz w:val="16"/>
          <w:szCs w:val="16"/>
        </w:rPr>
      </w:pPr>
      <w:r w:rsidRPr="00E00A60">
        <w:rPr>
          <w:rFonts w:ascii="Cascadia Mono" w:hAnsi="Cascadia Mono" w:cs="IntelOne Display AR Bold"/>
          <w:noProof/>
          <w:sz w:val="16"/>
          <w:szCs w:val="16"/>
        </w:rPr>
        <w:drawing>
          <wp:inline distT="0" distB="0" distL="0" distR="0" wp14:anchorId="1ABDACD5" wp14:editId="5E314686">
            <wp:extent cx="5731510" cy="921385"/>
            <wp:effectExtent l="0" t="0" r="2540" b="0"/>
            <wp:docPr id="178396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0506" name=""/>
                    <pic:cNvPicPr/>
                  </pic:nvPicPr>
                  <pic:blipFill>
                    <a:blip r:embed="rId295"/>
                    <a:stretch>
                      <a:fillRect/>
                    </a:stretch>
                  </pic:blipFill>
                  <pic:spPr>
                    <a:xfrm>
                      <a:off x="0" y="0"/>
                      <a:ext cx="5731510" cy="921385"/>
                    </a:xfrm>
                    <a:prstGeom prst="rect">
                      <a:avLst/>
                    </a:prstGeom>
                  </pic:spPr>
                </pic:pic>
              </a:graphicData>
            </a:graphic>
          </wp:inline>
        </w:drawing>
      </w:r>
    </w:p>
    <w:p w14:paraId="1816A7A3" w14:textId="77777777" w:rsidR="00BA1F69" w:rsidRDefault="00BA1F69" w:rsidP="002B1AEB">
      <w:pPr>
        <w:spacing w:after="0"/>
        <w:rPr>
          <w:rFonts w:ascii="Cascadia Mono" w:hAnsi="Cascadia Mono" w:cs="IntelOne Display AR Bold"/>
          <w:sz w:val="16"/>
          <w:szCs w:val="16"/>
        </w:rPr>
      </w:pPr>
    </w:p>
    <w:p w14:paraId="3794AA2C" w14:textId="77777777" w:rsidR="00BA1F69" w:rsidRDefault="00BA1F69" w:rsidP="002B1AEB">
      <w:pPr>
        <w:spacing w:after="0"/>
        <w:rPr>
          <w:rFonts w:ascii="Cascadia Mono" w:hAnsi="Cascadia Mono" w:cs="IntelOne Display AR Bold"/>
          <w:sz w:val="16"/>
          <w:szCs w:val="16"/>
        </w:rPr>
      </w:pPr>
    </w:p>
    <w:p w14:paraId="2F5E802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SPR&gt;cat APX_VALIDATION_TB_ANALYZED/test-results/jtreg_test_hotspot_jtreg_compiler/text/newfailures.txt</w:t>
      </w:r>
    </w:p>
    <w:p w14:paraId="5766DF9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newfailures.txt</w:t>
      </w:r>
    </w:p>
    <w:p w14:paraId="209C56A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Known Root Caused</w:t>
      </w:r>
    </w:p>
    <w:p w14:paraId="28B54AB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4E00269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compiler/c2/cr6340864/TestLongVect.java                 - </w:t>
      </w:r>
      <w:proofErr w:type="spellStart"/>
      <w:r w:rsidRPr="00BA1F69">
        <w:rPr>
          <w:rFonts w:ascii="Cascadia Mono" w:hAnsi="Cascadia Mono" w:cs="IntelOne Display AR Bold"/>
          <w:sz w:val="16"/>
          <w:szCs w:val="16"/>
        </w:rPr>
        <w:t>ndd</w:t>
      </w:r>
      <w:proofErr w:type="spellEnd"/>
    </w:p>
    <w:p w14:paraId="76D5866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compiler/c2/cr7192963/TestLongVect.java                 - </w:t>
      </w:r>
      <w:proofErr w:type="spellStart"/>
      <w:r w:rsidRPr="00BA1F69">
        <w:rPr>
          <w:rFonts w:ascii="Cascadia Mono" w:hAnsi="Cascadia Mono" w:cs="IntelOne Display AR Bold"/>
          <w:sz w:val="16"/>
          <w:szCs w:val="16"/>
        </w:rPr>
        <w:t>ndd</w:t>
      </w:r>
      <w:proofErr w:type="spellEnd"/>
    </w:p>
    <w:p w14:paraId="78933BC5" w14:textId="77777777" w:rsidR="00BA1F69" w:rsidRPr="00BA1F69" w:rsidRDefault="00BA1F69" w:rsidP="00BA1F69">
      <w:pPr>
        <w:spacing w:after="0"/>
        <w:rPr>
          <w:rFonts w:ascii="Cascadia Mono" w:hAnsi="Cascadia Mono" w:cs="IntelOne Display AR Bold"/>
          <w:sz w:val="16"/>
          <w:szCs w:val="16"/>
        </w:rPr>
      </w:pPr>
      <w:r w:rsidRPr="00DF5B0E">
        <w:rPr>
          <w:rFonts w:ascii="Cascadia Mono" w:hAnsi="Cascadia Mono" w:cs="IntelOne Display AR Bold"/>
          <w:sz w:val="16"/>
          <w:szCs w:val="16"/>
          <w:highlight w:val="yellow"/>
        </w:rPr>
        <w:t>compiler/c2/</w:t>
      </w:r>
      <w:proofErr w:type="spellStart"/>
      <w:r w:rsidRPr="00DF5B0E">
        <w:rPr>
          <w:rFonts w:ascii="Cascadia Mono" w:hAnsi="Cascadia Mono" w:cs="IntelOne Display AR Bold"/>
          <w:sz w:val="16"/>
          <w:szCs w:val="16"/>
          <w:highlight w:val="yellow"/>
        </w:rPr>
        <w:t>irTests</w:t>
      </w:r>
      <w:proofErr w:type="spellEnd"/>
      <w:r w:rsidRPr="00DF5B0E">
        <w:rPr>
          <w:rFonts w:ascii="Cascadia Mono" w:hAnsi="Cascadia Mono" w:cs="IntelOne Display AR Bold"/>
          <w:sz w:val="16"/>
          <w:szCs w:val="16"/>
          <w:highlight w:val="yellow"/>
        </w:rPr>
        <w:t xml:space="preserve">/TestFPComparison.java               - </w:t>
      </w:r>
      <w:proofErr w:type="spellStart"/>
      <w:r w:rsidRPr="00DF5B0E">
        <w:rPr>
          <w:rFonts w:ascii="Cascadia Mono" w:hAnsi="Cascadia Mono" w:cs="IntelOne Display AR Bold"/>
          <w:sz w:val="16"/>
          <w:szCs w:val="16"/>
          <w:highlight w:val="yellow"/>
        </w:rPr>
        <w:t>incorretness</w:t>
      </w:r>
      <w:proofErr w:type="spellEnd"/>
      <w:r w:rsidRPr="00DF5B0E">
        <w:rPr>
          <w:rFonts w:ascii="Cascadia Mono" w:hAnsi="Cascadia Mono" w:cs="IntelOne Display AR Bold"/>
          <w:sz w:val="16"/>
          <w:szCs w:val="16"/>
          <w:highlight w:val="yellow"/>
        </w:rPr>
        <w:t>, encoding is correct.</w:t>
      </w:r>
    </w:p>
    <w:p w14:paraId="4368E0B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w:t>
      </w:r>
      <w:proofErr w:type="spellStart"/>
      <w:r w:rsidRPr="00BA1F69">
        <w:rPr>
          <w:rFonts w:ascii="Cascadia Mono" w:hAnsi="Cascadia Mono" w:cs="IntelOne Display AR Bold"/>
          <w:sz w:val="16"/>
          <w:szCs w:val="16"/>
        </w:rPr>
        <w:t>irTests</w:t>
      </w:r>
      <w:proofErr w:type="spellEnd"/>
      <w:r w:rsidRPr="00BA1F69">
        <w:rPr>
          <w:rFonts w:ascii="Cascadia Mono" w:hAnsi="Cascadia Mono" w:cs="IntelOne Display AR Bold"/>
          <w:sz w:val="16"/>
          <w:szCs w:val="16"/>
        </w:rPr>
        <w:t xml:space="preserve">/TestSuperwordFailsUnrolling.java    - </w:t>
      </w:r>
      <w:proofErr w:type="spellStart"/>
      <w:r w:rsidRPr="00BA1F69">
        <w:rPr>
          <w:rFonts w:ascii="Cascadia Mono" w:hAnsi="Cascadia Mono" w:cs="IntelOne Display AR Bold"/>
          <w:sz w:val="16"/>
          <w:szCs w:val="16"/>
        </w:rPr>
        <w:t>assetion</w:t>
      </w:r>
      <w:proofErr w:type="spellEnd"/>
      <w:r w:rsidRPr="00BA1F69">
        <w:rPr>
          <w:rFonts w:ascii="Cascadia Mono" w:hAnsi="Cascadia Mono" w:cs="IntelOne Display AR Bold"/>
          <w:sz w:val="16"/>
          <w:szCs w:val="16"/>
        </w:rPr>
        <w:t xml:space="preserve"> failure, </w:t>
      </w:r>
      <w:proofErr w:type="spellStart"/>
      <w:r w:rsidRPr="00BA1F69">
        <w:rPr>
          <w:rFonts w:ascii="Cascadia Mono" w:hAnsi="Cascadia Mono" w:cs="IntelOne Display AR Bold"/>
          <w:sz w:val="16"/>
          <w:szCs w:val="16"/>
        </w:rPr>
        <w:t>montogomerry</w:t>
      </w:r>
      <w:proofErr w:type="spellEnd"/>
    </w:p>
    <w:p w14:paraId="29809DF9" w14:textId="77777777" w:rsidR="00BA1F69" w:rsidRPr="00BA1F69" w:rsidRDefault="00BA1F69" w:rsidP="00BA1F69">
      <w:pPr>
        <w:spacing w:after="0"/>
        <w:rPr>
          <w:rFonts w:ascii="Cascadia Mono" w:hAnsi="Cascadia Mono" w:cs="IntelOne Display AR Bold"/>
          <w:sz w:val="16"/>
          <w:szCs w:val="16"/>
        </w:rPr>
      </w:pPr>
    </w:p>
    <w:p w14:paraId="463931B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compiler/intrinsics/string/TestStringLatin1IndexOfChar.java - </w:t>
      </w:r>
      <w:proofErr w:type="spellStart"/>
      <w:r w:rsidRPr="00BA1F69">
        <w:rPr>
          <w:rFonts w:ascii="Cascadia Mono" w:hAnsi="Cascadia Mono" w:cs="IntelOne Display AR Bold"/>
          <w:sz w:val="16"/>
          <w:szCs w:val="16"/>
        </w:rPr>
        <w:t>assetion</w:t>
      </w:r>
      <w:proofErr w:type="spellEnd"/>
      <w:r w:rsidRPr="00BA1F69">
        <w:rPr>
          <w:rFonts w:ascii="Cascadia Mono" w:hAnsi="Cascadia Mono" w:cs="IntelOne Display AR Bold"/>
          <w:sz w:val="16"/>
          <w:szCs w:val="16"/>
        </w:rPr>
        <w:t xml:space="preserve"> failure, </w:t>
      </w:r>
      <w:proofErr w:type="spellStart"/>
      <w:r w:rsidRPr="00BA1F69">
        <w:rPr>
          <w:rFonts w:ascii="Cascadia Mono" w:hAnsi="Cascadia Mono" w:cs="IntelOne Display AR Bold"/>
          <w:sz w:val="16"/>
          <w:szCs w:val="16"/>
        </w:rPr>
        <w:t>montogomerry</w:t>
      </w:r>
      <w:proofErr w:type="spellEnd"/>
    </w:p>
    <w:p w14:paraId="1B355F00" w14:textId="77777777" w:rsidR="00BA1F69" w:rsidRPr="00BA1F69" w:rsidRDefault="00BA1F69" w:rsidP="00BA1F69">
      <w:pPr>
        <w:spacing w:after="0"/>
        <w:rPr>
          <w:rFonts w:ascii="Cascadia Mono" w:hAnsi="Cascadia Mono" w:cs="IntelOne Display AR Bold"/>
          <w:sz w:val="16"/>
          <w:szCs w:val="16"/>
        </w:rPr>
      </w:pPr>
    </w:p>
    <w:p w14:paraId="698A3FD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floatingpoint</w:t>
      </w:r>
      <w:proofErr w:type="spellEnd"/>
      <w:r w:rsidRPr="00BA1F69">
        <w:rPr>
          <w:rFonts w:ascii="Cascadia Mono" w:hAnsi="Cascadia Mono" w:cs="IntelOne Display AR Bold"/>
          <w:sz w:val="16"/>
          <w:szCs w:val="16"/>
        </w:rPr>
        <w:t xml:space="preserve">/TestSubNodeFloatDoubleNegation.java - strict IR </w:t>
      </w:r>
      <w:proofErr w:type="spellStart"/>
      <w:r w:rsidRPr="00BA1F69">
        <w:rPr>
          <w:rFonts w:ascii="Cascadia Mono" w:hAnsi="Cascadia Mono" w:cs="IntelOne Display AR Bold"/>
          <w:sz w:val="16"/>
          <w:szCs w:val="16"/>
        </w:rPr>
        <w:t>validtion</w:t>
      </w:r>
      <w:proofErr w:type="spellEnd"/>
      <w:r w:rsidRPr="00BA1F69">
        <w:rPr>
          <w:rFonts w:ascii="Cascadia Mono" w:hAnsi="Cascadia Mono" w:cs="IntelOne Display AR Bold"/>
          <w:sz w:val="16"/>
          <w:szCs w:val="16"/>
        </w:rPr>
        <w:t xml:space="preserve"> check</w:t>
      </w:r>
    </w:p>
    <w:p w14:paraId="77C007D3" w14:textId="77777777" w:rsidR="00BA1F69" w:rsidRPr="00BA1F69" w:rsidRDefault="00BA1F69" w:rsidP="00BA1F69">
      <w:pPr>
        <w:spacing w:after="0"/>
        <w:rPr>
          <w:rFonts w:ascii="Cascadia Mono" w:hAnsi="Cascadia Mono" w:cs="IntelOne Display AR Bold"/>
          <w:sz w:val="16"/>
          <w:szCs w:val="16"/>
        </w:rPr>
      </w:pPr>
    </w:p>
    <w:p w14:paraId="1CF919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/AndnTestI.java           - hard coded encoding checks</w:t>
      </w:r>
    </w:p>
    <w:p w14:paraId="1B40C57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/AndnTestL.java           - hard coded encoding checks</w:t>
      </w:r>
    </w:p>
    <w:p w14:paraId="1EE4C7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/BzhiTestI2L.java         - hard coded encoding checks</w:t>
      </w:r>
    </w:p>
    <w:p w14:paraId="49B97B0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/LZcntTestL.java          - hard coded encoding checks</w:t>
      </w:r>
    </w:p>
    <w:p w14:paraId="6BB1ED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/TZcntTestL.java          - hard coded encoding checks</w:t>
      </w:r>
    </w:p>
    <w:p w14:paraId="23FF698B" w14:textId="77777777" w:rsidR="00BA1F69" w:rsidRPr="00BA1F69" w:rsidRDefault="00BA1F69" w:rsidP="00BA1F69">
      <w:pPr>
        <w:spacing w:after="0"/>
        <w:rPr>
          <w:rFonts w:ascii="Cascadia Mono" w:hAnsi="Cascadia Mono" w:cs="IntelOne Display AR Bold"/>
          <w:sz w:val="16"/>
          <w:szCs w:val="16"/>
        </w:rPr>
      </w:pPr>
    </w:p>
    <w:p w14:paraId="1880B1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compiler/intrinsics/zip/TestFpRegsABI.java               - strict check in test does not account for </w:t>
      </w:r>
      <w:proofErr w:type="spellStart"/>
      <w:r w:rsidRPr="00BA1F69">
        <w:rPr>
          <w:rFonts w:ascii="Cascadia Mono" w:hAnsi="Cascadia Mono" w:cs="IntelOne Display AR Bold"/>
          <w:sz w:val="16"/>
          <w:szCs w:val="16"/>
        </w:rPr>
        <w:t>addtional</w:t>
      </w:r>
      <w:proofErr w:type="spellEnd"/>
      <w:r w:rsidRPr="00BA1F69">
        <w:rPr>
          <w:rFonts w:ascii="Cascadia Mono" w:hAnsi="Cascadia Mono" w:cs="IntelOne Display AR Bold"/>
          <w:sz w:val="16"/>
          <w:szCs w:val="16"/>
        </w:rPr>
        <w:t xml:space="preserve"> byte of REX2 prefix, </w:t>
      </w:r>
      <w:proofErr w:type="gramStart"/>
      <w:r w:rsidRPr="00BA1F69">
        <w:rPr>
          <w:rFonts w:ascii="Cascadia Mono" w:hAnsi="Cascadia Mono" w:cs="IntelOne Display AR Bold"/>
          <w:sz w:val="16"/>
          <w:szCs w:val="16"/>
        </w:rPr>
        <w:t>#  assert</w:t>
      </w:r>
      <w:proofErr w:type="gram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max_size</w:t>
      </w:r>
      <w:proofErr w:type="spellEnd"/>
      <w:r w:rsidRPr="00BA1F69">
        <w:rPr>
          <w:rFonts w:ascii="Cascadia Mono" w:hAnsi="Cascadia Mono" w:cs="IntelOne Display AR Bold"/>
          <w:sz w:val="16"/>
          <w:szCs w:val="16"/>
        </w:rPr>
        <w:t xml:space="preserve"> &gt;= </w:t>
      </w:r>
      <w:proofErr w:type="spellStart"/>
      <w:r w:rsidRPr="00BA1F69">
        <w:rPr>
          <w:rFonts w:ascii="Cascadia Mono" w:hAnsi="Cascadia Mono" w:cs="IntelOne Display AR Bold"/>
          <w:sz w:val="16"/>
          <w:szCs w:val="16"/>
        </w:rPr>
        <w:t>actual_size</w:t>
      </w:r>
      <w:proofErr w:type="spellEnd"/>
      <w:r w:rsidRPr="00BA1F69">
        <w:rPr>
          <w:rFonts w:ascii="Cascadia Mono" w:hAnsi="Cascadia Mono" w:cs="IntelOne Display AR Bold"/>
          <w:sz w:val="16"/>
          <w:szCs w:val="16"/>
        </w:rPr>
        <w:t>) failed: Expected stub size (23) must be larger than or equal to actual stub size (24).</w:t>
      </w:r>
    </w:p>
    <w:p w14:paraId="1C3095DB" w14:textId="77777777" w:rsidR="00BA1F69" w:rsidRPr="00BA1F69" w:rsidRDefault="00BA1F69" w:rsidP="00BA1F69">
      <w:pPr>
        <w:spacing w:after="0"/>
        <w:rPr>
          <w:rFonts w:ascii="Cascadia Mono" w:hAnsi="Cascadia Mono" w:cs="IntelOne Display AR Bold"/>
          <w:sz w:val="16"/>
          <w:szCs w:val="16"/>
        </w:rPr>
      </w:pPr>
    </w:p>
    <w:p w14:paraId="0EF1AA62"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compiler/vectorization/runner/BasicLongOpTest.java       - looks related to known </w:t>
      </w:r>
      <w:proofErr w:type="spellStart"/>
      <w:r w:rsidRPr="00BA1F69">
        <w:rPr>
          <w:rFonts w:ascii="Cascadia Mono" w:hAnsi="Cascadia Mono" w:cs="IntelOne Display AR Bold"/>
          <w:sz w:val="16"/>
          <w:szCs w:val="16"/>
        </w:rPr>
        <w:t>xor</w:t>
      </w:r>
      <w:proofErr w:type="spellEnd"/>
      <w:r w:rsidRPr="00BA1F69">
        <w:rPr>
          <w:rFonts w:ascii="Cascadia Mono" w:hAnsi="Cascadia Mono" w:cs="IntelOne Display AR Bold"/>
          <w:sz w:val="16"/>
          <w:szCs w:val="16"/>
        </w:rPr>
        <w:t xml:space="preserve"> </w:t>
      </w:r>
      <w:proofErr w:type="spellStart"/>
      <w:r w:rsidRPr="00BA1F69">
        <w:rPr>
          <w:rFonts w:ascii="Cascadia Mono" w:hAnsi="Cascadia Mono" w:cs="IntelOne Display AR Bold"/>
          <w:sz w:val="16"/>
          <w:szCs w:val="16"/>
        </w:rPr>
        <w:t>ndd</w:t>
      </w:r>
      <w:proofErr w:type="spellEnd"/>
      <w:r w:rsidRPr="00BA1F69">
        <w:rPr>
          <w:rFonts w:ascii="Cascadia Mono" w:hAnsi="Cascadia Mono" w:cs="IntelOne Display AR Bold"/>
          <w:sz w:val="16"/>
          <w:szCs w:val="16"/>
        </w:rPr>
        <w:t xml:space="preserve"> encoding issue, auto-vectorize code does have scalar peel using </w:t>
      </w:r>
      <w:proofErr w:type="spellStart"/>
      <w:r w:rsidRPr="00BA1F69">
        <w:rPr>
          <w:rFonts w:ascii="Cascadia Mono" w:hAnsi="Cascadia Mono" w:cs="IntelOne Display AR Bold"/>
          <w:sz w:val="16"/>
          <w:szCs w:val="16"/>
        </w:rPr>
        <w:t>ndd</w:t>
      </w:r>
      <w:proofErr w:type="spellEnd"/>
      <w:r w:rsidRPr="00BA1F69">
        <w:rPr>
          <w:rFonts w:ascii="Cascadia Mono" w:hAnsi="Cascadia Mono" w:cs="IntelOne Display AR Bold"/>
          <w:sz w:val="16"/>
          <w:szCs w:val="16"/>
        </w:rPr>
        <w:t>.</w:t>
      </w:r>
    </w:p>
    <w:p w14:paraId="68223170" w14:textId="77777777" w:rsidR="00BA1F69" w:rsidRPr="00BA1F69" w:rsidRDefault="00BA1F69" w:rsidP="00BA1F69">
      <w:pPr>
        <w:spacing w:after="0"/>
        <w:rPr>
          <w:rFonts w:ascii="Cascadia Mono" w:hAnsi="Cascadia Mono" w:cs="IntelOne Display AR Bold"/>
          <w:sz w:val="16"/>
          <w:szCs w:val="16"/>
        </w:rPr>
      </w:pPr>
    </w:p>
    <w:p w14:paraId="02CF8C9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vectorapi</w:t>
      </w:r>
      <w:proofErr w:type="spellEnd"/>
      <w:r w:rsidRPr="00BA1F69">
        <w:rPr>
          <w:rFonts w:ascii="Cascadia Mono" w:hAnsi="Cascadia Mono" w:cs="IntelOne Display AR Bold"/>
          <w:sz w:val="16"/>
          <w:szCs w:val="16"/>
        </w:rPr>
        <w:t xml:space="preserve">/TestMaskedMacroLogicVector.java       - looks related to known </w:t>
      </w:r>
      <w:proofErr w:type="spellStart"/>
      <w:r w:rsidRPr="00BA1F69">
        <w:rPr>
          <w:rFonts w:ascii="Cascadia Mono" w:hAnsi="Cascadia Mono" w:cs="IntelOne Display AR Bold"/>
          <w:sz w:val="16"/>
          <w:szCs w:val="16"/>
        </w:rPr>
        <w:t>xor</w:t>
      </w:r>
      <w:proofErr w:type="spellEnd"/>
      <w:r w:rsidRPr="00BA1F69">
        <w:rPr>
          <w:rFonts w:ascii="Cascadia Mono" w:hAnsi="Cascadia Mono" w:cs="IntelOne Display AR Bold"/>
          <w:sz w:val="16"/>
          <w:szCs w:val="16"/>
        </w:rPr>
        <w:t xml:space="preserve"> </w:t>
      </w:r>
      <w:proofErr w:type="spellStart"/>
      <w:r w:rsidRPr="00BA1F69">
        <w:rPr>
          <w:rFonts w:ascii="Cascadia Mono" w:hAnsi="Cascadia Mono" w:cs="IntelOne Display AR Bold"/>
          <w:sz w:val="16"/>
          <w:szCs w:val="16"/>
        </w:rPr>
        <w:t>ndd</w:t>
      </w:r>
      <w:proofErr w:type="spellEnd"/>
      <w:r w:rsidRPr="00BA1F69">
        <w:rPr>
          <w:rFonts w:ascii="Cascadia Mono" w:hAnsi="Cascadia Mono" w:cs="IntelOne Display AR Bold"/>
          <w:sz w:val="16"/>
          <w:szCs w:val="16"/>
        </w:rPr>
        <w:t xml:space="preserve"> encoding issue, vector </w:t>
      </w:r>
      <w:proofErr w:type="spellStart"/>
      <w:r w:rsidRPr="00BA1F69">
        <w:rPr>
          <w:rFonts w:ascii="Cascadia Mono" w:hAnsi="Cascadia Mono" w:cs="IntelOne Display AR Bold"/>
          <w:sz w:val="16"/>
          <w:szCs w:val="16"/>
        </w:rPr>
        <w:t>api</w:t>
      </w:r>
      <w:proofErr w:type="spellEnd"/>
      <w:r w:rsidRPr="00BA1F69">
        <w:rPr>
          <w:rFonts w:ascii="Cascadia Mono" w:hAnsi="Cascadia Mono" w:cs="IntelOne Display AR Bold"/>
          <w:sz w:val="16"/>
          <w:szCs w:val="16"/>
        </w:rPr>
        <w:t xml:space="preserve"> fallback code uses scalar code.</w:t>
      </w:r>
    </w:p>
    <w:p w14:paraId="6F51AD89" w14:textId="77777777" w:rsidR="00BA1F69" w:rsidRPr="00BA1F69" w:rsidRDefault="00BA1F69" w:rsidP="00BA1F69">
      <w:pPr>
        <w:spacing w:after="0"/>
        <w:rPr>
          <w:rFonts w:ascii="Cascadia Mono" w:hAnsi="Cascadia Mono" w:cs="IntelOne Display AR Bold"/>
          <w:sz w:val="16"/>
          <w:szCs w:val="16"/>
        </w:rPr>
      </w:pPr>
    </w:p>
    <w:p w14:paraId="2B7B4673" w14:textId="77777777" w:rsidR="00BA1F69" w:rsidRPr="00BA1F69" w:rsidRDefault="00BA1F69" w:rsidP="00BA1F69">
      <w:pPr>
        <w:spacing w:after="0"/>
        <w:rPr>
          <w:rFonts w:ascii="Cascadia Mono" w:hAnsi="Cascadia Mono" w:cs="IntelOne Display AR Bold"/>
          <w:sz w:val="16"/>
          <w:szCs w:val="16"/>
        </w:rPr>
      </w:pPr>
      <w:proofErr w:type="gramStart"/>
      <w:r w:rsidRPr="00BA1F69">
        <w:rPr>
          <w:rFonts w:ascii="Cascadia Mono" w:hAnsi="Cascadia Mono" w:cs="IntelOne Display AR Bold"/>
          <w:sz w:val="16"/>
          <w:szCs w:val="16"/>
        </w:rPr>
        <w:t>compiler/vectorization/runner/ArrayTypeConvertTest.java  -</w:t>
      </w:r>
      <w:proofErr w:type="gramEnd"/>
      <w:r w:rsidRPr="00BA1F69">
        <w:rPr>
          <w:rFonts w:ascii="Cascadia Mono" w:hAnsi="Cascadia Mono" w:cs="IntelOne Display AR Bold"/>
          <w:sz w:val="16"/>
          <w:szCs w:val="16"/>
        </w:rPr>
        <w:t xml:space="preserve"> c2 stub code does not account for additional REX2 byte. #  </w:t>
      </w:r>
      <w:proofErr w:type="gramStart"/>
      <w:r w:rsidRPr="00BA1F69">
        <w:rPr>
          <w:rFonts w:ascii="Cascadia Mono" w:hAnsi="Cascadia Mono" w:cs="IntelOne Display AR Bold"/>
          <w:sz w:val="16"/>
          <w:szCs w:val="16"/>
        </w:rPr>
        <w:t>assert(</w:t>
      </w:r>
      <w:proofErr w:type="spellStart"/>
      <w:proofErr w:type="gramEnd"/>
      <w:r w:rsidRPr="00BA1F69">
        <w:rPr>
          <w:rFonts w:ascii="Cascadia Mono" w:hAnsi="Cascadia Mono" w:cs="IntelOne Display AR Bold"/>
          <w:sz w:val="16"/>
          <w:szCs w:val="16"/>
        </w:rPr>
        <w:t>max_size</w:t>
      </w:r>
      <w:proofErr w:type="spellEnd"/>
      <w:r w:rsidRPr="00BA1F69">
        <w:rPr>
          <w:rFonts w:ascii="Cascadia Mono" w:hAnsi="Cascadia Mono" w:cs="IntelOne Display AR Bold"/>
          <w:sz w:val="16"/>
          <w:szCs w:val="16"/>
        </w:rPr>
        <w:t xml:space="preserve"> &gt;= </w:t>
      </w:r>
      <w:proofErr w:type="spellStart"/>
      <w:r w:rsidRPr="00BA1F69">
        <w:rPr>
          <w:rFonts w:ascii="Cascadia Mono" w:hAnsi="Cascadia Mono" w:cs="IntelOne Display AR Bold"/>
          <w:sz w:val="16"/>
          <w:szCs w:val="16"/>
        </w:rPr>
        <w:t>actual_size</w:t>
      </w:r>
      <w:proofErr w:type="spellEnd"/>
      <w:r w:rsidRPr="00BA1F69">
        <w:rPr>
          <w:rFonts w:ascii="Cascadia Mono" w:hAnsi="Cascadia Mono" w:cs="IntelOne Display AR Bold"/>
          <w:sz w:val="16"/>
          <w:szCs w:val="16"/>
        </w:rPr>
        <w:t>) failed: Expected stub size (23) must be larger than or equal to actual stub size (24)</w:t>
      </w:r>
    </w:p>
    <w:p w14:paraId="334A86EA" w14:textId="77777777" w:rsidR="00BA1F69" w:rsidRPr="00BA1F69" w:rsidRDefault="00BA1F69" w:rsidP="00BA1F69">
      <w:pPr>
        <w:spacing w:after="0"/>
        <w:rPr>
          <w:rFonts w:ascii="Cascadia Mono" w:hAnsi="Cascadia Mono" w:cs="IntelOne Display AR Bold"/>
          <w:sz w:val="16"/>
          <w:szCs w:val="16"/>
        </w:rPr>
      </w:pPr>
    </w:p>
    <w:p w14:paraId="4D26906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Timeouts</w:t>
      </w:r>
    </w:p>
    <w:p w14:paraId="5B7DBD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1CD069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compiler/loopopts/superword/TestDependencyOffsets.java#avx1-v016-A</w:t>
      </w:r>
    </w:p>
    <w:p w14:paraId="318358E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compiler/loopopts/superword/TestDependencyOffsets.java#avx1-v016-U</w:t>
      </w:r>
    </w:p>
    <w:p w14:paraId="16F756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compiler/loopopts/superword/TestDependencyOffsets.java#avx1-v032-A</w:t>
      </w:r>
    </w:p>
    <w:p w14:paraId="29B1607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compiler/loopopts/superword/TestDependencyOffsets.java#avx1-v032-U</w:t>
      </w:r>
    </w:p>
    <w:p w14:paraId="14CEEC4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compiler/loopopts/superword/TestDependencyOffsets.java#avx2-v016-A</w:t>
      </w:r>
    </w:p>
    <w:p w14:paraId="614B565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compiler/loopopts/superword/TestDependencyOffsets.java#avx2-v016-U</w:t>
      </w:r>
    </w:p>
    <w:p w14:paraId="223BBBF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compiler/loopopts/superword/TestDependencyOffsets.java#avx2-v032-A</w:t>
      </w:r>
    </w:p>
    <w:p w14:paraId="68A7D33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compiler/loopopts/superword/TestDependencyOffsets.java#avx2-v032-U</w:t>
      </w:r>
    </w:p>
    <w:p w14:paraId="095DE96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compiler/loopopts/superword/TestDependencyOffsets.java#avx512-v032-A</w:t>
      </w:r>
    </w:p>
    <w:p w14:paraId="72D0C04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compiler/loopopts/superword/TestDependencyOffsets.java#avx512-v032-U</w:t>
      </w:r>
    </w:p>
    <w:p w14:paraId="4D6D61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compiler/loopopts/superword/TestDependencyOffsets.java#avx512-v064-A</w:t>
      </w:r>
    </w:p>
    <w:p w14:paraId="7834C4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compiler/loopopts/superword/TestDependencyOffsets.java#avx512-v064-U</w:t>
      </w:r>
    </w:p>
    <w:p w14:paraId="1B5B7B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compiler/loopopts/superword/TestDependencyOffsets.java#avx512bw-v032-A</w:t>
      </w:r>
    </w:p>
    <w:p w14:paraId="1F8EE9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compiler/loopopts/superword/TestDependencyOffsets.java#avx512bw-v032-U</w:t>
      </w:r>
    </w:p>
    <w:p w14:paraId="48AAE31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compiler/loopopts/superword/TestDependencyOffsets.java#avx512bw-v064-A</w:t>
      </w:r>
    </w:p>
    <w:p w14:paraId="5ED5B5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compiler/loopopts/superword/TestDependencyOffsets.java#avx512bw-v064-U</w:t>
      </w:r>
    </w:p>
    <w:p w14:paraId="478DB92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compiler/loopopts/superword/TestDependencyOffsets.java#sse4-v004-A</w:t>
      </w:r>
    </w:p>
    <w:p w14:paraId="230627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compiler/loopopts/superword/TestDependencyOffsets.java#sse4-v004-U</w:t>
      </w:r>
    </w:p>
    <w:p w14:paraId="3E2260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lastRenderedPageBreak/>
        <w:t>compiler/loopopts/superword/TestDependencyOffsets.java#sse4-v008-A</w:t>
      </w:r>
    </w:p>
    <w:p w14:paraId="47D91BE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compiler/loopopts/superword/TestDependencyOffsets.java#sse4-v008-U</w:t>
      </w:r>
    </w:p>
    <w:p w14:paraId="6F10F1A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compiler/loopopts/superword/TestDependencyOffsets.java#sse4-v016-A</w:t>
      </w:r>
    </w:p>
    <w:p w14:paraId="78140B2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compiler/loopopts/superword/TestDependencyOffsets.java#sse4-v016-U</w:t>
      </w:r>
    </w:p>
    <w:p w14:paraId="33FCD5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loopopts</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superword</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TestDependencyOffsets.java#vanilla-A</w:t>
      </w:r>
      <w:proofErr w:type="spellEnd"/>
    </w:p>
    <w:p w14:paraId="05A5ABD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loopopts</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superword</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TestDependencyOffsets.java#vanilla-U</w:t>
      </w:r>
      <w:proofErr w:type="spellEnd"/>
    </w:p>
    <w:p w14:paraId="3FBE6385" w14:textId="77777777" w:rsidR="00BA1F69" w:rsidRPr="00BA1F69" w:rsidRDefault="00BA1F69" w:rsidP="00BA1F69">
      <w:pPr>
        <w:spacing w:after="0"/>
        <w:rPr>
          <w:rFonts w:ascii="Cascadia Mono" w:hAnsi="Cascadia Mono" w:cs="IntelOne Display AR Bold"/>
          <w:sz w:val="16"/>
          <w:szCs w:val="16"/>
        </w:rPr>
      </w:pPr>
    </w:p>
    <w:p w14:paraId="05FCCE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TB </w:t>
      </w:r>
      <w:proofErr w:type="spellStart"/>
      <w:r w:rsidRPr="00BA1F69">
        <w:rPr>
          <w:rFonts w:ascii="Cascadia Mono" w:hAnsi="Cascadia Mono" w:cs="IntelOne Display AR Bold"/>
          <w:sz w:val="16"/>
          <w:szCs w:val="16"/>
        </w:rPr>
        <w:t>analyzed</w:t>
      </w:r>
      <w:proofErr w:type="spellEnd"/>
    </w:p>
    <w:p w14:paraId="4E82D91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CCEB933"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compiler/arguments/TestCodeEntryAlignment.java</w:t>
      </w:r>
    </w:p>
    <w:p w14:paraId="71A3805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arraycopy</w:t>
      </w:r>
      <w:proofErr w:type="spellEnd"/>
      <w:r w:rsidRPr="00BA1F69">
        <w:rPr>
          <w:rFonts w:ascii="Cascadia Mono" w:hAnsi="Cascadia Mono" w:cs="IntelOne Display AR Bold"/>
          <w:sz w:val="16"/>
          <w:szCs w:val="16"/>
        </w:rPr>
        <w:t>/stress/TestStressArrayCopy.java</w:t>
      </w:r>
    </w:p>
    <w:p w14:paraId="287F66E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compiler/blackhole/BlackholeIntrinsicTest.java</w:t>
      </w:r>
    </w:p>
    <w:p w14:paraId="3A9B183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gcbarriers</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UnsafeIntrinsicsTest.java#ZDebug</w:t>
      </w:r>
      <w:proofErr w:type="spellEnd"/>
    </w:p>
    <w:p w14:paraId="6AFCB23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chacha</w:t>
      </w:r>
      <w:proofErr w:type="spellEnd"/>
      <w:r w:rsidRPr="00BA1F69">
        <w:rPr>
          <w:rFonts w:ascii="Cascadia Mono" w:hAnsi="Cascadia Mono" w:cs="IntelOne Display AR Bold"/>
          <w:sz w:val="16"/>
          <w:szCs w:val="16"/>
        </w:rPr>
        <w:t>/TestChaCha20.java</w:t>
      </w:r>
    </w:p>
    <w:p w14:paraId="7B4E100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klass</w:t>
      </w:r>
      <w:proofErr w:type="spellEnd"/>
      <w:r w:rsidRPr="00BA1F69">
        <w:rPr>
          <w:rFonts w:ascii="Cascadia Mono" w:hAnsi="Cascadia Mono" w:cs="IntelOne Display AR Bold"/>
          <w:sz w:val="16"/>
          <w:szCs w:val="16"/>
        </w:rPr>
        <w:t>/CastNullCheckDroppingsTest.java</w:t>
      </w:r>
    </w:p>
    <w:p w14:paraId="7CCA600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jvmci</w:t>
      </w:r>
      <w:proofErr w:type="spellEnd"/>
      <w:r w:rsidRPr="00BA1F69">
        <w:rPr>
          <w:rFonts w:ascii="Cascadia Mono" w:hAnsi="Cascadia Mono" w:cs="IntelOne Display AR Bold"/>
          <w:sz w:val="16"/>
          <w:szCs w:val="16"/>
        </w:rPr>
        <w:t>/TestInvalidJVMCIOption.java</w:t>
      </w:r>
    </w:p>
    <w:p w14:paraId="7AD27A8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loopopts</w:t>
      </w:r>
      <w:proofErr w:type="spellEnd"/>
      <w:r w:rsidRPr="00BA1F69">
        <w:rPr>
          <w:rFonts w:ascii="Cascadia Mono" w:hAnsi="Cascadia Mono" w:cs="IntelOne Display AR Bold"/>
          <w:sz w:val="16"/>
          <w:szCs w:val="16"/>
        </w:rPr>
        <w:t>/TestRangeCheckPredicatesControl.java</w:t>
      </w:r>
    </w:p>
    <w:p w14:paraId="77B4723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stringopts</w:t>
      </w:r>
      <w:proofErr w:type="spellEnd"/>
      <w:r w:rsidRPr="00BA1F69">
        <w:rPr>
          <w:rFonts w:ascii="Cascadia Mono" w:hAnsi="Cascadia Mono" w:cs="IntelOne Display AR Bold"/>
          <w:sz w:val="16"/>
          <w:szCs w:val="16"/>
        </w:rPr>
        <w:t>/TestStringObjectInitialization.java</w:t>
      </w:r>
    </w:p>
    <w:p w14:paraId="608EF06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uncommontrap</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TestDeoptOOM.java#Z</w:t>
      </w:r>
      <w:proofErr w:type="spellEnd"/>
    </w:p>
    <w:p w14:paraId="66A9E8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vectorapi</w:t>
      </w:r>
      <w:proofErr w:type="spellEnd"/>
      <w:r w:rsidRPr="00BA1F69">
        <w:rPr>
          <w:rFonts w:ascii="Cascadia Mono" w:hAnsi="Cascadia Mono" w:cs="IntelOne Display AR Bold"/>
          <w:sz w:val="16"/>
          <w:szCs w:val="16"/>
        </w:rPr>
        <w:t>/reshape/TestVectorCastAVX2.java</w:t>
      </w:r>
    </w:p>
    <w:p w14:paraId="0B868222" w14:textId="1F3BEB40" w:rsid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w:t>
      </w:r>
    </w:p>
    <w:p w14:paraId="75BEE865" w14:textId="77777777" w:rsidR="00FF1FD5" w:rsidRDefault="00FF1FD5" w:rsidP="00BA1F69">
      <w:pPr>
        <w:spacing w:after="0"/>
        <w:rPr>
          <w:rFonts w:ascii="Cascadia Mono" w:hAnsi="Cascadia Mono" w:cs="IntelOne Display AR Bold"/>
          <w:sz w:val="16"/>
          <w:szCs w:val="16"/>
        </w:rPr>
      </w:pPr>
    </w:p>
    <w:p w14:paraId="2A6BA0EA" w14:textId="77777777" w:rsidR="00FF1FD5" w:rsidRDefault="00FF1FD5" w:rsidP="00BA1F69">
      <w:pPr>
        <w:spacing w:after="0"/>
        <w:rPr>
          <w:rFonts w:ascii="Cascadia Mono" w:hAnsi="Cascadia Mono" w:cs="IntelOne Display AR Bold"/>
          <w:sz w:val="16"/>
          <w:szCs w:val="16"/>
        </w:rPr>
      </w:pPr>
    </w:p>
    <w:p w14:paraId="37BC0900" w14:textId="152E4893" w:rsidR="00FF1FD5"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t>Check out</w:t>
      </w:r>
      <w:r w:rsidR="00FF1FD5">
        <w:rPr>
          <w:rFonts w:ascii="Cascadia Mono" w:hAnsi="Cascadia Mono" w:cs="IntelOne Display AR Bold"/>
          <w:sz w:val="16"/>
          <w:szCs w:val="16"/>
        </w:rPr>
        <w:t xml:space="preserve"> </w:t>
      </w:r>
      <w:proofErr w:type="spellStart"/>
      <w:r w:rsidR="00FF1FD5">
        <w:rPr>
          <w:rFonts w:ascii="Cascadia Mono" w:hAnsi="Cascadia Mono" w:cs="IntelOne Display AR Bold"/>
          <w:sz w:val="16"/>
          <w:szCs w:val="16"/>
        </w:rPr>
        <w:t>TAGe</w:t>
      </w:r>
      <w:proofErr w:type="spellEnd"/>
      <w:r w:rsidR="00FF1FD5">
        <w:rPr>
          <w:rFonts w:ascii="Cascadia Mono" w:hAnsi="Cascadia Mono" w:cs="IntelOne Display AR Bold"/>
          <w:sz w:val="16"/>
          <w:szCs w:val="16"/>
        </w:rPr>
        <w:t xml:space="preserve"> in details before </w:t>
      </w:r>
      <w:proofErr w:type="gramStart"/>
      <w:r w:rsidR="00FF1FD5">
        <w:rPr>
          <w:rFonts w:ascii="Cascadia Mono" w:hAnsi="Cascadia Mono" w:cs="IntelOne Display AR Bold"/>
          <w:sz w:val="16"/>
          <w:szCs w:val="16"/>
        </w:rPr>
        <w:t>CCMP..</w:t>
      </w:r>
      <w:proofErr w:type="gramEnd"/>
    </w:p>
    <w:p w14:paraId="3D61B837" w14:textId="08DD070E" w:rsidR="004C26FE" w:rsidRDefault="004C26FE" w:rsidP="00BA1F69">
      <w:pPr>
        <w:spacing w:after="0"/>
        <w:rPr>
          <w:rFonts w:ascii="Cascadia Mono" w:hAnsi="Cascadia Mono" w:cs="IntelOne Display AR Bold"/>
          <w:sz w:val="16"/>
          <w:szCs w:val="16"/>
        </w:rPr>
      </w:pPr>
    </w:p>
    <w:p w14:paraId="0E23D4BF" w14:textId="77777777" w:rsidR="005C6252" w:rsidRDefault="005C6252" w:rsidP="00BA1F69">
      <w:pPr>
        <w:spacing w:after="0"/>
        <w:rPr>
          <w:rFonts w:ascii="Cascadia Mono" w:hAnsi="Cascadia Mono" w:cs="IntelOne Display AR Bold"/>
          <w:sz w:val="16"/>
          <w:szCs w:val="16"/>
        </w:rPr>
      </w:pPr>
    </w:p>
    <w:p w14:paraId="546CB4AE" w14:textId="77777777" w:rsidR="005C6252" w:rsidRDefault="005C6252" w:rsidP="00BA1F69">
      <w:pPr>
        <w:spacing w:after="0"/>
        <w:rPr>
          <w:rFonts w:ascii="Cascadia Mono" w:hAnsi="Cascadia Mono" w:cs="IntelOne Display AR Bold"/>
          <w:sz w:val="16"/>
          <w:szCs w:val="16"/>
        </w:rPr>
      </w:pPr>
    </w:p>
    <w:p w14:paraId="18EB4B60" w14:textId="77777777" w:rsidR="005C6252" w:rsidRDefault="005C6252" w:rsidP="00BA1F69">
      <w:pPr>
        <w:spacing w:after="0"/>
        <w:rPr>
          <w:rFonts w:ascii="Cascadia Mono" w:hAnsi="Cascadia Mono" w:cs="IntelOne Display AR Bold"/>
          <w:sz w:val="16"/>
          <w:szCs w:val="16"/>
        </w:rPr>
      </w:pPr>
    </w:p>
    <w:p w14:paraId="37A81478" w14:textId="77777777" w:rsidR="005C6252" w:rsidRDefault="005C6252" w:rsidP="00BA1F69">
      <w:pPr>
        <w:spacing w:after="0"/>
        <w:rPr>
          <w:rFonts w:ascii="Cascadia Mono" w:hAnsi="Cascadia Mono" w:cs="IntelOne Display AR Bold"/>
          <w:sz w:val="16"/>
          <w:szCs w:val="16"/>
        </w:rPr>
      </w:pPr>
    </w:p>
    <w:p w14:paraId="3C9F6089" w14:textId="77777777" w:rsidR="005C6252" w:rsidRDefault="005C6252" w:rsidP="00BA1F69">
      <w:pPr>
        <w:spacing w:after="0"/>
        <w:rPr>
          <w:rFonts w:ascii="Cascadia Mono" w:hAnsi="Cascadia Mono" w:cs="IntelOne Display AR Bold"/>
          <w:sz w:val="16"/>
          <w:szCs w:val="16"/>
        </w:rPr>
      </w:pPr>
    </w:p>
    <w:p w14:paraId="4B066DDD" w14:textId="77777777" w:rsidR="005C6252" w:rsidRDefault="005C6252" w:rsidP="00BA1F69">
      <w:pPr>
        <w:spacing w:after="0"/>
        <w:rPr>
          <w:rFonts w:ascii="Cascadia Mono" w:hAnsi="Cascadia Mono" w:cs="IntelOne Display AR Bold"/>
          <w:sz w:val="16"/>
          <w:szCs w:val="16"/>
        </w:rPr>
      </w:pPr>
    </w:p>
    <w:p w14:paraId="490D73CB" w14:textId="77777777" w:rsidR="005C6252" w:rsidRDefault="005C6252" w:rsidP="00BA1F69">
      <w:pPr>
        <w:spacing w:after="0"/>
        <w:rPr>
          <w:rFonts w:ascii="Cascadia Mono" w:hAnsi="Cascadia Mono" w:cs="IntelOne Display AR Bold"/>
          <w:sz w:val="16"/>
          <w:szCs w:val="16"/>
        </w:rPr>
      </w:pPr>
    </w:p>
    <w:p w14:paraId="7E449481" w14:textId="77777777" w:rsidR="005C6252" w:rsidRDefault="005C6252" w:rsidP="00BA1F69">
      <w:pPr>
        <w:spacing w:after="0"/>
        <w:rPr>
          <w:rFonts w:ascii="Cascadia Mono" w:hAnsi="Cascadia Mono" w:cs="IntelOne Display AR Bold"/>
          <w:sz w:val="16"/>
          <w:szCs w:val="16"/>
        </w:rPr>
      </w:pPr>
    </w:p>
    <w:p w14:paraId="7194496C" w14:textId="77777777" w:rsidR="005C6252" w:rsidRDefault="005C6252" w:rsidP="00BA1F69">
      <w:pPr>
        <w:spacing w:after="0"/>
        <w:rPr>
          <w:rFonts w:ascii="Cascadia Mono" w:hAnsi="Cascadia Mono" w:cs="IntelOne Display AR Bold"/>
          <w:sz w:val="16"/>
          <w:szCs w:val="16"/>
        </w:rPr>
      </w:pPr>
    </w:p>
    <w:p w14:paraId="6737E78A" w14:textId="77777777" w:rsidR="005C6252" w:rsidRDefault="005C6252" w:rsidP="00BA1F69">
      <w:pPr>
        <w:spacing w:after="0"/>
        <w:rPr>
          <w:rFonts w:ascii="Cascadia Mono" w:hAnsi="Cascadia Mono" w:cs="IntelOne Display AR Bold"/>
          <w:sz w:val="16"/>
          <w:szCs w:val="16"/>
        </w:rPr>
      </w:pPr>
    </w:p>
    <w:p w14:paraId="1D630365" w14:textId="77777777" w:rsidR="005C6252" w:rsidRDefault="005C6252" w:rsidP="00BA1F69">
      <w:pPr>
        <w:spacing w:after="0"/>
        <w:rPr>
          <w:rFonts w:ascii="Cascadia Mono" w:hAnsi="Cascadia Mono" w:cs="IntelOne Display AR Bold"/>
          <w:sz w:val="16"/>
          <w:szCs w:val="16"/>
        </w:rPr>
      </w:pPr>
    </w:p>
    <w:p w14:paraId="7FC5B255" w14:textId="77777777" w:rsidR="005C6252" w:rsidRDefault="005C6252" w:rsidP="00BA1F69">
      <w:pPr>
        <w:spacing w:after="0"/>
        <w:rPr>
          <w:rFonts w:ascii="Cascadia Mono" w:hAnsi="Cascadia Mono" w:cs="IntelOne Display AR Bold"/>
          <w:sz w:val="16"/>
          <w:szCs w:val="16"/>
        </w:rPr>
      </w:pPr>
    </w:p>
    <w:p w14:paraId="587C74FF" w14:textId="77777777" w:rsidR="005C6252" w:rsidRDefault="005C6252" w:rsidP="00BA1F69">
      <w:pPr>
        <w:spacing w:after="0"/>
        <w:rPr>
          <w:rFonts w:ascii="Cascadia Mono" w:hAnsi="Cascadia Mono" w:cs="IntelOne Display AR Bold"/>
          <w:sz w:val="16"/>
          <w:szCs w:val="16"/>
        </w:rPr>
      </w:pPr>
    </w:p>
    <w:p w14:paraId="7C12F3B3" w14:textId="77777777" w:rsidR="005C6252" w:rsidRDefault="005C6252" w:rsidP="00BA1F69">
      <w:pPr>
        <w:spacing w:after="0"/>
        <w:rPr>
          <w:rFonts w:ascii="Cascadia Mono" w:hAnsi="Cascadia Mono" w:cs="IntelOne Display AR Bold"/>
          <w:sz w:val="16"/>
          <w:szCs w:val="16"/>
        </w:rPr>
      </w:pPr>
    </w:p>
    <w:p w14:paraId="165B044A" w14:textId="77777777" w:rsidR="005C6252" w:rsidRDefault="005C6252" w:rsidP="00BA1F69">
      <w:pPr>
        <w:spacing w:after="0"/>
        <w:rPr>
          <w:rFonts w:ascii="Cascadia Mono" w:hAnsi="Cascadia Mono" w:cs="IntelOne Display AR Bold"/>
          <w:sz w:val="16"/>
          <w:szCs w:val="16"/>
        </w:rPr>
      </w:pPr>
    </w:p>
    <w:p w14:paraId="39B1783A" w14:textId="77777777" w:rsidR="005C6252" w:rsidRDefault="005C6252" w:rsidP="00BA1F69">
      <w:pPr>
        <w:spacing w:after="0"/>
        <w:rPr>
          <w:rFonts w:ascii="Cascadia Mono" w:hAnsi="Cascadia Mono" w:cs="IntelOne Display AR Bold"/>
          <w:sz w:val="16"/>
          <w:szCs w:val="16"/>
        </w:rPr>
      </w:pPr>
    </w:p>
    <w:p w14:paraId="7EAD5378" w14:textId="77777777" w:rsidR="005C6252" w:rsidRDefault="005C6252" w:rsidP="00BA1F69">
      <w:pPr>
        <w:spacing w:after="0"/>
        <w:rPr>
          <w:rFonts w:ascii="Cascadia Mono" w:hAnsi="Cascadia Mono" w:cs="IntelOne Display AR Bold"/>
          <w:sz w:val="16"/>
          <w:szCs w:val="16"/>
        </w:rPr>
      </w:pPr>
    </w:p>
    <w:p w14:paraId="65E3D6AF" w14:textId="77777777" w:rsidR="005C6252" w:rsidRDefault="005C6252" w:rsidP="00BA1F69">
      <w:pPr>
        <w:spacing w:after="0"/>
        <w:rPr>
          <w:rFonts w:ascii="Cascadia Mono" w:hAnsi="Cascadia Mono" w:cs="IntelOne Display AR Bold"/>
          <w:sz w:val="16"/>
          <w:szCs w:val="16"/>
        </w:rPr>
      </w:pPr>
    </w:p>
    <w:p w14:paraId="28938C8C" w14:textId="77777777" w:rsidR="005C6252" w:rsidRDefault="005C6252" w:rsidP="00BA1F69">
      <w:pPr>
        <w:spacing w:after="0"/>
        <w:rPr>
          <w:rFonts w:ascii="Cascadia Mono" w:hAnsi="Cascadia Mono" w:cs="IntelOne Display AR Bold"/>
          <w:sz w:val="16"/>
          <w:szCs w:val="16"/>
        </w:rPr>
      </w:pPr>
    </w:p>
    <w:p w14:paraId="35EB8511" w14:textId="77777777" w:rsidR="005C6252" w:rsidRDefault="005C6252" w:rsidP="00BA1F69">
      <w:pPr>
        <w:spacing w:after="0"/>
        <w:rPr>
          <w:rFonts w:ascii="Cascadia Mono" w:hAnsi="Cascadia Mono" w:cs="IntelOne Display AR Bold"/>
          <w:sz w:val="16"/>
          <w:szCs w:val="16"/>
        </w:rPr>
      </w:pPr>
    </w:p>
    <w:p w14:paraId="2BD75B43" w14:textId="77777777" w:rsidR="005C6252" w:rsidRDefault="005C6252" w:rsidP="00BA1F69">
      <w:pPr>
        <w:spacing w:after="0"/>
        <w:rPr>
          <w:rFonts w:ascii="Cascadia Mono" w:hAnsi="Cascadia Mono" w:cs="IntelOne Display AR Bold"/>
          <w:sz w:val="16"/>
          <w:szCs w:val="16"/>
        </w:rPr>
      </w:pPr>
    </w:p>
    <w:p w14:paraId="274E3FB6" w14:textId="77777777" w:rsidR="005C6252" w:rsidRDefault="005C6252" w:rsidP="00BA1F69">
      <w:pPr>
        <w:spacing w:after="0"/>
        <w:rPr>
          <w:rFonts w:ascii="Cascadia Mono" w:hAnsi="Cascadia Mono" w:cs="IntelOne Display AR Bold"/>
          <w:sz w:val="16"/>
          <w:szCs w:val="16"/>
        </w:rPr>
      </w:pPr>
    </w:p>
    <w:p w14:paraId="0EDE47DA" w14:textId="77777777" w:rsidR="005C6252" w:rsidRDefault="005C6252" w:rsidP="00BA1F69">
      <w:pPr>
        <w:spacing w:after="0"/>
        <w:rPr>
          <w:rFonts w:ascii="Cascadia Mono" w:hAnsi="Cascadia Mono" w:cs="IntelOne Display AR Bold"/>
          <w:sz w:val="16"/>
          <w:szCs w:val="16"/>
        </w:rPr>
      </w:pPr>
    </w:p>
    <w:p w14:paraId="782FEA03" w14:textId="77777777" w:rsidR="005C6252" w:rsidRDefault="005C6252" w:rsidP="00BA1F69">
      <w:pPr>
        <w:spacing w:after="0"/>
        <w:rPr>
          <w:rFonts w:ascii="Cascadia Mono" w:hAnsi="Cascadia Mono" w:cs="IntelOne Display AR Bold"/>
          <w:sz w:val="16"/>
          <w:szCs w:val="16"/>
        </w:rPr>
      </w:pPr>
    </w:p>
    <w:p w14:paraId="41F1D595" w14:textId="77777777" w:rsidR="005C6252" w:rsidRDefault="005C6252" w:rsidP="00BA1F69">
      <w:pPr>
        <w:spacing w:after="0"/>
        <w:rPr>
          <w:rFonts w:ascii="Cascadia Mono" w:hAnsi="Cascadia Mono" w:cs="IntelOne Display AR Bold"/>
          <w:sz w:val="16"/>
          <w:szCs w:val="16"/>
        </w:rPr>
      </w:pPr>
    </w:p>
    <w:p w14:paraId="6CF0A471" w14:textId="77777777" w:rsidR="005C6252" w:rsidRDefault="005C6252" w:rsidP="00BA1F69">
      <w:pPr>
        <w:spacing w:after="0"/>
        <w:rPr>
          <w:rFonts w:ascii="Cascadia Mono" w:hAnsi="Cascadia Mono" w:cs="IntelOne Display AR Bold"/>
          <w:sz w:val="16"/>
          <w:szCs w:val="16"/>
        </w:rPr>
      </w:pPr>
    </w:p>
    <w:p w14:paraId="7407EB46" w14:textId="77777777" w:rsidR="005C6252" w:rsidRDefault="005C6252" w:rsidP="00BA1F69">
      <w:pPr>
        <w:spacing w:after="0"/>
        <w:rPr>
          <w:rFonts w:ascii="Cascadia Mono" w:hAnsi="Cascadia Mono" w:cs="IntelOne Display AR Bold"/>
          <w:sz w:val="16"/>
          <w:szCs w:val="16"/>
        </w:rPr>
      </w:pPr>
    </w:p>
    <w:p w14:paraId="32A5160E" w14:textId="77777777" w:rsidR="005C6252" w:rsidRDefault="005C6252" w:rsidP="00BA1F69">
      <w:pPr>
        <w:spacing w:after="0"/>
        <w:rPr>
          <w:rFonts w:ascii="Cascadia Mono" w:hAnsi="Cascadia Mono" w:cs="IntelOne Display AR Bold"/>
          <w:sz w:val="16"/>
          <w:szCs w:val="16"/>
        </w:rPr>
      </w:pPr>
    </w:p>
    <w:p w14:paraId="3729FCFA" w14:textId="77777777" w:rsidR="005C6252" w:rsidRDefault="005C6252" w:rsidP="00BA1F69">
      <w:pPr>
        <w:spacing w:after="0"/>
        <w:rPr>
          <w:rFonts w:ascii="Cascadia Mono" w:hAnsi="Cascadia Mono" w:cs="IntelOne Display AR Bold"/>
          <w:sz w:val="16"/>
          <w:szCs w:val="16"/>
        </w:rPr>
      </w:pPr>
    </w:p>
    <w:p w14:paraId="457E7D05" w14:textId="77777777" w:rsidR="005C6252" w:rsidRDefault="005C6252" w:rsidP="00BA1F69">
      <w:pPr>
        <w:spacing w:after="0"/>
        <w:rPr>
          <w:rFonts w:ascii="Cascadia Mono" w:hAnsi="Cascadia Mono" w:cs="IntelOne Display AR Bold"/>
          <w:sz w:val="16"/>
          <w:szCs w:val="16"/>
        </w:rPr>
      </w:pPr>
    </w:p>
    <w:p w14:paraId="2A48CE7D" w14:textId="77777777" w:rsidR="005C6252" w:rsidRDefault="005C6252" w:rsidP="00BA1F69">
      <w:pPr>
        <w:spacing w:after="0"/>
        <w:rPr>
          <w:rFonts w:ascii="Cascadia Mono" w:hAnsi="Cascadia Mono" w:cs="IntelOne Display AR Bold"/>
          <w:sz w:val="16"/>
          <w:szCs w:val="16"/>
        </w:rPr>
      </w:pPr>
    </w:p>
    <w:p w14:paraId="481048E6" w14:textId="77777777" w:rsidR="005C6252" w:rsidRDefault="005C6252" w:rsidP="00BA1F69">
      <w:pPr>
        <w:spacing w:after="0"/>
        <w:rPr>
          <w:rFonts w:ascii="Cascadia Mono" w:hAnsi="Cascadia Mono" w:cs="IntelOne Display AR Bold"/>
          <w:sz w:val="16"/>
          <w:szCs w:val="16"/>
        </w:rPr>
      </w:pPr>
    </w:p>
    <w:p w14:paraId="6C2AD14D" w14:textId="77777777" w:rsidR="00003958" w:rsidRDefault="00003958" w:rsidP="00BA1F69">
      <w:pPr>
        <w:spacing w:after="0"/>
        <w:rPr>
          <w:rFonts w:ascii="Cascadia Mono" w:hAnsi="Cascadia Mono" w:cs="IntelOne Display AR Bold"/>
          <w:sz w:val="16"/>
          <w:szCs w:val="16"/>
        </w:rPr>
      </w:pPr>
    </w:p>
    <w:p w14:paraId="0C069D7B" w14:textId="77777777" w:rsidR="00003958" w:rsidRDefault="00003958" w:rsidP="00BA1F69">
      <w:pPr>
        <w:spacing w:after="0"/>
        <w:rPr>
          <w:rFonts w:ascii="Cascadia Mono" w:hAnsi="Cascadia Mono" w:cs="IntelOne Display AR Bold"/>
          <w:sz w:val="16"/>
          <w:szCs w:val="16"/>
        </w:rPr>
      </w:pPr>
    </w:p>
    <w:p w14:paraId="0B54AC63" w14:textId="77777777" w:rsidR="00003958" w:rsidRDefault="00003958" w:rsidP="00BA1F69">
      <w:pPr>
        <w:spacing w:after="0"/>
        <w:rPr>
          <w:rFonts w:ascii="Cascadia Mono" w:hAnsi="Cascadia Mono" w:cs="IntelOne Display AR Bold"/>
          <w:sz w:val="16"/>
          <w:szCs w:val="16"/>
        </w:rPr>
      </w:pPr>
    </w:p>
    <w:p w14:paraId="55737025" w14:textId="77777777" w:rsidR="005C6252" w:rsidRDefault="005C6252" w:rsidP="00BA1F69">
      <w:pPr>
        <w:spacing w:after="0"/>
        <w:rPr>
          <w:rFonts w:ascii="Cascadia Mono" w:hAnsi="Cascadia Mono" w:cs="IntelOne Display AR Bold"/>
          <w:sz w:val="16"/>
          <w:szCs w:val="16"/>
        </w:rPr>
      </w:pPr>
    </w:p>
    <w:p w14:paraId="0D539A1E" w14:textId="77777777" w:rsidR="005C6252" w:rsidRDefault="005C6252" w:rsidP="00BA1F69">
      <w:pPr>
        <w:spacing w:after="0"/>
        <w:rPr>
          <w:rFonts w:ascii="Cascadia Mono" w:hAnsi="Cascadia Mono" w:cs="IntelOne Display AR Bold"/>
          <w:sz w:val="16"/>
          <w:szCs w:val="16"/>
        </w:rPr>
      </w:pPr>
    </w:p>
    <w:p w14:paraId="11927A45" w14:textId="77777777" w:rsidR="005C6252" w:rsidRDefault="005C6252" w:rsidP="00BA1F69">
      <w:pPr>
        <w:spacing w:after="0"/>
        <w:rPr>
          <w:rFonts w:ascii="Cascadia Mono" w:hAnsi="Cascadia Mono" w:cs="IntelOne Display AR Bold"/>
          <w:sz w:val="16"/>
          <w:szCs w:val="16"/>
        </w:rPr>
      </w:pPr>
    </w:p>
    <w:p w14:paraId="525E05B2" w14:textId="77777777" w:rsidR="005C6252" w:rsidRDefault="005C6252" w:rsidP="00BA1F69">
      <w:pPr>
        <w:spacing w:after="0"/>
        <w:rPr>
          <w:rFonts w:ascii="Cascadia Mono" w:hAnsi="Cascadia Mono" w:cs="IntelOne Display AR Bold"/>
          <w:sz w:val="16"/>
          <w:szCs w:val="16"/>
        </w:rPr>
      </w:pPr>
    </w:p>
    <w:p w14:paraId="281653B3" w14:textId="77777777" w:rsidR="005C6252" w:rsidRDefault="005C6252" w:rsidP="00BA1F69">
      <w:pPr>
        <w:spacing w:after="0"/>
        <w:rPr>
          <w:rFonts w:ascii="Cascadia Mono" w:hAnsi="Cascadia Mono" w:cs="IntelOne Display AR Bold"/>
          <w:sz w:val="16"/>
          <w:szCs w:val="16"/>
        </w:rPr>
      </w:pPr>
    </w:p>
    <w:p w14:paraId="42B50CD1" w14:textId="20EFB965" w:rsidR="00007712"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t xml:space="preserve">Debugging ZGC </w:t>
      </w:r>
      <w:r w:rsidR="009710E8">
        <w:rPr>
          <w:rFonts w:ascii="Cascadia Mono" w:hAnsi="Cascadia Mono" w:cs="IntelOne Display AR Bold"/>
          <w:sz w:val="16"/>
          <w:szCs w:val="16"/>
        </w:rPr>
        <w:t xml:space="preserve">barrier relocation </w:t>
      </w:r>
      <w:proofErr w:type="gramStart"/>
      <w:r w:rsidR="009710E8">
        <w:rPr>
          <w:rFonts w:ascii="Cascadia Mono" w:hAnsi="Cascadia Mono" w:cs="IntelOne Display AR Bold"/>
          <w:sz w:val="16"/>
          <w:szCs w:val="16"/>
        </w:rPr>
        <w:t>bug:-</w:t>
      </w:r>
      <w:proofErr w:type="gramEnd"/>
    </w:p>
    <w:p w14:paraId="76E64997" w14:textId="017C87C6" w:rsidR="009710E8" w:rsidRDefault="009710E8" w:rsidP="00BA1F69">
      <w:pPr>
        <w:spacing w:after="0"/>
        <w:rPr>
          <w:rFonts w:ascii="Cascadia Mono" w:hAnsi="Cascadia Mono" w:cs="IntelOne Display AR Bold"/>
          <w:sz w:val="16"/>
          <w:szCs w:val="16"/>
        </w:rPr>
      </w:pPr>
      <w:r>
        <w:rPr>
          <w:rFonts w:ascii="Cascadia Mono" w:hAnsi="Cascadia Mono" w:cs="IntelOne Display AR Bold"/>
          <w:sz w:val="16"/>
          <w:szCs w:val="16"/>
        </w:rPr>
        <w:t>======================================</w:t>
      </w:r>
    </w:p>
    <w:p w14:paraId="3EB878A9" w14:textId="77777777" w:rsidR="00CF72E7" w:rsidRDefault="00CF72E7" w:rsidP="00BA1F69">
      <w:pPr>
        <w:spacing w:after="0"/>
        <w:rPr>
          <w:rFonts w:ascii="Cascadia Mono" w:hAnsi="Cascadia Mono" w:cs="IntelOne Display AR Bold"/>
          <w:sz w:val="16"/>
          <w:szCs w:val="16"/>
        </w:rPr>
      </w:pPr>
    </w:p>
    <w:p w14:paraId="171768F1" w14:textId="7D8EC51B" w:rsidR="009710E8"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Q Why do we perform ZGC barrier patching?</w:t>
      </w:r>
    </w:p>
    <w:p w14:paraId="027FBA26" w14:textId="2B81CBB1" w:rsidR="00A118DB"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A. To optimize comparison again</w:t>
      </w:r>
      <w:r w:rsidR="00B66AAB">
        <w:rPr>
          <w:rFonts w:ascii="Cascadia Mono" w:hAnsi="Cascadia Mono" w:cs="IntelOne Display AR Bold"/>
          <w:sz w:val="16"/>
          <w:szCs w:val="16"/>
        </w:rPr>
        <w:t>st</w:t>
      </w:r>
      <w:r>
        <w:rPr>
          <w:rFonts w:ascii="Cascadia Mono" w:hAnsi="Cascadia Mono" w:cs="IntelOne Display AR Bold"/>
          <w:sz w:val="16"/>
          <w:szCs w:val="16"/>
        </w:rPr>
        <w:t xml:space="preserve"> </w:t>
      </w:r>
      <w:r w:rsidR="00B66AAB">
        <w:rPr>
          <w:rFonts w:ascii="Cascadia Mono" w:hAnsi="Cascadia Mono" w:cs="IntelOne Display AR Bold"/>
          <w:sz w:val="16"/>
          <w:szCs w:val="16"/>
        </w:rPr>
        <w:t xml:space="preserve">the </w:t>
      </w:r>
      <w:r>
        <w:rPr>
          <w:rFonts w:ascii="Cascadia Mono" w:hAnsi="Cascadia Mono" w:cs="IntelOne Display AR Bold"/>
          <w:sz w:val="16"/>
          <w:szCs w:val="16"/>
        </w:rPr>
        <w:t>global metadata state</w:t>
      </w:r>
      <w:r w:rsidR="00B66AAB">
        <w:rPr>
          <w:rFonts w:ascii="Cascadia Mono" w:hAnsi="Cascadia Mono" w:cs="IntelOne Display AR Bold"/>
          <w:sz w:val="16"/>
          <w:szCs w:val="16"/>
        </w:rPr>
        <w:t>,</w:t>
      </w:r>
      <w:r>
        <w:rPr>
          <w:rFonts w:ascii="Cascadia Mono" w:hAnsi="Cascadia Mono" w:cs="IntelOne Display AR Bold"/>
          <w:sz w:val="16"/>
          <w:szCs w:val="16"/>
        </w:rPr>
        <w:t xml:space="preserve"> which is finalized before </w:t>
      </w:r>
      <w:r w:rsidR="00BE44EC">
        <w:rPr>
          <w:rFonts w:ascii="Cascadia Mono" w:hAnsi="Cascadia Mono" w:cs="IntelOne Display AR Bold"/>
          <w:sz w:val="16"/>
          <w:szCs w:val="16"/>
        </w:rPr>
        <w:t xml:space="preserve">the </w:t>
      </w:r>
      <w:r>
        <w:rPr>
          <w:rFonts w:ascii="Cascadia Mono" w:hAnsi="Cascadia Mono" w:cs="IntelOne Display AR Bold"/>
          <w:sz w:val="16"/>
          <w:szCs w:val="16"/>
        </w:rPr>
        <w:t>sta</w:t>
      </w:r>
      <w:r w:rsidR="00B66AAB">
        <w:rPr>
          <w:rFonts w:ascii="Cascadia Mono" w:hAnsi="Cascadia Mono" w:cs="IntelOne Display AR Bold"/>
          <w:sz w:val="16"/>
          <w:szCs w:val="16"/>
        </w:rPr>
        <w:t>rt</w:t>
      </w:r>
      <w:r>
        <w:rPr>
          <w:rFonts w:ascii="Cascadia Mono" w:hAnsi="Cascadia Mono" w:cs="IntelOne Display AR Bold"/>
          <w:sz w:val="16"/>
          <w:szCs w:val="16"/>
        </w:rPr>
        <w:t xml:space="preserve"> of </w:t>
      </w:r>
      <w:r w:rsidR="00B66AAB">
        <w:rPr>
          <w:rFonts w:ascii="Cascadia Mono" w:hAnsi="Cascadia Mono" w:cs="IntelOne Display AR Bold"/>
          <w:sz w:val="16"/>
          <w:szCs w:val="16"/>
        </w:rPr>
        <w:t>d</w:t>
      </w:r>
      <w:r>
        <w:rPr>
          <w:rFonts w:ascii="Cascadia Mono" w:hAnsi="Cascadia Mono" w:cs="IntelOne Display AR Bold"/>
          <w:sz w:val="16"/>
          <w:szCs w:val="16"/>
        </w:rPr>
        <w:t xml:space="preserve">ifferent </w:t>
      </w:r>
      <w:r w:rsidR="00BE44EC">
        <w:rPr>
          <w:rFonts w:ascii="Cascadia Mono" w:hAnsi="Cascadia Mono" w:cs="IntelOne Display AR Bold"/>
          <w:sz w:val="16"/>
          <w:szCs w:val="16"/>
        </w:rPr>
        <w:t xml:space="preserve">ZGC phases, </w:t>
      </w:r>
      <w:r w:rsidR="00CF72E7">
        <w:rPr>
          <w:rFonts w:ascii="Cascadia Mono" w:hAnsi="Cascadia Mono" w:cs="IntelOne Display AR Bold"/>
          <w:sz w:val="16"/>
          <w:szCs w:val="16"/>
        </w:rPr>
        <w:t>e.g.</w:t>
      </w:r>
      <w:r w:rsidR="00BE44EC">
        <w:rPr>
          <w:rFonts w:ascii="Cascadia Mono" w:hAnsi="Cascadia Mono" w:cs="IntelOne Display AR Bold"/>
          <w:sz w:val="16"/>
          <w:szCs w:val="16"/>
        </w:rPr>
        <w:t xml:space="preserve"> MarkYoungM0, MarkYoungM1</w:t>
      </w:r>
      <w:r w:rsidR="00CF72E7">
        <w:rPr>
          <w:rFonts w:ascii="Cascadia Mono" w:hAnsi="Cascadia Mono" w:cs="IntelOne Display AR Bold"/>
          <w:sz w:val="16"/>
          <w:szCs w:val="16"/>
        </w:rPr>
        <w:t>,</w:t>
      </w:r>
      <w:r w:rsidR="00BE44EC">
        <w:rPr>
          <w:rFonts w:ascii="Cascadia Mono" w:hAnsi="Cascadia Mono" w:cs="IntelOne Display AR Bold"/>
          <w:sz w:val="16"/>
          <w:szCs w:val="16"/>
        </w:rPr>
        <w:t xml:space="preserve"> </w:t>
      </w:r>
      <w:r w:rsidR="00CF72E7">
        <w:rPr>
          <w:rFonts w:ascii="Cascadia Mono" w:hAnsi="Cascadia Mono" w:cs="IntelOne Display AR Bold"/>
          <w:sz w:val="16"/>
          <w:szCs w:val="16"/>
        </w:rPr>
        <w:t>etc.</w:t>
      </w:r>
    </w:p>
    <w:p w14:paraId="3EDC9054" w14:textId="36FC1E36" w:rsidR="00BE44EC" w:rsidRDefault="00AD54C9" w:rsidP="00BA1F69">
      <w:pPr>
        <w:spacing w:after="0"/>
        <w:rPr>
          <w:rFonts w:ascii="Cascadia Mono" w:hAnsi="Cascadia Mono" w:cs="IntelOne Display AR Bold"/>
          <w:sz w:val="16"/>
          <w:szCs w:val="16"/>
        </w:rPr>
      </w:pPr>
      <w:r w:rsidRPr="00AD54C9">
        <w:rPr>
          <w:rFonts w:ascii="Cascadia Mono" w:hAnsi="Cascadia Mono" w:cs="IntelOne Display AR Bold"/>
          <w:noProof/>
          <w:sz w:val="16"/>
          <w:szCs w:val="16"/>
        </w:rPr>
        <w:drawing>
          <wp:inline distT="0" distB="0" distL="0" distR="0" wp14:anchorId="011FC15B" wp14:editId="1EFB625B">
            <wp:extent cx="3982212" cy="1635504"/>
            <wp:effectExtent l="0" t="0" r="0" b="3175"/>
            <wp:docPr id="113824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9447" name=""/>
                    <pic:cNvPicPr/>
                  </pic:nvPicPr>
                  <pic:blipFill>
                    <a:blip r:embed="rId296"/>
                    <a:stretch>
                      <a:fillRect/>
                    </a:stretch>
                  </pic:blipFill>
                  <pic:spPr>
                    <a:xfrm>
                      <a:off x="0" y="0"/>
                      <a:ext cx="3996133" cy="1641221"/>
                    </a:xfrm>
                    <a:prstGeom prst="rect">
                      <a:avLst/>
                    </a:prstGeom>
                  </pic:spPr>
                </pic:pic>
              </a:graphicData>
            </a:graphic>
          </wp:inline>
        </w:drawing>
      </w:r>
    </w:p>
    <w:p w14:paraId="2920D73B" w14:textId="44DCF5FB" w:rsidR="00CF72E7" w:rsidRDefault="00CF72E7" w:rsidP="00BA1F69">
      <w:pPr>
        <w:spacing w:after="0"/>
        <w:rPr>
          <w:rFonts w:ascii="Cascadia Mono" w:hAnsi="Cascadia Mono" w:cs="IntelOne Display AR Bold"/>
          <w:sz w:val="16"/>
          <w:szCs w:val="16"/>
        </w:rPr>
      </w:pPr>
      <w:r w:rsidRPr="00CF72E7">
        <w:rPr>
          <w:rFonts w:ascii="Cascadia Mono" w:hAnsi="Cascadia Mono" w:cs="IntelOne Display AR Bold"/>
          <w:noProof/>
          <w:sz w:val="16"/>
          <w:szCs w:val="16"/>
        </w:rPr>
        <w:drawing>
          <wp:inline distT="0" distB="0" distL="0" distR="0" wp14:anchorId="6BD58894" wp14:editId="7E061E69">
            <wp:extent cx="2674620" cy="1866545"/>
            <wp:effectExtent l="0" t="0" r="0" b="635"/>
            <wp:docPr id="5262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6657" name=""/>
                    <pic:cNvPicPr/>
                  </pic:nvPicPr>
                  <pic:blipFill>
                    <a:blip r:embed="rId297"/>
                    <a:stretch>
                      <a:fillRect/>
                    </a:stretch>
                  </pic:blipFill>
                  <pic:spPr>
                    <a:xfrm>
                      <a:off x="0" y="0"/>
                      <a:ext cx="2679696" cy="1870088"/>
                    </a:xfrm>
                    <a:prstGeom prst="rect">
                      <a:avLst/>
                    </a:prstGeom>
                  </pic:spPr>
                </pic:pic>
              </a:graphicData>
            </a:graphic>
          </wp:inline>
        </w:drawing>
      </w:r>
    </w:p>
    <w:p w14:paraId="127715DF" w14:textId="77777777" w:rsidR="00CF72E7" w:rsidRDefault="00CF72E7" w:rsidP="00BA1F69">
      <w:pPr>
        <w:spacing w:after="0"/>
        <w:rPr>
          <w:rFonts w:ascii="Cascadia Mono" w:hAnsi="Cascadia Mono" w:cs="IntelOne Display AR Bold"/>
          <w:sz w:val="16"/>
          <w:szCs w:val="16"/>
        </w:rPr>
      </w:pPr>
    </w:p>
    <w:p w14:paraId="55F871A9" w14:textId="1A1EEC96" w:rsidR="009710E8" w:rsidRDefault="009710E8" w:rsidP="00BA1F69">
      <w:pPr>
        <w:spacing w:after="0"/>
        <w:rPr>
          <w:rFonts w:ascii="Cascadia Mono" w:hAnsi="Cascadia Mono" w:cs="IntelOne Display AR Bold"/>
          <w:sz w:val="16"/>
          <w:szCs w:val="16"/>
        </w:rPr>
      </w:pPr>
      <w:r w:rsidRPr="009710E8">
        <w:rPr>
          <w:rFonts w:ascii="Cascadia Mono" w:hAnsi="Cascadia Mono" w:cs="IntelOne Display AR Bold"/>
          <w:noProof/>
          <w:sz w:val="16"/>
          <w:szCs w:val="16"/>
        </w:rPr>
        <w:drawing>
          <wp:inline distT="0" distB="0" distL="0" distR="0" wp14:anchorId="2F6708B1" wp14:editId="54150774">
            <wp:extent cx="5731510" cy="3670935"/>
            <wp:effectExtent l="0" t="0" r="2540" b="5715"/>
            <wp:docPr id="93820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4472" name=""/>
                    <pic:cNvPicPr/>
                  </pic:nvPicPr>
                  <pic:blipFill>
                    <a:blip r:embed="rId298"/>
                    <a:stretch>
                      <a:fillRect/>
                    </a:stretch>
                  </pic:blipFill>
                  <pic:spPr>
                    <a:xfrm>
                      <a:off x="0" y="0"/>
                      <a:ext cx="5731510" cy="3670935"/>
                    </a:xfrm>
                    <a:prstGeom prst="rect">
                      <a:avLst/>
                    </a:prstGeom>
                  </pic:spPr>
                </pic:pic>
              </a:graphicData>
            </a:graphic>
          </wp:inline>
        </w:drawing>
      </w:r>
    </w:p>
    <w:p w14:paraId="08C5F989" w14:textId="7A9B1AEA" w:rsidR="00546488" w:rsidRDefault="00546488" w:rsidP="00BA1F69">
      <w:pPr>
        <w:spacing w:after="0"/>
        <w:rPr>
          <w:rFonts w:ascii="Cascadia Mono" w:hAnsi="Cascadia Mono" w:cs="IntelOne Display AR Bold"/>
          <w:sz w:val="16"/>
          <w:szCs w:val="16"/>
        </w:rPr>
      </w:pPr>
      <w:r w:rsidRPr="00546488">
        <w:rPr>
          <w:rFonts w:ascii="Cascadia Mono" w:hAnsi="Cascadia Mono" w:cs="IntelOne Display AR Bold"/>
          <w:noProof/>
          <w:sz w:val="16"/>
          <w:szCs w:val="16"/>
        </w:rPr>
        <w:lastRenderedPageBreak/>
        <w:drawing>
          <wp:inline distT="0" distB="0" distL="0" distR="0" wp14:anchorId="2B648190" wp14:editId="5406EBE6">
            <wp:extent cx="4411980" cy="2524693"/>
            <wp:effectExtent l="0" t="0" r="7620" b="9525"/>
            <wp:docPr id="135052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20264" name=""/>
                    <pic:cNvPicPr/>
                  </pic:nvPicPr>
                  <pic:blipFill>
                    <a:blip r:embed="rId299"/>
                    <a:stretch>
                      <a:fillRect/>
                    </a:stretch>
                  </pic:blipFill>
                  <pic:spPr>
                    <a:xfrm>
                      <a:off x="0" y="0"/>
                      <a:ext cx="4414946" cy="2526390"/>
                    </a:xfrm>
                    <a:prstGeom prst="rect">
                      <a:avLst/>
                    </a:prstGeom>
                  </pic:spPr>
                </pic:pic>
              </a:graphicData>
            </a:graphic>
          </wp:inline>
        </w:drawing>
      </w:r>
    </w:p>
    <w:p w14:paraId="6B6DE24B" w14:textId="77777777" w:rsidR="000C215D" w:rsidRDefault="000C215D" w:rsidP="00BA1F69">
      <w:pPr>
        <w:spacing w:after="0"/>
        <w:rPr>
          <w:rFonts w:ascii="Cascadia Mono" w:hAnsi="Cascadia Mono" w:cs="IntelOne Display AR Bold"/>
          <w:sz w:val="16"/>
          <w:szCs w:val="16"/>
        </w:rPr>
      </w:pPr>
    </w:p>
    <w:p w14:paraId="4CE192FE" w14:textId="1CB98839" w:rsidR="00252048" w:rsidRDefault="00252048" w:rsidP="00575FE4">
      <w:pPr>
        <w:spacing w:after="0"/>
        <w:rPr>
          <w:rFonts w:ascii="Cascadia Mono" w:hAnsi="Cascadia Mono" w:cs="IntelOne Display AR Bold"/>
          <w:sz w:val="16"/>
          <w:szCs w:val="16"/>
        </w:rPr>
      </w:pPr>
    </w:p>
    <w:p w14:paraId="70207E36" w14:textId="5EFC75A3" w:rsidR="00575FE4" w:rsidRDefault="00575FE4" w:rsidP="00575FE4">
      <w:pPr>
        <w:pStyle w:val="ListParagraph"/>
        <w:numPr>
          <w:ilvl w:val="0"/>
          <w:numId w:val="19"/>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relocInfo</w:t>
      </w:r>
      <w:proofErr w:type="spellEnd"/>
      <w:r>
        <w:rPr>
          <w:rFonts w:ascii="Cascadia Mono" w:hAnsi="Cascadia Mono" w:cs="IntelOne Display AR Bold"/>
          <w:sz w:val="16"/>
          <w:szCs w:val="16"/>
        </w:rPr>
        <w:t xml:space="preserve"> is mapped </w:t>
      </w:r>
      <w:r w:rsidR="008C5712">
        <w:rPr>
          <w:rFonts w:ascii="Cascadia Mono" w:hAnsi="Cascadia Mono" w:cs="IntelOne Display AR Bold"/>
          <w:sz w:val="16"/>
          <w:szCs w:val="16"/>
        </w:rPr>
        <w:t>with the instruction start PC.</w:t>
      </w:r>
    </w:p>
    <w:p w14:paraId="73E623E8" w14:textId="77777777" w:rsidR="008C5712" w:rsidRDefault="008C5712" w:rsidP="00D66131">
      <w:pPr>
        <w:spacing w:after="0"/>
        <w:rPr>
          <w:rFonts w:ascii="Cascadia Mono" w:hAnsi="Cascadia Mono" w:cs="IntelOne Display AR Bold"/>
          <w:sz w:val="16"/>
          <w:szCs w:val="16"/>
        </w:rPr>
      </w:pPr>
    </w:p>
    <w:p w14:paraId="39F126BD" w14:textId="1F86167A" w:rsidR="00D66131" w:rsidRDefault="00D66131" w:rsidP="00D66131">
      <w:pPr>
        <w:spacing w:after="0"/>
        <w:rPr>
          <w:rFonts w:ascii="Cascadia Mono" w:hAnsi="Cascadia Mono" w:cs="IntelOne Display AR Bold"/>
          <w:sz w:val="16"/>
          <w:szCs w:val="16"/>
        </w:rPr>
      </w:pPr>
      <w:r w:rsidRPr="00D66131">
        <w:rPr>
          <w:rFonts w:ascii="Cascadia Mono" w:hAnsi="Cascadia Mono" w:cs="IntelOne Display AR Bold"/>
          <w:noProof/>
          <w:sz w:val="16"/>
          <w:szCs w:val="16"/>
        </w:rPr>
        <w:drawing>
          <wp:inline distT="0" distB="0" distL="0" distR="0" wp14:anchorId="76190E2C" wp14:editId="58C2BC01">
            <wp:extent cx="3872484" cy="1644497"/>
            <wp:effectExtent l="0" t="0" r="0" b="0"/>
            <wp:docPr id="19581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9530" name=""/>
                    <pic:cNvPicPr/>
                  </pic:nvPicPr>
                  <pic:blipFill>
                    <a:blip r:embed="rId300"/>
                    <a:stretch>
                      <a:fillRect/>
                    </a:stretch>
                  </pic:blipFill>
                  <pic:spPr>
                    <a:xfrm>
                      <a:off x="0" y="0"/>
                      <a:ext cx="3884575" cy="1649632"/>
                    </a:xfrm>
                    <a:prstGeom prst="rect">
                      <a:avLst/>
                    </a:prstGeom>
                  </pic:spPr>
                </pic:pic>
              </a:graphicData>
            </a:graphic>
          </wp:inline>
        </w:drawing>
      </w:r>
    </w:p>
    <w:p w14:paraId="1881C16A" w14:textId="77777777" w:rsidR="00845A55" w:rsidRDefault="00845A55" w:rsidP="00D66131">
      <w:pPr>
        <w:spacing w:after="0"/>
        <w:rPr>
          <w:rFonts w:ascii="Cascadia Mono" w:hAnsi="Cascadia Mono" w:cs="IntelOne Display AR Bold"/>
          <w:sz w:val="16"/>
          <w:szCs w:val="16"/>
        </w:rPr>
      </w:pPr>
    </w:p>
    <w:p w14:paraId="3F6E6CE9" w14:textId="20813A06" w:rsidR="00845A55" w:rsidRDefault="00CE5DBB"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Most of the assembler instructions operating on an address </w:t>
      </w:r>
      <w:r w:rsidR="00862142">
        <w:rPr>
          <w:rFonts w:ascii="Cascadia Mono" w:hAnsi="Cascadia Mono" w:cs="IntelOne Display AR Bold"/>
          <w:sz w:val="16"/>
          <w:szCs w:val="16"/>
        </w:rPr>
        <w:t xml:space="preserve">records the starting address of the encoding using </w:t>
      </w:r>
      <w:proofErr w:type="spellStart"/>
      <w:r w:rsidR="00862142">
        <w:rPr>
          <w:rFonts w:ascii="Cascadia Mono" w:hAnsi="Cascadia Mono" w:cs="IntelOne Display AR Bold"/>
          <w:sz w:val="16"/>
          <w:szCs w:val="16"/>
        </w:rPr>
        <w:t>InstructionMark</w:t>
      </w:r>
      <w:proofErr w:type="spellEnd"/>
      <w:r w:rsidR="00862142">
        <w:rPr>
          <w:rFonts w:ascii="Cascadia Mono" w:hAnsi="Cascadia Mono" w:cs="IntelOne Display AR Bold"/>
          <w:sz w:val="16"/>
          <w:szCs w:val="16"/>
        </w:rPr>
        <w:t>.</w:t>
      </w:r>
    </w:p>
    <w:p w14:paraId="13DD1705" w14:textId="33FF9DF5" w:rsidR="001362EC" w:rsidRDefault="001362EC" w:rsidP="00D66131">
      <w:pPr>
        <w:spacing w:after="0"/>
        <w:rPr>
          <w:rFonts w:ascii="Cascadia Mono" w:hAnsi="Cascadia Mono" w:cs="IntelOne Display AR Bold"/>
          <w:sz w:val="16"/>
          <w:szCs w:val="16"/>
        </w:rPr>
      </w:pPr>
    </w:p>
    <w:p w14:paraId="52A4F27F" w14:textId="6B429750" w:rsidR="001362EC" w:rsidRDefault="001362EC"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Q. Why do </w:t>
      </w:r>
      <w:r w:rsidR="00C50929">
        <w:rPr>
          <w:rFonts w:ascii="Cascadia Mono" w:hAnsi="Cascadia Mono" w:cs="IntelOne Display AR Bold"/>
          <w:sz w:val="16"/>
          <w:szCs w:val="16"/>
        </w:rPr>
        <w:t xml:space="preserve">relocations not record the actual address of patch site which could be b/w start of successive </w:t>
      </w:r>
      <w:r w:rsidR="00EB3F9C">
        <w:rPr>
          <w:rFonts w:ascii="Cascadia Mono" w:hAnsi="Cascadia Mono" w:cs="IntelOne Display AR Bold"/>
          <w:sz w:val="16"/>
          <w:szCs w:val="16"/>
        </w:rPr>
        <w:t>instructions?</w:t>
      </w:r>
    </w:p>
    <w:p w14:paraId="74CDC744" w14:textId="462C1054" w:rsidR="00202B4A" w:rsidRDefault="00C50929"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 This is for </w:t>
      </w:r>
      <w:proofErr w:type="gramStart"/>
      <w:r>
        <w:rPr>
          <w:rFonts w:ascii="Cascadia Mono" w:hAnsi="Cascadia Mono" w:cs="IntelOne Display AR Bold"/>
          <w:sz w:val="16"/>
          <w:szCs w:val="16"/>
        </w:rPr>
        <w:t>convenience</w:t>
      </w:r>
      <w:proofErr w:type="gramEnd"/>
      <w:r>
        <w:rPr>
          <w:rFonts w:ascii="Cascadia Mono" w:hAnsi="Cascadia Mono" w:cs="IntelOne Display AR Bold"/>
          <w:sz w:val="16"/>
          <w:szCs w:val="16"/>
        </w:rPr>
        <w:t xml:space="preserve"> sake</w:t>
      </w:r>
      <w:r w:rsidR="00EB3F9C">
        <w:rPr>
          <w:rFonts w:ascii="Cascadia Mono" w:hAnsi="Cascadia Mono" w:cs="IntelOne Display AR Bold"/>
          <w:sz w:val="16"/>
          <w:szCs w:val="16"/>
        </w:rPr>
        <w:t>,</w:t>
      </w:r>
      <w:r>
        <w:rPr>
          <w:rFonts w:ascii="Cascadia Mono" w:hAnsi="Cascadia Mono" w:cs="IntelOne Display AR Bold"/>
          <w:sz w:val="16"/>
          <w:szCs w:val="16"/>
        </w:rPr>
        <w:t xml:space="preserve"> as we can access the prefix / primary opcode that allows performing additional v</w:t>
      </w:r>
      <w:r w:rsidR="00327EEF">
        <w:rPr>
          <w:rFonts w:ascii="Cascadia Mono" w:hAnsi="Cascadia Mono" w:cs="IntelOne Display AR Bold"/>
          <w:sz w:val="16"/>
          <w:szCs w:val="16"/>
        </w:rPr>
        <w:t>alidation of instructions to be relocated.</w:t>
      </w:r>
      <w:r w:rsidR="00361FB3">
        <w:rPr>
          <w:rFonts w:ascii="Cascadia Mono" w:hAnsi="Cascadia Mono" w:cs="IntelOne Display AR Bold"/>
          <w:sz w:val="16"/>
          <w:szCs w:val="16"/>
        </w:rPr>
        <w:t xml:space="preserve"> Also</w:t>
      </w:r>
      <w:r w:rsidR="009A477B">
        <w:rPr>
          <w:rFonts w:ascii="Cascadia Mono" w:hAnsi="Cascadia Mono" w:cs="IntelOne Display AR Bold"/>
          <w:sz w:val="16"/>
          <w:szCs w:val="16"/>
        </w:rPr>
        <w:t>,</w:t>
      </w:r>
      <w:r w:rsidR="00361FB3">
        <w:rPr>
          <w:rFonts w:ascii="Cascadia Mono" w:hAnsi="Cascadia Mono" w:cs="IntelOne Display AR Bold"/>
          <w:sz w:val="16"/>
          <w:szCs w:val="16"/>
        </w:rPr>
        <w:t xml:space="preserve"> </w:t>
      </w:r>
      <w:proofErr w:type="spellStart"/>
      <w:r w:rsidR="00361FB3">
        <w:rPr>
          <w:rFonts w:ascii="Cascadia Mono" w:hAnsi="Cascadia Mono" w:cs="IntelOne Display AR Bold"/>
          <w:sz w:val="16"/>
          <w:szCs w:val="16"/>
        </w:rPr>
        <w:t>RelocationIterator</w:t>
      </w:r>
      <w:proofErr w:type="spellEnd"/>
      <w:r w:rsidR="00361FB3">
        <w:rPr>
          <w:rFonts w:ascii="Cascadia Mono" w:hAnsi="Cascadia Mono" w:cs="IntelOne Display AR Bold"/>
          <w:sz w:val="16"/>
          <w:szCs w:val="16"/>
        </w:rPr>
        <w:t xml:space="preserve"> returns the list of </w:t>
      </w:r>
      <w:r w:rsidR="009A477B">
        <w:rPr>
          <w:rFonts w:ascii="Cascadia Mono" w:hAnsi="Cascadia Mono" w:cs="IntelOne Display AR Bold"/>
          <w:sz w:val="16"/>
          <w:szCs w:val="16"/>
        </w:rPr>
        <w:t>relocations</w:t>
      </w:r>
      <w:r w:rsidR="00361FB3">
        <w:rPr>
          <w:rFonts w:ascii="Cascadia Mono" w:hAnsi="Cascadia Mono" w:cs="IntelOne Display AR Bold"/>
          <w:sz w:val="16"/>
          <w:szCs w:val="16"/>
        </w:rPr>
        <w:t xml:space="preserve"> corresponding </w:t>
      </w:r>
      <w:r w:rsidR="00E10C66">
        <w:rPr>
          <w:rFonts w:ascii="Cascadia Mono" w:hAnsi="Cascadia Mono" w:cs="IntelOne Display AR Bold"/>
          <w:sz w:val="16"/>
          <w:szCs w:val="16"/>
        </w:rPr>
        <w:t>to a</w:t>
      </w:r>
      <w:r w:rsidR="00361FB3">
        <w:rPr>
          <w:rFonts w:ascii="Cascadia Mono" w:hAnsi="Cascadia Mono" w:cs="IntelOne Display AR Bold"/>
          <w:sz w:val="16"/>
          <w:szCs w:val="16"/>
        </w:rPr>
        <w:t xml:space="preserve"> given instruction starting address</w:t>
      </w:r>
      <w:r w:rsidR="00755995">
        <w:rPr>
          <w:rFonts w:ascii="Cascadia Mono" w:hAnsi="Cascadia Mono" w:cs="IntelOne Display AR Bold"/>
          <w:sz w:val="16"/>
          <w:szCs w:val="16"/>
        </w:rPr>
        <w:t xml:space="preserve">, there could be multiple </w:t>
      </w:r>
      <w:r w:rsidR="00D122A9">
        <w:rPr>
          <w:rFonts w:ascii="Cascadia Mono" w:hAnsi="Cascadia Mono" w:cs="IntelOne Display AR Bold"/>
          <w:sz w:val="16"/>
          <w:szCs w:val="16"/>
        </w:rPr>
        <w:t>relocations</w:t>
      </w:r>
      <w:r w:rsidR="00755995">
        <w:rPr>
          <w:rFonts w:ascii="Cascadia Mono" w:hAnsi="Cascadia Mono" w:cs="IntelOne Display AR Bold"/>
          <w:sz w:val="16"/>
          <w:szCs w:val="16"/>
        </w:rPr>
        <w:t xml:space="preserve"> for a given instruction </w:t>
      </w:r>
      <w:proofErr w:type="spellStart"/>
      <w:r w:rsidR="00755995">
        <w:rPr>
          <w:rFonts w:ascii="Cascadia Mono" w:hAnsi="Cascadia Mono" w:cs="IntelOne Display AR Bold"/>
          <w:sz w:val="16"/>
          <w:szCs w:val="16"/>
        </w:rPr>
        <w:t>eg</w:t>
      </w:r>
      <w:proofErr w:type="spellEnd"/>
      <w:r w:rsidR="00D122A9">
        <w:rPr>
          <w:rFonts w:ascii="Cascadia Mono" w:hAnsi="Cascadia Mono" w:cs="IntelOne Display AR Bold"/>
          <w:sz w:val="16"/>
          <w:szCs w:val="16"/>
        </w:rPr>
        <w:t>,</w:t>
      </w:r>
      <w:r w:rsidR="00755995">
        <w:rPr>
          <w:rFonts w:ascii="Cascadia Mono" w:hAnsi="Cascadia Mono" w:cs="IntelOne Display AR Bold"/>
          <w:sz w:val="16"/>
          <w:szCs w:val="16"/>
        </w:rPr>
        <w:t xml:space="preserve"> </w:t>
      </w:r>
      <w:r w:rsidR="00A655FB">
        <w:rPr>
          <w:rFonts w:ascii="Cascadia Mono" w:hAnsi="Cascadia Mono" w:cs="IntelOne Display AR Bold"/>
          <w:sz w:val="16"/>
          <w:szCs w:val="16"/>
        </w:rPr>
        <w:t>an</w:t>
      </w:r>
      <w:r w:rsidR="00755995">
        <w:rPr>
          <w:rFonts w:ascii="Cascadia Mono" w:hAnsi="Cascadia Mono" w:cs="IntelOne Display AR Bold"/>
          <w:sz w:val="16"/>
          <w:szCs w:val="16"/>
        </w:rPr>
        <w:t xml:space="preserve"> instruction may patch both immediate </w:t>
      </w:r>
      <w:r w:rsidR="002D3EF7">
        <w:rPr>
          <w:rFonts w:ascii="Cascadia Mono" w:hAnsi="Cascadia Mono" w:cs="IntelOne Display AR Bold"/>
          <w:sz w:val="16"/>
          <w:szCs w:val="16"/>
        </w:rPr>
        <w:t xml:space="preserve">and address </w:t>
      </w:r>
      <w:r w:rsidR="007805A5">
        <w:rPr>
          <w:rFonts w:ascii="Cascadia Mono" w:hAnsi="Cascadia Mono" w:cs="IntelOne Display AR Bold"/>
          <w:sz w:val="16"/>
          <w:szCs w:val="16"/>
        </w:rPr>
        <w:t>value</w:t>
      </w:r>
      <w:r w:rsidR="00A655FB">
        <w:rPr>
          <w:rFonts w:ascii="Cascadia Mono" w:hAnsi="Cascadia Mono" w:cs="IntelOne Display AR Bold"/>
          <w:sz w:val="16"/>
          <w:szCs w:val="16"/>
        </w:rPr>
        <w:t xml:space="preserve">, </w:t>
      </w:r>
      <w:r w:rsidR="00D122A9">
        <w:rPr>
          <w:rFonts w:ascii="Cascadia Mono" w:hAnsi="Cascadia Mono" w:cs="IntelOne Display AR Bold"/>
          <w:sz w:val="16"/>
          <w:szCs w:val="16"/>
        </w:rPr>
        <w:t>to</w:t>
      </w:r>
      <w:r w:rsidR="00202B4A">
        <w:rPr>
          <w:rFonts w:ascii="Cascadia Mono" w:hAnsi="Cascadia Mono" w:cs="IntelOne Display AR Bold"/>
          <w:sz w:val="16"/>
          <w:szCs w:val="16"/>
        </w:rPr>
        <w:t xml:space="preserve"> perform a quick </w:t>
      </w:r>
      <w:r w:rsidR="00D122A9">
        <w:rPr>
          <w:rFonts w:ascii="Cascadia Mono" w:hAnsi="Cascadia Mono" w:cs="IntelOne Display AR Bold"/>
          <w:sz w:val="16"/>
          <w:szCs w:val="16"/>
        </w:rPr>
        <w:t>search</w:t>
      </w:r>
      <w:r w:rsidR="00202B4A">
        <w:rPr>
          <w:rFonts w:ascii="Cascadia Mono" w:hAnsi="Cascadia Mono" w:cs="IntelOne Display AR Bold"/>
          <w:sz w:val="16"/>
          <w:szCs w:val="16"/>
        </w:rPr>
        <w:t xml:space="preserve"> on all the </w:t>
      </w:r>
      <w:r w:rsidR="00D122A9">
        <w:rPr>
          <w:rFonts w:ascii="Cascadia Mono" w:hAnsi="Cascadia Mono" w:cs="IntelOne Display AR Bold"/>
          <w:sz w:val="16"/>
          <w:szCs w:val="16"/>
        </w:rPr>
        <w:t>relocations</w:t>
      </w:r>
      <w:r w:rsidR="00202B4A">
        <w:rPr>
          <w:rFonts w:ascii="Cascadia Mono" w:hAnsi="Cascadia Mono" w:cs="IntelOne Display AR Bold"/>
          <w:sz w:val="16"/>
          <w:szCs w:val="16"/>
        </w:rPr>
        <w:t xml:space="preserve"> corresponding to that instruction</w:t>
      </w:r>
      <w:r w:rsidR="004D41DE">
        <w:rPr>
          <w:rFonts w:ascii="Cascadia Mono" w:hAnsi="Cascadia Mono" w:cs="IntelOne Display AR Bold"/>
          <w:sz w:val="16"/>
          <w:szCs w:val="16"/>
        </w:rPr>
        <w:t xml:space="preserve">, </w:t>
      </w:r>
      <w:proofErr w:type="spellStart"/>
      <w:r w:rsidR="00202B4A">
        <w:rPr>
          <w:rFonts w:ascii="Cascadia Mono" w:hAnsi="Cascadia Mono" w:cs="IntelOne Display AR Bold"/>
          <w:sz w:val="16"/>
          <w:szCs w:val="16"/>
        </w:rPr>
        <w:t>relocInfo</w:t>
      </w:r>
      <w:proofErr w:type="spellEnd"/>
      <w:r w:rsidR="00202B4A">
        <w:rPr>
          <w:rFonts w:ascii="Cascadia Mono" w:hAnsi="Cascadia Mono" w:cs="IntelOne Display AR Bold"/>
          <w:sz w:val="16"/>
          <w:szCs w:val="16"/>
        </w:rPr>
        <w:t xml:space="preserve"> records the starting address along with additional relocation specific info. </w:t>
      </w:r>
    </w:p>
    <w:p w14:paraId="2C19A1BA" w14:textId="77777777" w:rsidR="007B4BCA" w:rsidRDefault="007B4BCA" w:rsidP="00D66131">
      <w:pPr>
        <w:spacing w:after="0"/>
        <w:rPr>
          <w:rFonts w:ascii="Cascadia Mono" w:hAnsi="Cascadia Mono" w:cs="IntelOne Display AR Bold"/>
          <w:sz w:val="16"/>
          <w:szCs w:val="16"/>
        </w:rPr>
      </w:pPr>
    </w:p>
    <w:p w14:paraId="67611DE8" w14:textId="77777777" w:rsidR="007805A5" w:rsidRDefault="007805A5" w:rsidP="00D66131">
      <w:pPr>
        <w:spacing w:after="0"/>
        <w:rPr>
          <w:rFonts w:ascii="Cascadia Mono" w:hAnsi="Cascadia Mono" w:cs="IntelOne Display AR Bold"/>
          <w:sz w:val="16"/>
          <w:szCs w:val="16"/>
        </w:rPr>
      </w:pPr>
    </w:p>
    <w:p w14:paraId="0DC55E93" w14:textId="34937688" w:rsidR="007805A5" w:rsidRDefault="007805A5" w:rsidP="00D66131">
      <w:pPr>
        <w:spacing w:after="0"/>
        <w:rPr>
          <w:rFonts w:ascii="Cascadia Mono" w:hAnsi="Cascadia Mono" w:cs="IntelOne Display AR Bold"/>
          <w:sz w:val="16"/>
          <w:szCs w:val="16"/>
        </w:rPr>
      </w:pPr>
      <w:r>
        <w:rPr>
          <w:rFonts w:ascii="Cascadia Mono" w:hAnsi="Cascadia Mono" w:cs="IntelOne Display AR Bold"/>
          <w:sz w:val="16"/>
          <w:szCs w:val="16"/>
        </w:rPr>
        <w:t>[PREFIX][OPCODE][MODRM][SIB][DISP][</w:t>
      </w:r>
      <w:r w:rsidR="00A655FB">
        <w:rPr>
          <w:rFonts w:ascii="Cascadia Mono" w:hAnsi="Cascadia Mono" w:cs="IntelOne Display AR Bold"/>
          <w:sz w:val="16"/>
          <w:szCs w:val="16"/>
        </w:rPr>
        <w:t>IMM32]</w:t>
      </w:r>
    </w:p>
    <w:p w14:paraId="0EF9FE6C" w14:textId="77777777" w:rsidR="00260CA6" w:rsidRDefault="00260CA6" w:rsidP="00D66131">
      <w:pPr>
        <w:spacing w:after="0"/>
        <w:rPr>
          <w:rFonts w:ascii="Cascadia Mono" w:hAnsi="Cascadia Mono" w:cs="IntelOne Display AR Bold"/>
          <w:sz w:val="16"/>
          <w:szCs w:val="16"/>
        </w:rPr>
      </w:pPr>
    </w:p>
    <w:p w14:paraId="14C10B9E" w14:textId="7AEFFA1C" w:rsidR="00260CA6" w:rsidRDefault="00260CA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e.g. </w:t>
      </w:r>
    </w:p>
    <w:p w14:paraId="3741F759" w14:textId="77777777" w:rsidR="00260CA6" w:rsidRDefault="00260CA6" w:rsidP="00D66131">
      <w:pPr>
        <w:spacing w:after="0"/>
        <w:rPr>
          <w:rFonts w:ascii="Cascadia Mono" w:hAnsi="Cascadia Mono" w:cs="IntelOne Display AR Bold"/>
          <w:sz w:val="16"/>
          <w:szCs w:val="16"/>
        </w:rPr>
      </w:pPr>
    </w:p>
    <w:p w14:paraId="3424FC72" w14:textId="7152E60C" w:rsidR="00260CA6" w:rsidRDefault="00260CA6" w:rsidP="00D66131">
      <w:pPr>
        <w:spacing w:after="0"/>
        <w:rPr>
          <w:rFonts w:ascii="Cascadia Mono" w:hAnsi="Cascadia Mono" w:cs="IntelOne Display AR Bold"/>
          <w:sz w:val="16"/>
          <w:szCs w:val="16"/>
        </w:rPr>
      </w:pP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used for inlin</w:t>
      </w:r>
      <w:r w:rsidR="002F3D09">
        <w:rPr>
          <w:rFonts w:ascii="Cascadia Mono" w:hAnsi="Cascadia Mono" w:cs="IntelOne Display AR Bold"/>
          <w:sz w:val="16"/>
          <w:szCs w:val="16"/>
        </w:rPr>
        <w:t>e</w:t>
      </w:r>
      <w:r>
        <w:rPr>
          <w:rFonts w:ascii="Cascadia Mono" w:hAnsi="Cascadia Mono" w:cs="IntelOne Display AR Bold"/>
          <w:sz w:val="16"/>
          <w:szCs w:val="16"/>
        </w:rPr>
        <w:t xml:space="preserve"> caching of </w:t>
      </w:r>
      <w:r w:rsidR="003405E6">
        <w:rPr>
          <w:rFonts w:ascii="Cascadia Mono" w:hAnsi="Cascadia Mono" w:cs="IntelOne Display AR Bold"/>
          <w:sz w:val="16"/>
          <w:szCs w:val="16"/>
        </w:rPr>
        <w:t xml:space="preserve">mono-morphic, bi-morphic and </w:t>
      </w:r>
      <w:r w:rsidR="002F3D09">
        <w:rPr>
          <w:rFonts w:ascii="Cascadia Mono" w:hAnsi="Cascadia Mono" w:cs="IntelOne Display AR Bold"/>
          <w:sz w:val="16"/>
          <w:szCs w:val="16"/>
        </w:rPr>
        <w:t>mega-morphic</w:t>
      </w:r>
      <w:r w:rsidR="003405E6">
        <w:rPr>
          <w:rFonts w:ascii="Cascadia Mono" w:hAnsi="Cascadia Mono" w:cs="IntelOne Display AR Bold"/>
          <w:sz w:val="16"/>
          <w:szCs w:val="16"/>
        </w:rPr>
        <w:t xml:space="preserve"> inline </w:t>
      </w:r>
      <w:r w:rsidR="0043164E">
        <w:rPr>
          <w:rFonts w:ascii="Cascadia Mono" w:hAnsi="Cascadia Mono" w:cs="IntelOne Display AR Bold"/>
          <w:sz w:val="16"/>
          <w:szCs w:val="16"/>
        </w:rPr>
        <w:t xml:space="preserve">call sites </w:t>
      </w:r>
      <w:r w:rsidR="002F3D09">
        <w:rPr>
          <w:rFonts w:ascii="Cascadia Mono" w:hAnsi="Cascadia Mono" w:cs="IntelOne Display AR Bold"/>
          <w:sz w:val="16"/>
          <w:szCs w:val="16"/>
        </w:rPr>
        <w:t xml:space="preserve">uses </w:t>
      </w:r>
      <w:proofErr w:type="spellStart"/>
      <w:r w:rsidR="002F3D09">
        <w:rPr>
          <w:rFonts w:ascii="Cascadia Mono" w:hAnsi="Cascadia Mono" w:cs="IntelOne Display AR Bold"/>
          <w:sz w:val="16"/>
          <w:szCs w:val="16"/>
        </w:rPr>
        <w:t>virtual_Call_Relocation</w:t>
      </w:r>
      <w:proofErr w:type="spellEnd"/>
      <w:r w:rsidR="002F3D09">
        <w:rPr>
          <w:rFonts w:ascii="Cascadia Mono" w:hAnsi="Cascadia Mono" w:cs="IntelOne Display AR Bold"/>
          <w:sz w:val="16"/>
          <w:szCs w:val="16"/>
        </w:rPr>
        <w:t xml:space="preserve"> structures.</w:t>
      </w:r>
    </w:p>
    <w:p w14:paraId="685347C8" w14:textId="77777777" w:rsidR="002F3D09" w:rsidRDefault="002F3D09" w:rsidP="00D66131">
      <w:pPr>
        <w:spacing w:after="0"/>
        <w:rPr>
          <w:rFonts w:ascii="Cascadia Mono" w:hAnsi="Cascadia Mono" w:cs="IntelOne Display AR Bold"/>
          <w:sz w:val="16"/>
          <w:szCs w:val="16"/>
        </w:rPr>
      </w:pPr>
    </w:p>
    <w:p w14:paraId="7A31F9F4" w14:textId="4F897606"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Post-</w:t>
      </w:r>
      <w:proofErr w:type="gramStart"/>
      <w:r>
        <w:rPr>
          <w:rFonts w:ascii="Cascadia Mono" w:hAnsi="Cascadia Mono" w:cs="IntelOne Display AR Bold"/>
          <w:sz w:val="16"/>
          <w:szCs w:val="16"/>
        </w:rPr>
        <w:t>compilation:-</w:t>
      </w:r>
      <w:proofErr w:type="gramEnd"/>
    </w:p>
    <w:p w14:paraId="21F77CBC" w14:textId="769CF893"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ADDR1: </w:t>
      </w:r>
      <w:r w:rsidR="002F3D09">
        <w:rPr>
          <w:rFonts w:ascii="Cascadia Mono" w:hAnsi="Cascadia Mono" w:cs="IntelOne Display AR Bold"/>
          <w:sz w:val="16"/>
          <w:szCs w:val="16"/>
        </w:rPr>
        <w:t>mov &lt;</w:t>
      </w:r>
      <w:proofErr w:type="spellStart"/>
      <w:r w:rsidR="00E3199F">
        <w:rPr>
          <w:rFonts w:ascii="Cascadia Mono" w:hAnsi="Cascadia Mono" w:cs="IntelOne Display AR Bold"/>
          <w:sz w:val="16"/>
          <w:szCs w:val="16"/>
        </w:rPr>
        <w:t>receiver_object</w:t>
      </w:r>
      <w:proofErr w:type="spellEnd"/>
      <w:r w:rsidR="00E3199F">
        <w:rPr>
          <w:rFonts w:ascii="Cascadia Mono" w:hAnsi="Cascadia Mono" w:cs="IntelOne Display AR Bold"/>
          <w:sz w:val="16"/>
          <w:szCs w:val="16"/>
        </w:rPr>
        <w:t>&gt; &lt;</w:t>
      </w:r>
      <w:proofErr w:type="spellStart"/>
      <w:r w:rsidR="00E3199F">
        <w:rPr>
          <w:rFonts w:ascii="Cascadia Mono" w:hAnsi="Cascadia Mono" w:cs="IntelOne Display AR Bold"/>
          <w:sz w:val="16"/>
          <w:szCs w:val="16"/>
        </w:rPr>
        <w:t>r</w:t>
      </w:r>
      <w:r w:rsidR="002500E9">
        <w:rPr>
          <w:rFonts w:ascii="Cascadia Mono" w:hAnsi="Cascadia Mono" w:cs="IntelOne Display AR Bold"/>
          <w:sz w:val="16"/>
          <w:szCs w:val="16"/>
        </w:rPr>
        <w:t>s</w:t>
      </w:r>
      <w:r w:rsidR="00E3199F">
        <w:rPr>
          <w:rFonts w:ascii="Cascadia Mono" w:hAnsi="Cascadia Mono" w:cs="IntelOne Display AR Bold"/>
          <w:sz w:val="16"/>
          <w:szCs w:val="16"/>
        </w:rPr>
        <w:t>i</w:t>
      </w:r>
      <w:proofErr w:type="spellEnd"/>
      <w:r w:rsidR="00E3199F">
        <w:rPr>
          <w:rFonts w:ascii="Cascadia Mono" w:hAnsi="Cascadia Mono" w:cs="IntelOne Display AR Bold"/>
          <w:sz w:val="16"/>
          <w:szCs w:val="16"/>
        </w:rPr>
        <w:t>&gt;</w:t>
      </w:r>
    </w:p>
    <w:p w14:paraId="34AA6BA9" w14:textId="7BA42428"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ADDR2: </w:t>
      </w:r>
      <w:r w:rsidR="002F3D09">
        <w:rPr>
          <w:rFonts w:ascii="Cascadia Mono" w:hAnsi="Cascadia Mono" w:cs="IntelOne Display AR Bold"/>
          <w:sz w:val="16"/>
          <w:szCs w:val="16"/>
        </w:rPr>
        <w:t>call</w:t>
      </w:r>
      <w:r w:rsidR="00E3199F">
        <w:rPr>
          <w:rFonts w:ascii="Cascadia Mono" w:hAnsi="Cascadia Mono" w:cs="IntelOne Display AR Bold"/>
          <w:sz w:val="16"/>
          <w:szCs w:val="16"/>
        </w:rPr>
        <w:t xml:space="preserve"> </w:t>
      </w:r>
      <w:r w:rsidR="002500E9">
        <w:rPr>
          <w:rFonts w:ascii="Cascadia Mono" w:hAnsi="Cascadia Mono" w:cs="IntelOne Display AR Bold"/>
          <w:sz w:val="16"/>
          <w:szCs w:val="16"/>
        </w:rPr>
        <w:t>&lt;</w:t>
      </w:r>
      <w:proofErr w:type="spellStart"/>
      <w:r w:rsidR="002500E9">
        <w:rPr>
          <w:rFonts w:ascii="Cascadia Mono" w:hAnsi="Cascadia Mono" w:cs="IntelOne Display AR Bold"/>
          <w:sz w:val="16"/>
          <w:szCs w:val="16"/>
        </w:rPr>
        <w:t>virtual_call_resolution_stub</w:t>
      </w:r>
      <w:proofErr w:type="spellEnd"/>
      <w:r w:rsidR="002500E9">
        <w:rPr>
          <w:rFonts w:ascii="Cascadia Mono" w:hAnsi="Cascadia Mono" w:cs="IntelOne Display AR Bold"/>
          <w:sz w:val="16"/>
          <w:szCs w:val="16"/>
        </w:rPr>
        <w:t xml:space="preserve">&gt; </w:t>
      </w:r>
    </w:p>
    <w:p w14:paraId="3E92926A" w14:textId="77777777" w:rsidR="00614D1A" w:rsidRDefault="00614D1A" w:rsidP="00D66131">
      <w:pPr>
        <w:spacing w:after="0"/>
        <w:rPr>
          <w:rFonts w:ascii="Cascadia Mono" w:hAnsi="Cascadia Mono" w:cs="IntelOne Display AR Bold"/>
          <w:sz w:val="16"/>
          <w:szCs w:val="16"/>
        </w:rPr>
      </w:pPr>
    </w:p>
    <w:p w14:paraId="761BAF02" w14:textId="6C7BD05D"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Runtime </w:t>
      </w:r>
      <w:r w:rsidR="009D2D4A">
        <w:rPr>
          <w:rFonts w:ascii="Cascadia Mono" w:hAnsi="Cascadia Mono" w:cs="IntelOne Display AR Bold"/>
          <w:sz w:val="16"/>
          <w:szCs w:val="16"/>
        </w:rPr>
        <w:t xml:space="preserve">data structure </w:t>
      </w: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w:t>
      </w:r>
      <w:r w:rsidR="009D2D4A">
        <w:rPr>
          <w:rFonts w:ascii="Cascadia Mono" w:hAnsi="Cascadia Mono" w:cs="IntelOne Display AR Bold"/>
          <w:sz w:val="16"/>
          <w:szCs w:val="16"/>
        </w:rPr>
        <w:t>1:1 mapping with call site address.</w:t>
      </w:r>
    </w:p>
    <w:p w14:paraId="386CE7F8" w14:textId="77777777" w:rsidR="009D2D4A" w:rsidRDefault="009D2D4A" w:rsidP="00D66131">
      <w:pPr>
        <w:spacing w:after="0"/>
        <w:rPr>
          <w:rFonts w:ascii="Cascadia Mono" w:hAnsi="Cascadia Mono" w:cs="IntelOne Display AR Bold"/>
          <w:sz w:val="16"/>
          <w:szCs w:val="16"/>
        </w:rPr>
      </w:pPr>
    </w:p>
    <w:p w14:paraId="30407EEA" w14:textId="77777777" w:rsidR="00F8731B" w:rsidRDefault="00F8731B" w:rsidP="00D66131">
      <w:pPr>
        <w:spacing w:after="0"/>
        <w:rPr>
          <w:rFonts w:ascii="Cascadia Mono" w:hAnsi="Cascadia Mono" w:cs="IntelOne Display AR Bold"/>
          <w:sz w:val="16"/>
          <w:szCs w:val="16"/>
        </w:rPr>
      </w:pPr>
    </w:p>
    <w:p w14:paraId="19F1A6E5" w14:textId="77777777" w:rsidR="00F8731B" w:rsidRDefault="00F8731B" w:rsidP="00D66131">
      <w:pPr>
        <w:spacing w:after="0"/>
        <w:rPr>
          <w:rFonts w:ascii="Cascadia Mono" w:hAnsi="Cascadia Mono" w:cs="IntelOne Display AR Bold"/>
          <w:sz w:val="16"/>
          <w:szCs w:val="16"/>
        </w:rPr>
      </w:pPr>
    </w:p>
    <w:p w14:paraId="754D3ED5" w14:textId="142D9460" w:rsidR="009D2D4A" w:rsidRDefault="009D2D4A" w:rsidP="00D66131">
      <w:pPr>
        <w:spacing w:after="0"/>
        <w:rPr>
          <w:rFonts w:ascii="Cascadia Mono" w:hAnsi="Cascadia Mono" w:cs="IntelOne Display AR Bold"/>
          <w:sz w:val="16"/>
          <w:szCs w:val="16"/>
        </w:rPr>
      </w:pPr>
      <w:proofErr w:type="spellStart"/>
      <w:r>
        <w:rPr>
          <w:rFonts w:ascii="Cascadia Mono" w:hAnsi="Cascadia Mono" w:cs="IntelOne Display AR Bold"/>
          <w:sz w:val="16"/>
          <w:szCs w:val="16"/>
        </w:rPr>
        <w:lastRenderedPageBreak/>
        <w:t>CompiledIC</w:t>
      </w:r>
      <w:proofErr w:type="spellEnd"/>
    </w:p>
    <w:p w14:paraId="64A9D033" w14:textId="29512B80"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w:t>
      </w:r>
    </w:p>
    <w:p w14:paraId="536D0F89" w14:textId="2EC83822" w:rsidR="009D2D4A" w:rsidRDefault="009D2D4A" w:rsidP="00D66131">
      <w:pPr>
        <w:spacing w:after="0"/>
        <w:rPr>
          <w:rFonts w:ascii="Cascadia Mono" w:hAnsi="Cascadia Mono" w:cs="IntelOne Display AR Bold"/>
          <w:sz w:val="16"/>
          <w:szCs w:val="16"/>
        </w:rPr>
      </w:pPr>
      <w:proofErr w:type="spellStart"/>
      <w:r>
        <w:rPr>
          <w:rFonts w:ascii="Cascadia Mono" w:hAnsi="Cascadia Mono" w:cs="IntelOne Display AR Bold"/>
          <w:sz w:val="16"/>
          <w:szCs w:val="16"/>
        </w:rPr>
        <w:t>Receiver_</w:t>
      </w:r>
      <w:proofErr w:type="gramStart"/>
      <w:r w:rsidR="00EB3F9C">
        <w:rPr>
          <w:rFonts w:ascii="Cascadia Mono" w:hAnsi="Cascadia Mono" w:cs="IntelOne Display AR Bold"/>
          <w:sz w:val="16"/>
          <w:szCs w:val="16"/>
        </w:rPr>
        <w:t>Klass</w:t>
      </w:r>
      <w:proofErr w:type="spellEnd"/>
      <w:r w:rsidR="00EB3F9C">
        <w:rPr>
          <w:rFonts w:ascii="Cascadia Mono" w:hAnsi="Cascadia Mono" w:cs="IntelOne Display AR Bold"/>
          <w:sz w:val="16"/>
          <w:szCs w:val="16"/>
        </w:rPr>
        <w:t xml:space="preserve"> ,</w:t>
      </w:r>
      <w:proofErr w:type="gramEnd"/>
      <w:r>
        <w:rPr>
          <w:rFonts w:ascii="Cascadia Mono" w:hAnsi="Cascadia Mono" w:cs="IntelOne Display AR Bold"/>
          <w:sz w:val="16"/>
          <w:szCs w:val="16"/>
        </w:rPr>
        <w:t xml:space="preserve">   </w:t>
      </w:r>
      <w:proofErr w:type="spellStart"/>
      <w:r>
        <w:rPr>
          <w:rFonts w:ascii="Cascadia Mono" w:hAnsi="Cascadia Mono" w:cs="IntelOne Display AR Bold"/>
          <w:sz w:val="16"/>
          <w:szCs w:val="16"/>
        </w:rPr>
        <w:t>virtual_function_pointer</w:t>
      </w:r>
      <w:proofErr w:type="spellEnd"/>
    </w:p>
    <w:p w14:paraId="222FE165" w14:textId="77777777" w:rsidR="009D2D4A" w:rsidRDefault="009D2D4A" w:rsidP="00D66131">
      <w:pPr>
        <w:spacing w:after="0"/>
        <w:rPr>
          <w:rFonts w:ascii="Cascadia Mono" w:hAnsi="Cascadia Mono" w:cs="IntelOne Display AR Bold"/>
          <w:sz w:val="16"/>
          <w:szCs w:val="16"/>
        </w:rPr>
      </w:pPr>
    </w:p>
    <w:p w14:paraId="17D63F80" w14:textId="77777777"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At runtime, VM extract the actual receiver address from the move instruction by accessing the </w:t>
      </w:r>
      <w:proofErr w:type="spellStart"/>
      <w:r>
        <w:rPr>
          <w:rFonts w:ascii="Cascadia Mono" w:hAnsi="Cascadia Mono" w:cs="IntelOne Display AR Bold"/>
          <w:sz w:val="16"/>
          <w:szCs w:val="16"/>
        </w:rPr>
        <w:t>virtual_call_Relocation</w:t>
      </w:r>
      <w:proofErr w:type="spellEnd"/>
      <w:r>
        <w:rPr>
          <w:rFonts w:ascii="Cascadia Mono" w:hAnsi="Cascadia Mono" w:cs="IntelOne Display AR Bold"/>
          <w:sz w:val="16"/>
          <w:szCs w:val="16"/>
        </w:rPr>
        <w:t xml:space="preserve"> corresponding the </w:t>
      </w:r>
      <w:proofErr w:type="spellStart"/>
      <w:r>
        <w:rPr>
          <w:rFonts w:ascii="Cascadia Mono" w:hAnsi="Cascadia Mono" w:cs="IntelOne Display AR Bold"/>
          <w:sz w:val="16"/>
          <w:szCs w:val="16"/>
        </w:rPr>
        <w:t>the</w:t>
      </w:r>
      <w:proofErr w:type="spellEnd"/>
      <w:r>
        <w:rPr>
          <w:rFonts w:ascii="Cascadia Mono" w:hAnsi="Cascadia Mono" w:cs="IntelOne Display AR Bold"/>
          <w:sz w:val="16"/>
          <w:szCs w:val="16"/>
        </w:rPr>
        <w:t xml:space="preserve"> call site.</w:t>
      </w:r>
    </w:p>
    <w:p w14:paraId="2932C89B" w14:textId="3B3A92BE"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It then extracts the Klass* pointer from receiver </w:t>
      </w:r>
      <w:proofErr w:type="spellStart"/>
      <w:r>
        <w:rPr>
          <w:rFonts w:ascii="Cascadia Mono" w:hAnsi="Cascadia Mono" w:cs="IntelOne Display AR Bold"/>
          <w:sz w:val="16"/>
          <w:szCs w:val="16"/>
        </w:rPr>
        <w:t>oop</w:t>
      </w:r>
      <w:proofErr w:type="spellEnd"/>
      <w:r>
        <w:rPr>
          <w:rFonts w:ascii="Cascadia Mono" w:hAnsi="Cascadia Mono" w:cs="IntelOne Display AR Bold"/>
          <w:sz w:val="16"/>
          <w:szCs w:val="16"/>
        </w:rPr>
        <w:t xml:space="preserve"> and uses it to search the </w:t>
      </w: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table and patches the actual </w:t>
      </w:r>
      <w:proofErr w:type="spellStart"/>
      <w:r>
        <w:rPr>
          <w:rFonts w:ascii="Cascadia Mono" w:hAnsi="Cascadia Mono" w:cs="IntelOne Display AR Bold"/>
          <w:sz w:val="16"/>
          <w:szCs w:val="16"/>
        </w:rPr>
        <w:t>virtual_function_pointer</w:t>
      </w:r>
      <w:proofErr w:type="spellEnd"/>
      <w:r>
        <w:rPr>
          <w:rFonts w:ascii="Cascadia Mono" w:hAnsi="Cascadia Mono" w:cs="IntelOne Display AR Bold"/>
          <w:sz w:val="16"/>
          <w:szCs w:val="16"/>
        </w:rPr>
        <w:t xml:space="preserve"> as the target of the call size.</w:t>
      </w:r>
    </w:p>
    <w:p w14:paraId="479F21E8" w14:textId="77777777" w:rsidR="009D2D4A" w:rsidRDefault="009D2D4A" w:rsidP="00D66131">
      <w:pPr>
        <w:spacing w:after="0"/>
        <w:rPr>
          <w:rFonts w:ascii="Cascadia Mono" w:hAnsi="Cascadia Mono" w:cs="IntelOne Display AR Bold"/>
          <w:sz w:val="16"/>
          <w:szCs w:val="16"/>
        </w:rPr>
      </w:pPr>
    </w:p>
    <w:p w14:paraId="62B84A96" w14:textId="7D10DAE6"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Size of the </w:t>
      </w: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table is </w:t>
      </w:r>
      <w:r w:rsidR="00182867">
        <w:rPr>
          <w:rFonts w:ascii="Cascadia Mono" w:hAnsi="Cascadia Mono" w:cs="IntelOne Display AR Bold"/>
          <w:sz w:val="16"/>
          <w:szCs w:val="16"/>
        </w:rPr>
        <w:t>2 entries for C2 while Gra</w:t>
      </w:r>
      <w:r w:rsidR="00CE6548">
        <w:rPr>
          <w:rFonts w:ascii="Cascadia Mono" w:hAnsi="Cascadia Mono" w:cs="IntelOne Display AR Bold"/>
          <w:sz w:val="16"/>
          <w:szCs w:val="16"/>
        </w:rPr>
        <w:t>a</w:t>
      </w:r>
      <w:r w:rsidR="00182867">
        <w:rPr>
          <w:rFonts w:ascii="Cascadia Mono" w:hAnsi="Cascadia Mono" w:cs="IntelOne Display AR Bold"/>
          <w:sz w:val="16"/>
          <w:szCs w:val="16"/>
        </w:rPr>
        <w:t xml:space="preserve">l can accommodate bigger </w:t>
      </w:r>
      <w:r w:rsidR="00CE6548">
        <w:rPr>
          <w:rFonts w:ascii="Cascadia Mono" w:hAnsi="Cascadia Mono" w:cs="IntelOne Display AR Bold"/>
          <w:sz w:val="16"/>
          <w:szCs w:val="16"/>
        </w:rPr>
        <w:t xml:space="preserve">inline caches. In case of C2, if no match is found in the inline </w:t>
      </w:r>
      <w:proofErr w:type="gramStart"/>
      <w:r w:rsidR="00CE6548">
        <w:rPr>
          <w:rFonts w:ascii="Cascadia Mono" w:hAnsi="Cascadia Mono" w:cs="IntelOne Display AR Bold"/>
          <w:sz w:val="16"/>
          <w:szCs w:val="16"/>
        </w:rPr>
        <w:t>cache</w:t>
      </w:r>
      <w:proofErr w:type="gramEnd"/>
      <w:r w:rsidR="00CE6548">
        <w:rPr>
          <w:rFonts w:ascii="Cascadia Mono" w:hAnsi="Cascadia Mono" w:cs="IntelOne Display AR Bold"/>
          <w:sz w:val="16"/>
          <w:szCs w:val="16"/>
        </w:rPr>
        <w:t xml:space="preserve"> </w:t>
      </w:r>
      <w:r w:rsidR="00113B3B">
        <w:rPr>
          <w:rFonts w:ascii="Cascadia Mono" w:hAnsi="Cascadia Mono" w:cs="IntelOne Display AR Bold"/>
          <w:sz w:val="16"/>
          <w:szCs w:val="16"/>
        </w:rPr>
        <w:t xml:space="preserve">then call site is marked as </w:t>
      </w:r>
      <w:r w:rsidR="00CE6548">
        <w:rPr>
          <w:rFonts w:ascii="Cascadia Mono" w:hAnsi="Cascadia Mono" w:cs="IntelOne Display AR Bold"/>
          <w:sz w:val="16"/>
          <w:szCs w:val="16"/>
        </w:rPr>
        <w:t xml:space="preserve">call mega morphic </w:t>
      </w:r>
      <w:r w:rsidR="00113B3B">
        <w:rPr>
          <w:rFonts w:ascii="Cascadia Mono" w:hAnsi="Cascadia Mono" w:cs="IntelOne Display AR Bold"/>
          <w:sz w:val="16"/>
          <w:szCs w:val="16"/>
        </w:rPr>
        <w:t xml:space="preserve">and virtual </w:t>
      </w:r>
      <w:r w:rsidR="00FF1070">
        <w:rPr>
          <w:rFonts w:ascii="Cascadia Mono" w:hAnsi="Cascadia Mono" w:cs="IntelOne Display AR Bold"/>
          <w:sz w:val="16"/>
          <w:szCs w:val="16"/>
        </w:rPr>
        <w:t>dispatch</w:t>
      </w:r>
      <w:r w:rsidR="00113B3B">
        <w:rPr>
          <w:rFonts w:ascii="Cascadia Mono" w:hAnsi="Cascadia Mono" w:cs="IntelOne Display AR Bold"/>
          <w:sz w:val="16"/>
          <w:szCs w:val="16"/>
        </w:rPr>
        <w:t xml:space="preserve"> based on </w:t>
      </w:r>
      <w:proofErr w:type="spellStart"/>
      <w:r w:rsidR="00113B3B">
        <w:rPr>
          <w:rFonts w:ascii="Cascadia Mono" w:hAnsi="Cascadia Mono" w:cs="IntelOne Display AR Bold"/>
          <w:sz w:val="16"/>
          <w:szCs w:val="16"/>
        </w:rPr>
        <w:t>vtable</w:t>
      </w:r>
      <w:proofErr w:type="spellEnd"/>
      <w:r w:rsidR="00113B3B">
        <w:rPr>
          <w:rFonts w:ascii="Cascadia Mono" w:hAnsi="Cascadia Mono" w:cs="IntelOne Display AR Bold"/>
          <w:sz w:val="16"/>
          <w:szCs w:val="16"/>
        </w:rPr>
        <w:t xml:space="preserve"> </w:t>
      </w:r>
      <w:r w:rsidR="00FF1070">
        <w:rPr>
          <w:rFonts w:ascii="Cascadia Mono" w:hAnsi="Cascadia Mono" w:cs="IntelOne Display AR Bold"/>
          <w:sz w:val="16"/>
          <w:szCs w:val="16"/>
        </w:rPr>
        <w:t>is performed.</w:t>
      </w:r>
    </w:p>
    <w:p w14:paraId="21964951" w14:textId="77777777" w:rsidR="00614D1A" w:rsidRDefault="00614D1A" w:rsidP="00D66131">
      <w:pPr>
        <w:spacing w:after="0"/>
        <w:rPr>
          <w:rFonts w:ascii="Cascadia Mono" w:hAnsi="Cascadia Mono" w:cs="IntelOne Display AR Bold"/>
          <w:sz w:val="16"/>
          <w:szCs w:val="16"/>
        </w:rPr>
      </w:pPr>
    </w:p>
    <w:p w14:paraId="67C47FCA" w14:textId="377C74A6" w:rsidR="00FF1070" w:rsidRDefault="00EB3F9C" w:rsidP="00D66131">
      <w:pPr>
        <w:spacing w:after="0"/>
        <w:rPr>
          <w:rFonts w:ascii="Cascadia Mono" w:hAnsi="Cascadia Mono" w:cs="IntelOne Display AR Bold"/>
          <w:sz w:val="16"/>
          <w:szCs w:val="16"/>
        </w:rPr>
      </w:pPr>
      <w:r w:rsidRPr="00EB3F9C">
        <w:rPr>
          <w:rFonts w:ascii="Cascadia Mono" w:hAnsi="Cascadia Mono" w:cs="IntelOne Display AR Bold"/>
          <w:noProof/>
          <w:sz w:val="16"/>
          <w:szCs w:val="16"/>
        </w:rPr>
        <w:drawing>
          <wp:inline distT="0" distB="0" distL="0" distR="0" wp14:anchorId="3C93C2CC" wp14:editId="7BD314D3">
            <wp:extent cx="3023825" cy="2903220"/>
            <wp:effectExtent l="0" t="0" r="5715" b="0"/>
            <wp:docPr id="143613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33137" name=""/>
                    <pic:cNvPicPr/>
                  </pic:nvPicPr>
                  <pic:blipFill>
                    <a:blip r:embed="rId301"/>
                    <a:stretch>
                      <a:fillRect/>
                    </a:stretch>
                  </pic:blipFill>
                  <pic:spPr>
                    <a:xfrm>
                      <a:off x="0" y="0"/>
                      <a:ext cx="3035200" cy="2914142"/>
                    </a:xfrm>
                    <a:prstGeom prst="rect">
                      <a:avLst/>
                    </a:prstGeom>
                  </pic:spPr>
                </pic:pic>
              </a:graphicData>
            </a:graphic>
          </wp:inline>
        </w:drawing>
      </w:r>
    </w:p>
    <w:p w14:paraId="68498198" w14:textId="77777777" w:rsidR="00670110" w:rsidRDefault="00670110" w:rsidP="00D66131">
      <w:pPr>
        <w:spacing w:after="0"/>
        <w:rPr>
          <w:rFonts w:ascii="Cascadia Mono" w:hAnsi="Cascadia Mono" w:cs="IntelOne Display AR Bold"/>
          <w:sz w:val="16"/>
          <w:szCs w:val="16"/>
        </w:rPr>
      </w:pPr>
    </w:p>
    <w:p w14:paraId="6E88504C" w14:textId="0E43A288" w:rsidR="00670110" w:rsidRDefault="00670110"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Problem </w:t>
      </w:r>
    </w:p>
    <w:p w14:paraId="278EC377" w14:textId="77777777" w:rsidR="00670110" w:rsidRDefault="00670110" w:rsidP="00D66131">
      <w:pPr>
        <w:spacing w:after="0"/>
        <w:rPr>
          <w:rFonts w:ascii="Cascadia Mono" w:hAnsi="Cascadia Mono" w:cs="IntelOne Display AR Bold"/>
          <w:sz w:val="16"/>
          <w:szCs w:val="16"/>
        </w:rPr>
      </w:pPr>
    </w:p>
    <w:p w14:paraId="734908B6" w14:textId="0D2B8C14" w:rsidR="00670110" w:rsidRDefault="00670110" w:rsidP="00D66131">
      <w:pPr>
        <w:spacing w:after="0"/>
        <w:rPr>
          <w:rFonts w:ascii="Cascadia Mono" w:hAnsi="Cascadia Mono" w:cs="IntelOne Display AR Bold"/>
          <w:sz w:val="16"/>
          <w:szCs w:val="16"/>
        </w:rPr>
      </w:pPr>
      <w:r w:rsidRPr="00670110">
        <w:rPr>
          <w:rFonts w:ascii="Cascadia Mono" w:hAnsi="Cascadia Mono" w:cs="IntelOne Display AR Bold"/>
          <w:noProof/>
          <w:sz w:val="16"/>
          <w:szCs w:val="16"/>
        </w:rPr>
        <w:drawing>
          <wp:inline distT="0" distB="0" distL="0" distR="0" wp14:anchorId="5AA98A8B" wp14:editId="6A28531B">
            <wp:extent cx="3355848" cy="821302"/>
            <wp:effectExtent l="0" t="0" r="0" b="0"/>
            <wp:docPr id="110652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21105" name=""/>
                    <pic:cNvPicPr/>
                  </pic:nvPicPr>
                  <pic:blipFill>
                    <a:blip r:embed="rId302"/>
                    <a:stretch>
                      <a:fillRect/>
                    </a:stretch>
                  </pic:blipFill>
                  <pic:spPr>
                    <a:xfrm>
                      <a:off x="0" y="0"/>
                      <a:ext cx="3367632" cy="824186"/>
                    </a:xfrm>
                    <a:prstGeom prst="rect">
                      <a:avLst/>
                    </a:prstGeom>
                  </pic:spPr>
                </pic:pic>
              </a:graphicData>
            </a:graphic>
          </wp:inline>
        </w:drawing>
      </w:r>
    </w:p>
    <w:p w14:paraId="6AADE2C5" w14:textId="77777777" w:rsidR="001B0FB6" w:rsidRDefault="001B0FB6" w:rsidP="00D66131">
      <w:pPr>
        <w:spacing w:after="0"/>
        <w:rPr>
          <w:rFonts w:ascii="Cascadia Mono" w:hAnsi="Cascadia Mono" w:cs="IntelOne Display AR Bold"/>
          <w:sz w:val="16"/>
          <w:szCs w:val="16"/>
        </w:rPr>
      </w:pPr>
    </w:p>
    <w:p w14:paraId="0992DC0D" w14:textId="5786B887" w:rsidR="001B0FB6" w:rsidRDefault="001B0FB6" w:rsidP="00D66131">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4494" behindDoc="0" locked="0" layoutInCell="1" allowOverlap="1" wp14:anchorId="6661F413" wp14:editId="562664A1">
                <wp:simplePos x="0" y="0"/>
                <wp:positionH relativeFrom="column">
                  <wp:posOffset>-233316</wp:posOffset>
                </wp:positionH>
                <wp:positionV relativeFrom="paragraph">
                  <wp:posOffset>413351</wp:posOffset>
                </wp:positionV>
                <wp:extent cx="438840" cy="70920"/>
                <wp:effectExtent l="38100" t="38100" r="18415" b="43815"/>
                <wp:wrapNone/>
                <wp:docPr id="300457570" name="Ink 1"/>
                <wp:cNvGraphicFramePr/>
                <a:graphic xmlns:a="http://schemas.openxmlformats.org/drawingml/2006/main">
                  <a:graphicData uri="http://schemas.microsoft.com/office/word/2010/wordprocessingInk">
                    <w14:contentPart bwMode="auto" r:id="rId303">
                      <w14:nvContentPartPr>
                        <w14:cNvContentPartPr/>
                      </w14:nvContentPartPr>
                      <w14:xfrm>
                        <a:off x="0" y="0"/>
                        <a:ext cx="438840" cy="70920"/>
                      </w14:xfrm>
                    </w14:contentPart>
                  </a:graphicData>
                </a:graphic>
              </wp:anchor>
            </w:drawing>
          </mc:Choice>
          <mc:Fallback>
            <w:pict>
              <v:shape w14:anchorId="24C6BC10" id="Ink 1" o:spid="_x0000_s1026" type="#_x0000_t75" style="position:absolute;margin-left:-18.85pt;margin-top:32.05pt;width:35.5pt;height:6.6pt;z-index:251664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">
                <v:imagedata r:id="rId304" o:title=""/>
              </v:shape>
            </w:pict>
          </mc:Fallback>
        </mc:AlternateContent>
      </w:r>
      <w:r w:rsidRPr="001B0FB6">
        <w:rPr>
          <w:rFonts w:ascii="Cascadia Mono" w:hAnsi="Cascadia Mono" w:cs="IntelOne Display AR Bold"/>
          <w:noProof/>
          <w:sz w:val="16"/>
          <w:szCs w:val="16"/>
        </w:rPr>
        <w:drawing>
          <wp:inline distT="0" distB="0" distL="0" distR="0" wp14:anchorId="7CD24761" wp14:editId="63B63F4C">
            <wp:extent cx="3350788" cy="2231136"/>
            <wp:effectExtent l="0" t="0" r="2540" b="0"/>
            <wp:docPr id="10778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0603" name=""/>
                    <pic:cNvPicPr/>
                  </pic:nvPicPr>
                  <pic:blipFill>
                    <a:blip r:embed="rId305"/>
                    <a:stretch>
                      <a:fillRect/>
                    </a:stretch>
                  </pic:blipFill>
                  <pic:spPr>
                    <a:xfrm>
                      <a:off x="0" y="0"/>
                      <a:ext cx="3364956" cy="2240570"/>
                    </a:xfrm>
                    <a:prstGeom prst="rect">
                      <a:avLst/>
                    </a:prstGeom>
                  </pic:spPr>
                </pic:pic>
              </a:graphicData>
            </a:graphic>
          </wp:inline>
        </w:drawing>
      </w:r>
    </w:p>
    <w:p w14:paraId="0D0CD926" w14:textId="77777777" w:rsidR="001B0FB6" w:rsidRDefault="001B0FB6" w:rsidP="00D66131">
      <w:pPr>
        <w:spacing w:after="0"/>
        <w:rPr>
          <w:rFonts w:ascii="Cascadia Mono" w:hAnsi="Cascadia Mono" w:cs="IntelOne Display AR Bold"/>
          <w:sz w:val="16"/>
          <w:szCs w:val="16"/>
        </w:rPr>
      </w:pPr>
    </w:p>
    <w:p w14:paraId="6A0EE9C1" w14:textId="77777777" w:rsidR="002A083A" w:rsidRDefault="001B0FB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For </w:t>
      </w:r>
      <w:proofErr w:type="spellStart"/>
      <w:r w:rsidR="003A6E5B">
        <w:rPr>
          <w:rFonts w:ascii="Cascadia Mono" w:hAnsi="Cascadia Mono" w:cs="IntelOne Display AR Bold"/>
          <w:sz w:val="16"/>
          <w:szCs w:val="16"/>
        </w:rPr>
        <w:t>uncolor</w:t>
      </w:r>
      <w:proofErr w:type="spellEnd"/>
      <w:r w:rsidR="003A6E5B">
        <w:rPr>
          <w:rFonts w:ascii="Cascadia Mono" w:hAnsi="Cascadia Mono" w:cs="IntelOne Display AR Bold"/>
          <w:sz w:val="16"/>
          <w:szCs w:val="16"/>
        </w:rPr>
        <w:t xml:space="preserve"> primitive, earlier relocation was bookkeeping the starting address of </w:t>
      </w:r>
      <w:proofErr w:type="spellStart"/>
      <w:r w:rsidR="003A6E5B">
        <w:rPr>
          <w:rFonts w:ascii="Cascadia Mono" w:hAnsi="Cascadia Mono" w:cs="IntelOne Display AR Bold"/>
          <w:sz w:val="16"/>
          <w:szCs w:val="16"/>
        </w:rPr>
        <w:t>shr</w:t>
      </w:r>
      <w:proofErr w:type="spellEnd"/>
      <w:r w:rsidR="003A6E5B">
        <w:rPr>
          <w:rFonts w:ascii="Cascadia Mono" w:hAnsi="Cascadia Mono" w:cs="IntelOne Display AR Bold"/>
          <w:sz w:val="16"/>
          <w:szCs w:val="16"/>
        </w:rPr>
        <w:t xml:space="preserve"> instruction, since destination of </w:t>
      </w:r>
      <w:r w:rsidR="000E732F">
        <w:rPr>
          <w:rFonts w:ascii="Cascadia Mono" w:hAnsi="Cascadia Mono" w:cs="IntelOne Display AR Bold"/>
          <w:sz w:val="16"/>
          <w:szCs w:val="16"/>
        </w:rPr>
        <w:t xml:space="preserve">SHR could be an EGPR, thereby adding additional byte of REX2 </w:t>
      </w:r>
      <w:r w:rsidR="000E732F">
        <w:rPr>
          <w:rFonts w:ascii="Cascadia Mono" w:hAnsi="Cascadia Mono" w:cs="IntelOne Display AR Bold"/>
          <w:sz w:val="16"/>
          <w:szCs w:val="16"/>
        </w:rPr>
        <w:lastRenderedPageBreak/>
        <w:t xml:space="preserve">prefix to instruction encoding, hence a static offset of 3 used to get </w:t>
      </w:r>
      <w:proofErr w:type="spellStart"/>
      <w:r w:rsidR="000E732F">
        <w:rPr>
          <w:rFonts w:ascii="Cascadia Mono" w:hAnsi="Cascadia Mono" w:cs="IntelOne Display AR Bold"/>
          <w:sz w:val="16"/>
          <w:szCs w:val="16"/>
        </w:rPr>
        <w:t>the</w:t>
      </w:r>
      <w:proofErr w:type="spellEnd"/>
      <w:r w:rsidR="000E732F">
        <w:rPr>
          <w:rFonts w:ascii="Cascadia Mono" w:hAnsi="Cascadia Mono" w:cs="IntelOne Display AR Bold"/>
          <w:sz w:val="16"/>
          <w:szCs w:val="16"/>
        </w:rPr>
        <w:t xml:space="preserve"> to patch site of immediate operand of </w:t>
      </w:r>
      <w:proofErr w:type="spellStart"/>
      <w:r w:rsidR="000634DB">
        <w:rPr>
          <w:rFonts w:ascii="Cascadia Mono" w:hAnsi="Cascadia Mono" w:cs="IntelOne Display AR Bold"/>
          <w:sz w:val="16"/>
          <w:szCs w:val="16"/>
        </w:rPr>
        <w:t>shrq</w:t>
      </w:r>
      <w:proofErr w:type="spellEnd"/>
      <w:r w:rsidR="000634DB">
        <w:rPr>
          <w:rFonts w:ascii="Cascadia Mono" w:hAnsi="Cascadia Mono" w:cs="IntelOne Display AR Bold"/>
          <w:sz w:val="16"/>
          <w:szCs w:val="16"/>
        </w:rPr>
        <w:t xml:space="preserve"> was not accounting addition REX2 byte</w:t>
      </w:r>
      <w:r w:rsidR="002A083A">
        <w:rPr>
          <w:rFonts w:ascii="Cascadia Mono" w:hAnsi="Cascadia Mono" w:cs="IntelOne Display AR Bold"/>
          <w:sz w:val="16"/>
          <w:szCs w:val="16"/>
        </w:rPr>
        <w:t>.</w:t>
      </w:r>
    </w:p>
    <w:p w14:paraId="50F8E364" w14:textId="77777777" w:rsidR="002A083A" w:rsidRDefault="002A083A" w:rsidP="00D66131">
      <w:pPr>
        <w:spacing w:after="0"/>
        <w:rPr>
          <w:rFonts w:ascii="Cascadia Mono" w:hAnsi="Cascadia Mono" w:cs="IntelOne Display AR Bold"/>
          <w:sz w:val="16"/>
          <w:szCs w:val="16"/>
        </w:rPr>
      </w:pPr>
    </w:p>
    <w:p w14:paraId="4CE79B26" w14:textId="0A324F97" w:rsidR="001B0FB6" w:rsidRDefault="002A083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Moving the relocation beyond the </w:t>
      </w:r>
      <w:proofErr w:type="spellStart"/>
      <w:r>
        <w:rPr>
          <w:rFonts w:ascii="Cascadia Mono" w:hAnsi="Cascadia Mono" w:cs="IntelOne Display AR Bold"/>
          <w:sz w:val="16"/>
          <w:szCs w:val="16"/>
        </w:rPr>
        <w:t>shrq</w:t>
      </w:r>
      <w:proofErr w:type="spellEnd"/>
      <w:r>
        <w:rPr>
          <w:rFonts w:ascii="Cascadia Mono" w:hAnsi="Cascadia Mono" w:cs="IntelOne Display AR Bold"/>
          <w:sz w:val="16"/>
          <w:szCs w:val="16"/>
        </w:rPr>
        <w:t xml:space="preserve"> and then adding a -</w:t>
      </w:r>
      <w:proofErr w:type="spellStart"/>
      <w:r>
        <w:rPr>
          <w:rFonts w:ascii="Cascadia Mono" w:hAnsi="Cascadia Mono" w:cs="IntelOne Display AR Bold"/>
          <w:sz w:val="16"/>
          <w:szCs w:val="16"/>
        </w:rPr>
        <w:t>ve</w:t>
      </w:r>
      <w:proofErr w:type="spellEnd"/>
      <w:r>
        <w:rPr>
          <w:rFonts w:ascii="Cascadia Mono" w:hAnsi="Cascadia Mono" w:cs="IntelOne Display AR Bold"/>
          <w:sz w:val="16"/>
          <w:szCs w:val="16"/>
        </w:rPr>
        <w:t xml:space="preserve"> offset looked reasonable, but it results into assertion failure i</w:t>
      </w:r>
      <w:r w:rsidR="00470C17">
        <w:rPr>
          <w:rFonts w:ascii="Cascadia Mono" w:hAnsi="Cascadia Mono" w:cs="IntelOne Display AR Bold"/>
          <w:sz w:val="16"/>
          <w:szCs w:val="16"/>
        </w:rPr>
        <w:t>f</w:t>
      </w:r>
      <w:r>
        <w:rPr>
          <w:rFonts w:ascii="Cascadia Mono" w:hAnsi="Cascadia Mono" w:cs="IntelOne Display AR Bold"/>
          <w:sz w:val="16"/>
          <w:szCs w:val="16"/>
        </w:rPr>
        <w:t xml:space="preserve"> subsequent instruction is a call</w:t>
      </w:r>
      <w:r w:rsidR="00470C17">
        <w:rPr>
          <w:rFonts w:ascii="Cascadia Mono" w:hAnsi="Cascadia Mono" w:cs="IntelOne Display AR Bold"/>
          <w:sz w:val="16"/>
          <w:szCs w:val="16"/>
        </w:rPr>
        <w:t xml:space="preserve"> with no relocation information, as marked in yellow in above the static call JIT sequence. </w:t>
      </w:r>
      <w:r w:rsidR="003A6E5B">
        <w:rPr>
          <w:rFonts w:ascii="Cascadia Mono" w:hAnsi="Cascadia Mono" w:cs="IntelOne Display AR Bold"/>
          <w:sz w:val="16"/>
          <w:szCs w:val="16"/>
        </w:rPr>
        <w:t xml:space="preserve"> </w:t>
      </w:r>
      <w:r w:rsidR="00470C17">
        <w:rPr>
          <w:rFonts w:ascii="Cascadia Mono" w:hAnsi="Cascadia Mono" w:cs="IntelOne Display AR Bold"/>
          <w:sz w:val="16"/>
          <w:szCs w:val="16"/>
        </w:rPr>
        <w:t xml:space="preserve"> In such a case </w:t>
      </w:r>
      <w:proofErr w:type="spellStart"/>
      <w:r w:rsidR="00470C17">
        <w:rPr>
          <w:rFonts w:ascii="Cascadia Mono" w:hAnsi="Cascadia Mono" w:cs="IntelOne Display AR Bold"/>
          <w:sz w:val="16"/>
          <w:szCs w:val="16"/>
        </w:rPr>
        <w:t>find_stub</w:t>
      </w:r>
      <w:proofErr w:type="spellEnd"/>
      <w:r w:rsidR="00470C17">
        <w:rPr>
          <w:rFonts w:ascii="Cascadia Mono" w:hAnsi="Cascadia Mono" w:cs="IntelOne Display AR Bold"/>
          <w:sz w:val="16"/>
          <w:szCs w:val="16"/>
        </w:rPr>
        <w:t xml:space="preserve"> finds an unexpected stub against the starting address of call instruction.</w:t>
      </w:r>
    </w:p>
    <w:p w14:paraId="16FBB6A1" w14:textId="77777777" w:rsidR="00780F38" w:rsidRDefault="00780F38" w:rsidP="00D66131">
      <w:pPr>
        <w:spacing w:after="0"/>
        <w:rPr>
          <w:rFonts w:ascii="Cascadia Mono" w:hAnsi="Cascadia Mono" w:cs="IntelOne Display AR Bold"/>
          <w:sz w:val="16"/>
          <w:szCs w:val="16"/>
        </w:rPr>
      </w:pPr>
    </w:p>
    <w:p w14:paraId="19AAE4FE" w14:textId="7018ED55" w:rsidR="00780F38" w:rsidRDefault="00780F38" w:rsidP="00D66131">
      <w:pPr>
        <w:spacing w:after="0"/>
        <w:rPr>
          <w:rFonts w:ascii="Cascadia Mono" w:hAnsi="Cascadia Mono" w:cs="IntelOne Display AR Bold"/>
          <w:sz w:val="16"/>
          <w:szCs w:val="16"/>
        </w:rPr>
      </w:pPr>
      <w:r w:rsidRPr="00780F38">
        <w:rPr>
          <w:rFonts w:ascii="Cascadia Mono" w:hAnsi="Cascadia Mono" w:cs="IntelOne Display AR Bold"/>
          <w:noProof/>
          <w:sz w:val="16"/>
          <w:szCs w:val="16"/>
        </w:rPr>
        <w:drawing>
          <wp:inline distT="0" distB="0" distL="0" distR="0" wp14:anchorId="0755C59A" wp14:editId="0C1602FB">
            <wp:extent cx="3711707" cy="1804039"/>
            <wp:effectExtent l="0" t="0" r="3175" b="5715"/>
            <wp:docPr id="53272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7851" name=""/>
                    <pic:cNvPicPr/>
                  </pic:nvPicPr>
                  <pic:blipFill>
                    <a:blip r:embed="rId306"/>
                    <a:stretch>
                      <a:fillRect/>
                    </a:stretch>
                  </pic:blipFill>
                  <pic:spPr>
                    <a:xfrm>
                      <a:off x="0" y="0"/>
                      <a:ext cx="3715842" cy="1806049"/>
                    </a:xfrm>
                    <a:prstGeom prst="rect">
                      <a:avLst/>
                    </a:prstGeom>
                  </pic:spPr>
                </pic:pic>
              </a:graphicData>
            </a:graphic>
          </wp:inline>
        </w:drawing>
      </w:r>
    </w:p>
    <w:p w14:paraId="7CFD2526" w14:textId="77777777" w:rsidR="00A35963" w:rsidRDefault="00A35963" w:rsidP="00D66131">
      <w:pPr>
        <w:spacing w:after="0"/>
        <w:rPr>
          <w:rFonts w:ascii="Cascadia Mono" w:hAnsi="Cascadia Mono" w:cs="IntelOne Display AR Bold"/>
          <w:sz w:val="16"/>
          <w:szCs w:val="16"/>
        </w:rPr>
      </w:pPr>
    </w:p>
    <w:p w14:paraId="5700F05F" w14:textId="77777777" w:rsidR="00A35963" w:rsidRDefault="00A35963" w:rsidP="00D66131">
      <w:pPr>
        <w:spacing w:after="0"/>
        <w:rPr>
          <w:rFonts w:ascii="Cascadia Mono" w:hAnsi="Cascadia Mono" w:cs="IntelOne Display AR Bold"/>
          <w:sz w:val="16"/>
          <w:szCs w:val="16"/>
        </w:rPr>
      </w:pPr>
    </w:p>
    <w:p w14:paraId="0D15BA5C" w14:textId="26914E9A" w:rsidR="00A35963" w:rsidRDefault="00A35963"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Two </w:t>
      </w:r>
      <w:r w:rsidR="00745745">
        <w:rPr>
          <w:rFonts w:ascii="Cascadia Mono" w:hAnsi="Cascadia Mono" w:cs="IntelOne Display AR Bold"/>
          <w:sz w:val="16"/>
          <w:szCs w:val="16"/>
        </w:rPr>
        <w:t>solutions: -</w:t>
      </w:r>
    </w:p>
    <w:p w14:paraId="5AD7F2D6" w14:textId="2F812956" w:rsidR="00A35963" w:rsidRDefault="00A35963" w:rsidP="00BB79AA">
      <w:pPr>
        <w:pStyle w:val="ListParagraph"/>
        <w:numPr>
          <w:ilvl w:val="0"/>
          <w:numId w:val="20"/>
        </w:numPr>
        <w:spacing w:after="0"/>
        <w:rPr>
          <w:rFonts w:ascii="Cascadia Mono" w:hAnsi="Cascadia Mono" w:cs="IntelOne Display AR Bold"/>
          <w:sz w:val="16"/>
          <w:szCs w:val="16"/>
        </w:rPr>
      </w:pPr>
      <w:r>
        <w:rPr>
          <w:rFonts w:ascii="Cascadia Mono" w:hAnsi="Cascadia Mono" w:cs="IntelOne Display AR Bold"/>
          <w:sz w:val="16"/>
          <w:szCs w:val="16"/>
        </w:rPr>
        <w:t xml:space="preserve">Dean Long's suggestion to record the patch site </w:t>
      </w:r>
      <w:r w:rsidR="00457426">
        <w:rPr>
          <w:rFonts w:ascii="Cascadia Mono" w:hAnsi="Cascadia Mono" w:cs="IntelOne Display AR Bold"/>
          <w:sz w:val="16"/>
          <w:szCs w:val="16"/>
        </w:rPr>
        <w:t xml:space="preserve">instead of </w:t>
      </w:r>
      <w:r w:rsidR="00745745">
        <w:rPr>
          <w:rFonts w:ascii="Cascadia Mono" w:hAnsi="Cascadia Mono" w:cs="IntelOne Display AR Bold"/>
          <w:sz w:val="16"/>
          <w:szCs w:val="16"/>
        </w:rPr>
        <w:t xml:space="preserve">the </w:t>
      </w:r>
      <w:r w:rsidR="00457426">
        <w:rPr>
          <w:rFonts w:ascii="Cascadia Mono" w:hAnsi="Cascadia Mono" w:cs="IntelOne Display AR Bold"/>
          <w:sz w:val="16"/>
          <w:szCs w:val="16"/>
        </w:rPr>
        <w:t>starting address of the instruction.</w:t>
      </w:r>
    </w:p>
    <w:p w14:paraId="7620C690" w14:textId="77777777" w:rsidR="00BB79AA" w:rsidRDefault="00BB79AA" w:rsidP="00561143">
      <w:pPr>
        <w:pStyle w:val="ListParagraph"/>
        <w:spacing w:after="0"/>
        <w:rPr>
          <w:rFonts w:ascii="Cascadia Mono" w:hAnsi="Cascadia Mono" w:cs="IntelOne Display AR Bold"/>
          <w:sz w:val="16"/>
          <w:szCs w:val="16"/>
        </w:rPr>
      </w:pPr>
    </w:p>
    <w:p w14:paraId="63A15957" w14:textId="31D92FF2" w:rsidR="00405187" w:rsidRDefault="00561143" w:rsidP="00BB79AA">
      <w:pPr>
        <w:spacing w:after="0"/>
        <w:rPr>
          <w:rFonts w:ascii="Cascadia Mono" w:hAnsi="Cascadia Mono" w:cs="IntelOne Display AR Bold"/>
          <w:sz w:val="16"/>
          <w:szCs w:val="16"/>
        </w:rPr>
      </w:pPr>
      <w:r>
        <w:rPr>
          <w:rFonts w:ascii="Cascadia Mono" w:hAnsi="Cascadia Mono" w:cs="IntelOne Display AR Bold"/>
          <w:sz w:val="16"/>
          <w:szCs w:val="16"/>
        </w:rPr>
        <w:t xml:space="preserve">While we still need to create a relocation against the </w:t>
      </w:r>
      <w:proofErr w:type="spellStart"/>
      <w:r>
        <w:rPr>
          <w:rFonts w:ascii="Cascadia Mono" w:hAnsi="Cascadia Mono" w:cs="IntelOne Display AR Bold"/>
          <w:sz w:val="16"/>
          <w:szCs w:val="16"/>
        </w:rPr>
        <w:t>shrq</w:t>
      </w:r>
      <w:proofErr w:type="spellEnd"/>
      <w:r>
        <w:rPr>
          <w:rFonts w:ascii="Cascadia Mono" w:hAnsi="Cascadia Mono" w:cs="IntelOne Display AR Bold"/>
          <w:sz w:val="16"/>
          <w:szCs w:val="16"/>
        </w:rPr>
        <w:t xml:space="preserve"> instruction address starting address we can bookkeep the patch site address or offset from the </w:t>
      </w:r>
      <w:r w:rsidR="00405187">
        <w:rPr>
          <w:rFonts w:ascii="Cascadia Mono" w:hAnsi="Cascadia Mono" w:cs="IntelOne Display AR Bold"/>
          <w:sz w:val="16"/>
          <w:szCs w:val="16"/>
        </w:rPr>
        <w:t xml:space="preserve">start of the instruction by specializing a new relocation for </w:t>
      </w:r>
      <w:r w:rsidR="00E471C2">
        <w:rPr>
          <w:rFonts w:ascii="Cascadia Mono" w:hAnsi="Cascadia Mono" w:cs="IntelOne Display AR Bold"/>
          <w:sz w:val="16"/>
          <w:szCs w:val="16"/>
        </w:rPr>
        <w:t>ZGC</w:t>
      </w:r>
      <w:r w:rsidR="00405187">
        <w:rPr>
          <w:rFonts w:ascii="Cascadia Mono" w:hAnsi="Cascadia Mono" w:cs="IntelOne Display AR Bold"/>
          <w:sz w:val="16"/>
          <w:szCs w:val="16"/>
        </w:rPr>
        <w:t xml:space="preserve"> barriers.</w:t>
      </w:r>
    </w:p>
    <w:p w14:paraId="1413027C" w14:textId="77777777" w:rsidR="00405187" w:rsidRDefault="00405187" w:rsidP="00BB79AA">
      <w:pPr>
        <w:spacing w:after="0"/>
        <w:rPr>
          <w:rFonts w:ascii="Cascadia Mono" w:hAnsi="Cascadia Mono" w:cs="IntelOne Display AR Bold"/>
          <w:sz w:val="16"/>
          <w:szCs w:val="16"/>
        </w:rPr>
      </w:pPr>
    </w:p>
    <w:p w14:paraId="6307C6B0" w14:textId="3B22C401" w:rsidR="00405187" w:rsidRDefault="00B84586" w:rsidP="00BB79AA">
      <w:pPr>
        <w:spacing w:after="0"/>
        <w:rPr>
          <w:rFonts w:ascii="Cascadia Mono" w:hAnsi="Cascadia Mono" w:cs="IntelOne Display AR Bold"/>
          <w:sz w:val="16"/>
          <w:szCs w:val="16"/>
        </w:rPr>
      </w:pPr>
      <w:r>
        <w:rPr>
          <w:rFonts w:ascii="Cascadia Mono" w:hAnsi="Cascadia Mono" w:cs="IntelOne Display AR Bold"/>
          <w:sz w:val="16"/>
          <w:szCs w:val="16"/>
        </w:rPr>
        <w:t>But</w:t>
      </w:r>
      <w:r w:rsidR="00405187">
        <w:rPr>
          <w:rFonts w:ascii="Cascadia Mono" w:hAnsi="Cascadia Mono" w:cs="IntelOne Display AR Bold"/>
          <w:sz w:val="16"/>
          <w:szCs w:val="16"/>
        </w:rPr>
        <w:t xml:space="preserve"> there is complexity involved here, offset may be 3 or 4 depending on the destination register encoding and not existence of APX feature.</w:t>
      </w:r>
    </w:p>
    <w:p w14:paraId="2B4E39D9" w14:textId="77777777" w:rsidR="006F7D98" w:rsidRDefault="006F7D98" w:rsidP="00BB79AA">
      <w:pPr>
        <w:spacing w:after="0"/>
        <w:rPr>
          <w:rFonts w:ascii="Cascadia Mono" w:hAnsi="Cascadia Mono" w:cs="IntelOne Display AR Bold"/>
          <w:sz w:val="16"/>
          <w:szCs w:val="16"/>
        </w:rPr>
      </w:pPr>
    </w:p>
    <w:p w14:paraId="17E7A7B6" w14:textId="7C509913" w:rsidR="000E3EC4" w:rsidRDefault="006F7D98" w:rsidP="00BB79AA">
      <w:pPr>
        <w:spacing w:after="0"/>
        <w:rPr>
          <w:rFonts w:ascii="Cascadia Mono" w:hAnsi="Cascadia Mono" w:cs="IntelOne Display AR Bold"/>
          <w:sz w:val="16"/>
          <w:szCs w:val="16"/>
        </w:rPr>
      </w:pPr>
      <w:r>
        <w:rPr>
          <w:rFonts w:ascii="Cascadia Mono" w:hAnsi="Cascadia Mono" w:cs="IntelOne Display AR Bold"/>
          <w:sz w:val="16"/>
          <w:szCs w:val="16"/>
        </w:rPr>
        <w:t>Thus</w:t>
      </w:r>
      <w:r w:rsidR="000E3EC4">
        <w:rPr>
          <w:rFonts w:ascii="Cascadia Mono" w:hAnsi="Cascadia Mono" w:cs="IntelOne Display AR Bold"/>
          <w:sz w:val="16"/>
          <w:szCs w:val="16"/>
        </w:rPr>
        <w:t>,</w:t>
      </w:r>
      <w:r>
        <w:rPr>
          <w:rFonts w:ascii="Cascadia Mono" w:hAnsi="Cascadia Mono" w:cs="IntelOne Display AR Bold"/>
          <w:sz w:val="16"/>
          <w:szCs w:val="16"/>
        </w:rPr>
        <w:t xml:space="preserve"> we will need to check the REG encoding before bookkeeping the patch site </w:t>
      </w:r>
      <w:r w:rsidR="000E3EC4">
        <w:rPr>
          <w:rFonts w:ascii="Cascadia Mono" w:hAnsi="Cascadia Mono" w:cs="IntelOne Display AR Bold"/>
          <w:sz w:val="16"/>
          <w:szCs w:val="16"/>
        </w:rPr>
        <w:t>address or offset from the start of the instruction.</w:t>
      </w:r>
    </w:p>
    <w:p w14:paraId="4B257464" w14:textId="77777777" w:rsidR="000E3EC4" w:rsidRDefault="000E3EC4" w:rsidP="00BB79AA">
      <w:pPr>
        <w:spacing w:after="0"/>
        <w:rPr>
          <w:rFonts w:ascii="Cascadia Mono" w:hAnsi="Cascadia Mono" w:cs="IntelOne Display AR Bold"/>
          <w:sz w:val="16"/>
          <w:szCs w:val="16"/>
        </w:rPr>
      </w:pPr>
    </w:p>
    <w:p w14:paraId="32C40473" w14:textId="33546EFA" w:rsidR="00A8749A" w:rsidRDefault="006F7D98" w:rsidP="000E3EC4">
      <w:pPr>
        <w:pStyle w:val="ListParagraph"/>
        <w:numPr>
          <w:ilvl w:val="0"/>
          <w:numId w:val="20"/>
        </w:numPr>
        <w:spacing w:after="0"/>
        <w:rPr>
          <w:rFonts w:ascii="Cascadia Mono" w:hAnsi="Cascadia Mono" w:cs="IntelOne Display AR Bold"/>
          <w:sz w:val="16"/>
          <w:szCs w:val="16"/>
        </w:rPr>
      </w:pPr>
      <w:r w:rsidRPr="000E3EC4">
        <w:rPr>
          <w:rFonts w:ascii="Cascadia Mono" w:hAnsi="Cascadia Mono" w:cs="IntelOne Display AR Bold"/>
          <w:sz w:val="16"/>
          <w:szCs w:val="16"/>
        </w:rPr>
        <w:t xml:space="preserve"> </w:t>
      </w:r>
      <w:r w:rsidR="000E3EC4">
        <w:rPr>
          <w:rFonts w:ascii="Cascadia Mono" w:hAnsi="Cascadia Mono" w:cs="IntelOne Display AR Bold"/>
          <w:sz w:val="16"/>
          <w:szCs w:val="16"/>
        </w:rPr>
        <w:t>Inse</w:t>
      </w:r>
      <w:r w:rsidR="004C14B4">
        <w:rPr>
          <w:rFonts w:ascii="Cascadia Mono" w:hAnsi="Cascadia Mono" w:cs="IntelOne Display AR Bold"/>
          <w:sz w:val="16"/>
          <w:szCs w:val="16"/>
        </w:rPr>
        <w:t>r</w:t>
      </w:r>
      <w:r w:rsidR="000E3EC4">
        <w:rPr>
          <w:rFonts w:ascii="Cascadia Mono" w:hAnsi="Cascadia Mono" w:cs="IntelOne Display AR Bold"/>
          <w:sz w:val="16"/>
          <w:szCs w:val="16"/>
        </w:rPr>
        <w:t xml:space="preserve">t </w:t>
      </w:r>
      <w:r w:rsidR="00B84586">
        <w:rPr>
          <w:rFonts w:ascii="Cascadia Mono" w:hAnsi="Cascadia Mono" w:cs="IntelOne Display AR Bold"/>
          <w:sz w:val="16"/>
          <w:szCs w:val="16"/>
        </w:rPr>
        <w:t>a</w:t>
      </w:r>
      <w:r w:rsidR="000E3EC4">
        <w:rPr>
          <w:rFonts w:ascii="Cascadia Mono" w:hAnsi="Cascadia Mono" w:cs="IntelOne Display AR Bold"/>
          <w:sz w:val="16"/>
          <w:szCs w:val="16"/>
        </w:rPr>
        <w:t xml:space="preserve"> NOP after </w:t>
      </w:r>
      <w:proofErr w:type="spellStart"/>
      <w:r w:rsidR="004C14B4">
        <w:rPr>
          <w:rFonts w:ascii="Cascadia Mono" w:hAnsi="Cascadia Mono" w:cs="IntelOne Display AR Bold"/>
          <w:sz w:val="16"/>
          <w:szCs w:val="16"/>
        </w:rPr>
        <w:t>shrq</w:t>
      </w:r>
      <w:proofErr w:type="spellEnd"/>
      <w:r w:rsidR="004C14B4">
        <w:rPr>
          <w:rFonts w:ascii="Cascadia Mono" w:hAnsi="Cascadia Mono" w:cs="IntelOne Display AR Bold"/>
          <w:sz w:val="16"/>
          <w:szCs w:val="16"/>
        </w:rPr>
        <w:t xml:space="preserve"> instruction and continue record the relocation </w:t>
      </w:r>
      <w:r w:rsidR="00E14D1F">
        <w:rPr>
          <w:rFonts w:ascii="Cascadia Mono" w:hAnsi="Cascadia Mono" w:cs="IntelOne Display AR Bold"/>
          <w:sz w:val="16"/>
          <w:szCs w:val="16"/>
        </w:rPr>
        <w:t xml:space="preserve">from end of </w:t>
      </w:r>
      <w:proofErr w:type="spellStart"/>
      <w:r w:rsidR="00E14D1F">
        <w:rPr>
          <w:rFonts w:ascii="Cascadia Mono" w:hAnsi="Cascadia Mono" w:cs="IntelOne Display AR Bold"/>
          <w:sz w:val="16"/>
          <w:szCs w:val="16"/>
        </w:rPr>
        <w:t>shr</w:t>
      </w:r>
      <w:proofErr w:type="spellEnd"/>
      <w:r w:rsidR="00E14D1F">
        <w:rPr>
          <w:rFonts w:ascii="Cascadia Mono" w:hAnsi="Cascadia Mono" w:cs="IntelOne Display AR Bold"/>
          <w:sz w:val="16"/>
          <w:szCs w:val="16"/>
        </w:rPr>
        <w:t xml:space="preserve"> instruction which is agnostic to REX/REX2 encoding and by adding a -</w:t>
      </w:r>
      <w:proofErr w:type="spellStart"/>
      <w:r w:rsidR="00E14D1F">
        <w:rPr>
          <w:rFonts w:ascii="Cascadia Mono" w:hAnsi="Cascadia Mono" w:cs="IntelOne Display AR Bold"/>
          <w:sz w:val="16"/>
          <w:szCs w:val="16"/>
        </w:rPr>
        <w:t>ve</w:t>
      </w:r>
      <w:proofErr w:type="spellEnd"/>
      <w:r w:rsidR="00E14D1F">
        <w:rPr>
          <w:rFonts w:ascii="Cascadia Mono" w:hAnsi="Cascadia Mono" w:cs="IntelOne Display AR Bold"/>
          <w:sz w:val="16"/>
          <w:szCs w:val="16"/>
        </w:rPr>
        <w:t xml:space="preserve"> offset we can get the patch site </w:t>
      </w:r>
      <w:r w:rsidR="00A8749A">
        <w:rPr>
          <w:rFonts w:ascii="Cascadia Mono" w:hAnsi="Cascadia Mono" w:cs="IntelOne Display AR Bold"/>
          <w:sz w:val="16"/>
          <w:szCs w:val="16"/>
        </w:rPr>
        <w:t>immediate operand. i.e.</w:t>
      </w:r>
    </w:p>
    <w:p w14:paraId="2F75F435" w14:textId="253B7C32" w:rsidR="00A8749A" w:rsidRDefault="00B84586" w:rsidP="00A8749A">
      <w:pPr>
        <w:spacing w:after="0"/>
        <w:rPr>
          <w:rFonts w:ascii="Cascadia Mono" w:hAnsi="Cascadia Mono" w:cs="IntelOne Display AR Bold"/>
          <w:sz w:val="16"/>
          <w:szCs w:val="16"/>
        </w:rPr>
      </w:pPr>
      <w:proofErr w:type="spellStart"/>
      <w:r>
        <w:rPr>
          <w:rFonts w:ascii="Cascadia Mono" w:hAnsi="Cascadia Mono" w:cs="IntelOne Display AR Bold"/>
          <w:sz w:val="16"/>
          <w:szCs w:val="16"/>
        </w:rPr>
        <w:t>s</w:t>
      </w:r>
      <w:r w:rsidR="00A8749A">
        <w:rPr>
          <w:rFonts w:ascii="Cascadia Mono" w:hAnsi="Cascadia Mono" w:cs="IntelOne Display AR Bold"/>
          <w:sz w:val="16"/>
          <w:szCs w:val="16"/>
        </w:rPr>
        <w:t>hrq</w:t>
      </w:r>
      <w:proofErr w:type="spellEnd"/>
    </w:p>
    <w:p w14:paraId="0E18AED8" w14:textId="1BDC046C" w:rsidR="00A8749A" w:rsidRDefault="00B84586" w:rsidP="00A8749A">
      <w:pPr>
        <w:spacing w:after="0"/>
        <w:rPr>
          <w:rFonts w:ascii="Cascadia Mono" w:hAnsi="Cascadia Mono" w:cs="IntelOne Display AR Bold"/>
          <w:sz w:val="16"/>
          <w:szCs w:val="16"/>
        </w:rPr>
      </w:pPr>
      <w:proofErr w:type="gramStart"/>
      <w:r>
        <w:rPr>
          <w:rFonts w:ascii="Cascadia Mono" w:hAnsi="Cascadia Mono" w:cs="IntelOne Display AR Bold"/>
          <w:sz w:val="16"/>
          <w:szCs w:val="16"/>
        </w:rPr>
        <w:t>r</w:t>
      </w:r>
      <w:r w:rsidR="00A8749A">
        <w:rPr>
          <w:rFonts w:ascii="Cascadia Mono" w:hAnsi="Cascadia Mono" w:cs="IntelOne Display AR Bold"/>
          <w:sz w:val="16"/>
          <w:szCs w:val="16"/>
        </w:rPr>
        <w:t>elocation(</w:t>
      </w:r>
      <w:proofErr w:type="gramEnd"/>
      <w:r w:rsidR="00A8749A">
        <w:rPr>
          <w:rFonts w:ascii="Cascadia Mono" w:hAnsi="Cascadia Mono" w:cs="IntelOne Display AR Bold"/>
          <w:sz w:val="16"/>
          <w:szCs w:val="16"/>
        </w:rPr>
        <w:t>)</w:t>
      </w:r>
    </w:p>
    <w:p w14:paraId="7B7A9D28" w14:textId="0DA81EF5" w:rsidR="006F7D98" w:rsidRDefault="00B84586" w:rsidP="00A8749A">
      <w:pPr>
        <w:spacing w:after="0"/>
        <w:rPr>
          <w:rFonts w:ascii="Cascadia Mono" w:hAnsi="Cascadia Mono" w:cs="IntelOne Display AR Bold"/>
          <w:sz w:val="16"/>
          <w:szCs w:val="16"/>
        </w:rPr>
      </w:pPr>
      <w:proofErr w:type="spellStart"/>
      <w:proofErr w:type="gramStart"/>
      <w:r>
        <w:rPr>
          <w:rFonts w:ascii="Cascadia Mono" w:hAnsi="Cascadia Mono" w:cs="IntelOne Display AR Bold"/>
          <w:sz w:val="16"/>
          <w:szCs w:val="16"/>
        </w:rPr>
        <w:t>n</w:t>
      </w:r>
      <w:r w:rsidR="00A8749A">
        <w:rPr>
          <w:rFonts w:ascii="Cascadia Mono" w:hAnsi="Cascadia Mono" w:cs="IntelOne Display AR Bold"/>
          <w:sz w:val="16"/>
          <w:szCs w:val="16"/>
        </w:rPr>
        <w:t>op</w:t>
      </w:r>
      <w:proofErr w:type="spellEnd"/>
      <w:r w:rsidR="00A8749A">
        <w:rPr>
          <w:rFonts w:ascii="Cascadia Mono" w:hAnsi="Cascadia Mono" w:cs="IntelOne Display AR Bold"/>
          <w:sz w:val="16"/>
          <w:szCs w:val="16"/>
        </w:rPr>
        <w:t>(</w:t>
      </w:r>
      <w:proofErr w:type="gramEnd"/>
      <w:r w:rsidR="00A8749A">
        <w:rPr>
          <w:rFonts w:ascii="Cascadia Mono" w:hAnsi="Cascadia Mono" w:cs="IntelOne Display AR Bold"/>
          <w:sz w:val="16"/>
          <w:szCs w:val="16"/>
        </w:rPr>
        <w:t>)</w:t>
      </w:r>
      <w:r w:rsidR="00C84A9E">
        <w:rPr>
          <w:rFonts w:ascii="Cascadia Mono" w:hAnsi="Cascadia Mono" w:cs="IntelOne Display AR Bold"/>
          <w:sz w:val="16"/>
          <w:szCs w:val="16"/>
        </w:rPr>
        <w:t>;</w:t>
      </w:r>
      <w:r w:rsidR="000E3EC4" w:rsidRPr="00A8749A">
        <w:rPr>
          <w:rFonts w:ascii="Cascadia Mono" w:hAnsi="Cascadia Mono" w:cs="IntelOne Display AR Bold"/>
          <w:sz w:val="16"/>
          <w:szCs w:val="16"/>
        </w:rPr>
        <w:t xml:space="preserve"> </w:t>
      </w:r>
    </w:p>
    <w:p w14:paraId="37087DAD" w14:textId="77777777" w:rsidR="00C84A9E" w:rsidRDefault="00C84A9E" w:rsidP="00A8749A">
      <w:pPr>
        <w:spacing w:after="0"/>
        <w:rPr>
          <w:rFonts w:ascii="Cascadia Mono" w:hAnsi="Cascadia Mono" w:cs="IntelOne Display AR Bold"/>
          <w:sz w:val="16"/>
          <w:szCs w:val="16"/>
        </w:rPr>
      </w:pPr>
    </w:p>
    <w:p w14:paraId="77B6978B" w14:textId="5581CF02" w:rsidR="00C84A9E" w:rsidRDefault="00C84A9E" w:rsidP="00A8749A">
      <w:pPr>
        <w:spacing w:after="0"/>
        <w:rPr>
          <w:rFonts w:ascii="Cascadia Mono" w:hAnsi="Cascadia Mono" w:cs="IntelOne Display AR Bold"/>
          <w:sz w:val="16"/>
          <w:szCs w:val="16"/>
        </w:rPr>
      </w:pPr>
      <w:r>
        <w:rPr>
          <w:rFonts w:ascii="Cascadia Mono" w:hAnsi="Cascadia Mono" w:cs="IntelOne Display AR Bold"/>
          <w:sz w:val="16"/>
          <w:szCs w:val="16"/>
        </w:rPr>
        <w:t>This way</w:t>
      </w:r>
      <w:r w:rsidR="00B84586">
        <w:rPr>
          <w:rFonts w:ascii="Cascadia Mono" w:hAnsi="Cascadia Mono" w:cs="IntelOne Display AR Bold"/>
          <w:sz w:val="16"/>
          <w:szCs w:val="16"/>
        </w:rPr>
        <w:t>,</w:t>
      </w:r>
      <w:r>
        <w:rPr>
          <w:rFonts w:ascii="Cascadia Mono" w:hAnsi="Cascadia Mono" w:cs="IntelOne Display AR Bold"/>
          <w:sz w:val="16"/>
          <w:szCs w:val="16"/>
        </w:rPr>
        <w:t xml:space="preserve"> even if subsequent instruction is a call without any relocation information runtime will not pick incorrect barrier relocation </w:t>
      </w:r>
      <w:r w:rsidR="00AC3F7B">
        <w:rPr>
          <w:rFonts w:ascii="Cascadia Mono" w:hAnsi="Cascadia Mono" w:cs="IntelOne Display AR Bold"/>
          <w:sz w:val="16"/>
          <w:szCs w:val="16"/>
        </w:rPr>
        <w:t xml:space="preserve">for it since there is a gap of one </w:t>
      </w:r>
      <w:r w:rsidR="00B84586">
        <w:rPr>
          <w:rFonts w:ascii="Cascadia Mono" w:hAnsi="Cascadia Mono" w:cs="IntelOne Display AR Bold"/>
          <w:sz w:val="16"/>
          <w:szCs w:val="16"/>
        </w:rPr>
        <w:t>byte</w:t>
      </w:r>
      <w:r w:rsidR="00AC3F7B">
        <w:rPr>
          <w:rFonts w:ascii="Cascadia Mono" w:hAnsi="Cascadia Mono" w:cs="IntelOne Display AR Bold"/>
          <w:sz w:val="16"/>
          <w:szCs w:val="16"/>
        </w:rPr>
        <w:t xml:space="preserve"> b/w </w:t>
      </w:r>
      <w:proofErr w:type="spellStart"/>
      <w:r w:rsidR="00AC3F7B">
        <w:rPr>
          <w:rFonts w:ascii="Cascadia Mono" w:hAnsi="Cascadia Mono" w:cs="IntelOne Display AR Bold"/>
          <w:sz w:val="16"/>
          <w:szCs w:val="16"/>
        </w:rPr>
        <w:t>shqr</w:t>
      </w:r>
      <w:proofErr w:type="spellEnd"/>
      <w:r w:rsidR="00AC3F7B">
        <w:rPr>
          <w:rFonts w:ascii="Cascadia Mono" w:hAnsi="Cascadia Mono" w:cs="IntelOne Display AR Bold"/>
          <w:sz w:val="16"/>
          <w:szCs w:val="16"/>
        </w:rPr>
        <w:t xml:space="preserve"> and </w:t>
      </w:r>
      <w:r w:rsidR="00B84586">
        <w:rPr>
          <w:rFonts w:ascii="Cascadia Mono" w:hAnsi="Cascadia Mono" w:cs="IntelOne Display AR Bold"/>
          <w:sz w:val="16"/>
          <w:szCs w:val="16"/>
        </w:rPr>
        <w:t xml:space="preserve">the </w:t>
      </w:r>
      <w:r w:rsidR="00AC3F7B">
        <w:rPr>
          <w:rFonts w:ascii="Cascadia Mono" w:hAnsi="Cascadia Mono" w:cs="IntelOne Display AR Bold"/>
          <w:sz w:val="16"/>
          <w:szCs w:val="16"/>
        </w:rPr>
        <w:t xml:space="preserve">starting address of </w:t>
      </w:r>
      <w:r w:rsidR="00B84586">
        <w:rPr>
          <w:rFonts w:ascii="Cascadia Mono" w:hAnsi="Cascadia Mono" w:cs="IntelOne Display AR Bold"/>
          <w:sz w:val="16"/>
          <w:szCs w:val="16"/>
        </w:rPr>
        <w:t xml:space="preserve">the </w:t>
      </w:r>
      <w:proofErr w:type="spellStart"/>
      <w:r w:rsidR="00AC3F7B">
        <w:rPr>
          <w:rFonts w:ascii="Cascadia Mono" w:hAnsi="Cascadia Mono" w:cs="IntelOne Display AR Bold"/>
          <w:sz w:val="16"/>
          <w:szCs w:val="16"/>
        </w:rPr>
        <w:t>callsite</w:t>
      </w:r>
      <w:proofErr w:type="spellEnd"/>
      <w:r w:rsidR="00AC3F7B">
        <w:rPr>
          <w:rFonts w:ascii="Cascadia Mono" w:hAnsi="Cascadia Mono" w:cs="IntelOne Display AR Bold"/>
          <w:sz w:val="16"/>
          <w:szCs w:val="16"/>
        </w:rPr>
        <w:t xml:space="preserve">. </w:t>
      </w:r>
    </w:p>
    <w:p w14:paraId="3AD23E88" w14:textId="77777777" w:rsidR="00262830" w:rsidRDefault="00262830" w:rsidP="00A8749A">
      <w:pPr>
        <w:spacing w:after="0"/>
        <w:rPr>
          <w:rFonts w:ascii="Cascadia Mono" w:hAnsi="Cascadia Mono" w:cs="IntelOne Display AR Bold"/>
          <w:sz w:val="16"/>
          <w:szCs w:val="16"/>
        </w:rPr>
      </w:pPr>
    </w:p>
    <w:p w14:paraId="0E9DD5BC" w14:textId="5792110F" w:rsidR="00262830" w:rsidRDefault="00262830" w:rsidP="00A8749A">
      <w:pPr>
        <w:spacing w:after="0"/>
        <w:rPr>
          <w:rFonts w:ascii="Cascadia Mono" w:hAnsi="Cascadia Mono" w:cs="IntelOne Display AR Bold"/>
          <w:sz w:val="16"/>
          <w:szCs w:val="16"/>
        </w:rPr>
      </w:pPr>
      <w:r>
        <w:rPr>
          <w:rFonts w:ascii="Cascadia Mono" w:hAnsi="Cascadia Mono" w:cs="IntelOne Display AR Bold"/>
          <w:sz w:val="16"/>
          <w:szCs w:val="16"/>
        </w:rPr>
        <w:t xml:space="preserve">Note: Problem is mainly </w:t>
      </w:r>
      <w:r w:rsidR="00FD1137">
        <w:rPr>
          <w:rFonts w:ascii="Cascadia Mono" w:hAnsi="Cascadia Mono" w:cs="IntelOne Display AR Bold"/>
          <w:sz w:val="16"/>
          <w:szCs w:val="16"/>
        </w:rPr>
        <w:t>centred</w:t>
      </w:r>
      <w:r>
        <w:rPr>
          <w:rFonts w:ascii="Cascadia Mono" w:hAnsi="Cascadia Mono" w:cs="IntelOne Display AR Bold"/>
          <w:sz w:val="16"/>
          <w:szCs w:val="16"/>
        </w:rPr>
        <w:t xml:space="preserve"> around </w:t>
      </w:r>
      <w:proofErr w:type="spellStart"/>
      <w:r>
        <w:rPr>
          <w:rFonts w:ascii="Cascadia Mono" w:hAnsi="Cascadia Mono" w:cs="IntelOne Display AR Bold"/>
          <w:sz w:val="16"/>
          <w:szCs w:val="16"/>
        </w:rPr>
        <w:t>uncolor</w:t>
      </w:r>
      <w:proofErr w:type="spellEnd"/>
      <w:r>
        <w:rPr>
          <w:rFonts w:ascii="Cascadia Mono" w:hAnsi="Cascadia Mono" w:cs="IntelOne Display AR Bold"/>
          <w:sz w:val="16"/>
          <w:szCs w:val="16"/>
        </w:rPr>
        <w:t xml:space="preserve"> and not </w:t>
      </w:r>
      <w:proofErr w:type="spellStart"/>
      <w:r>
        <w:rPr>
          <w:rFonts w:ascii="Cascadia Mono" w:hAnsi="Cascadia Mono" w:cs="IntelOne Display AR Bold"/>
          <w:sz w:val="16"/>
          <w:szCs w:val="16"/>
        </w:rPr>
        <w:t>color</w:t>
      </w:r>
      <w:proofErr w:type="spellEnd"/>
      <w:r>
        <w:rPr>
          <w:rFonts w:ascii="Cascadia Mono" w:hAnsi="Cascadia Mono" w:cs="IntelOne Display AR Bold"/>
          <w:sz w:val="16"/>
          <w:szCs w:val="16"/>
        </w:rPr>
        <w:t xml:space="preserve"> primitive as it has an OR instruction after </w:t>
      </w:r>
      <w:proofErr w:type="gramStart"/>
      <w:r>
        <w:rPr>
          <w:rFonts w:ascii="Cascadia Mono" w:hAnsi="Cascadia Mono" w:cs="IntelOne Display AR Bold"/>
          <w:sz w:val="16"/>
          <w:szCs w:val="16"/>
        </w:rPr>
        <w:t>it..</w:t>
      </w:r>
      <w:proofErr w:type="gramEnd"/>
    </w:p>
    <w:p w14:paraId="76F8E5B1" w14:textId="77777777" w:rsidR="00AC3F7B" w:rsidRDefault="00AC3F7B" w:rsidP="00A8749A">
      <w:pPr>
        <w:spacing w:after="0"/>
        <w:rPr>
          <w:rFonts w:ascii="Cascadia Mono" w:hAnsi="Cascadia Mono" w:cs="IntelOne Display AR Bold"/>
          <w:sz w:val="16"/>
          <w:szCs w:val="16"/>
        </w:rPr>
      </w:pPr>
    </w:p>
    <w:p w14:paraId="6A2AA93B" w14:textId="77777777" w:rsidR="00250EE2" w:rsidRDefault="00250EE2" w:rsidP="00A8749A">
      <w:pPr>
        <w:spacing w:after="0"/>
        <w:rPr>
          <w:rFonts w:ascii="Cascadia Mono" w:hAnsi="Cascadia Mono" w:cs="IntelOne Display AR Bold"/>
          <w:sz w:val="16"/>
          <w:szCs w:val="16"/>
        </w:rPr>
      </w:pPr>
    </w:p>
    <w:p w14:paraId="1DD83234" w14:textId="77777777" w:rsidR="00250EE2" w:rsidRDefault="00250EE2" w:rsidP="00A8749A">
      <w:pPr>
        <w:spacing w:after="0"/>
        <w:rPr>
          <w:rFonts w:ascii="Cascadia Mono" w:hAnsi="Cascadia Mono" w:cs="IntelOne Display AR Bold"/>
          <w:sz w:val="16"/>
          <w:szCs w:val="16"/>
        </w:rPr>
      </w:pPr>
    </w:p>
    <w:p w14:paraId="599E9C25" w14:textId="77777777" w:rsidR="00250EE2" w:rsidRDefault="00250EE2" w:rsidP="00A8749A">
      <w:pPr>
        <w:spacing w:after="0"/>
        <w:rPr>
          <w:rFonts w:ascii="Cascadia Mono" w:hAnsi="Cascadia Mono" w:cs="IntelOne Display AR Bold"/>
          <w:sz w:val="16"/>
          <w:szCs w:val="16"/>
        </w:rPr>
      </w:pPr>
    </w:p>
    <w:p w14:paraId="083654C9" w14:textId="77777777" w:rsidR="00250EE2" w:rsidRDefault="00250EE2" w:rsidP="00A8749A">
      <w:pPr>
        <w:spacing w:after="0"/>
        <w:rPr>
          <w:rFonts w:ascii="Cascadia Mono" w:hAnsi="Cascadia Mono" w:cs="IntelOne Display AR Bold"/>
          <w:sz w:val="16"/>
          <w:szCs w:val="16"/>
        </w:rPr>
      </w:pPr>
    </w:p>
    <w:p w14:paraId="11776170" w14:textId="77777777" w:rsidR="00250EE2" w:rsidRDefault="00250EE2" w:rsidP="00A8749A">
      <w:pPr>
        <w:spacing w:after="0"/>
        <w:rPr>
          <w:rFonts w:ascii="Cascadia Mono" w:hAnsi="Cascadia Mono" w:cs="IntelOne Display AR Bold"/>
          <w:sz w:val="16"/>
          <w:szCs w:val="16"/>
        </w:rPr>
      </w:pPr>
    </w:p>
    <w:p w14:paraId="0FDC572A" w14:textId="77777777" w:rsidR="00250EE2" w:rsidRDefault="00250EE2" w:rsidP="00A8749A">
      <w:pPr>
        <w:spacing w:after="0"/>
        <w:rPr>
          <w:rFonts w:ascii="Cascadia Mono" w:hAnsi="Cascadia Mono" w:cs="IntelOne Display AR Bold"/>
          <w:sz w:val="16"/>
          <w:szCs w:val="16"/>
        </w:rPr>
      </w:pPr>
    </w:p>
    <w:p w14:paraId="4A918365" w14:textId="77777777" w:rsidR="00250EE2" w:rsidRDefault="00250EE2" w:rsidP="00A8749A">
      <w:pPr>
        <w:spacing w:after="0"/>
        <w:rPr>
          <w:rFonts w:ascii="Cascadia Mono" w:hAnsi="Cascadia Mono" w:cs="IntelOne Display AR Bold"/>
          <w:sz w:val="16"/>
          <w:szCs w:val="16"/>
        </w:rPr>
      </w:pPr>
    </w:p>
    <w:p w14:paraId="508B5285" w14:textId="77777777" w:rsidR="00250EE2" w:rsidRDefault="00250EE2" w:rsidP="00A8749A">
      <w:pPr>
        <w:spacing w:after="0"/>
        <w:rPr>
          <w:rFonts w:ascii="Cascadia Mono" w:hAnsi="Cascadia Mono" w:cs="IntelOne Display AR Bold"/>
          <w:sz w:val="16"/>
          <w:szCs w:val="16"/>
        </w:rPr>
      </w:pPr>
    </w:p>
    <w:p w14:paraId="1C4526F0" w14:textId="77777777" w:rsidR="00250EE2" w:rsidRDefault="00250EE2" w:rsidP="00A8749A">
      <w:pPr>
        <w:spacing w:after="0"/>
        <w:rPr>
          <w:rFonts w:ascii="Cascadia Mono" w:hAnsi="Cascadia Mono" w:cs="IntelOne Display AR Bold"/>
          <w:sz w:val="16"/>
          <w:szCs w:val="16"/>
        </w:rPr>
      </w:pPr>
    </w:p>
    <w:p w14:paraId="4E4F0498" w14:textId="77777777" w:rsidR="00250EE2" w:rsidRDefault="00250EE2" w:rsidP="00A8749A">
      <w:pPr>
        <w:spacing w:after="0"/>
        <w:rPr>
          <w:rFonts w:ascii="Cascadia Mono" w:hAnsi="Cascadia Mono" w:cs="IntelOne Display AR Bold"/>
          <w:sz w:val="16"/>
          <w:szCs w:val="16"/>
        </w:rPr>
      </w:pPr>
    </w:p>
    <w:p w14:paraId="0EA29519" w14:textId="77777777" w:rsidR="00250EE2" w:rsidRDefault="00250EE2" w:rsidP="00A8749A">
      <w:pPr>
        <w:spacing w:after="0"/>
        <w:rPr>
          <w:rFonts w:ascii="Cascadia Mono" w:hAnsi="Cascadia Mono" w:cs="IntelOne Display AR Bold"/>
          <w:sz w:val="16"/>
          <w:szCs w:val="16"/>
        </w:rPr>
      </w:pPr>
    </w:p>
    <w:p w14:paraId="1453283C" w14:textId="77777777" w:rsidR="00250EE2" w:rsidRDefault="00250EE2" w:rsidP="00A8749A">
      <w:pPr>
        <w:spacing w:after="0"/>
        <w:rPr>
          <w:rFonts w:ascii="Cascadia Mono" w:hAnsi="Cascadia Mono" w:cs="IntelOne Display AR Bold"/>
          <w:sz w:val="16"/>
          <w:szCs w:val="16"/>
        </w:rPr>
      </w:pPr>
    </w:p>
    <w:p w14:paraId="5A98750B" w14:textId="77777777" w:rsidR="00250EE2" w:rsidRDefault="00250EE2" w:rsidP="00A8749A">
      <w:pPr>
        <w:spacing w:after="0"/>
        <w:rPr>
          <w:rFonts w:ascii="Cascadia Mono" w:hAnsi="Cascadia Mono" w:cs="IntelOne Display AR Bold"/>
          <w:sz w:val="16"/>
          <w:szCs w:val="16"/>
        </w:rPr>
      </w:pPr>
    </w:p>
    <w:p w14:paraId="11B8FF68" w14:textId="77777777" w:rsidR="00250EE2" w:rsidRDefault="00250EE2" w:rsidP="00A8749A">
      <w:pPr>
        <w:spacing w:after="0"/>
        <w:rPr>
          <w:rFonts w:ascii="Cascadia Mono" w:hAnsi="Cascadia Mono" w:cs="IntelOne Display AR Bold"/>
          <w:sz w:val="16"/>
          <w:szCs w:val="16"/>
        </w:rPr>
      </w:pPr>
    </w:p>
    <w:p w14:paraId="6A7F2610" w14:textId="77777777" w:rsidR="00250EE2" w:rsidRDefault="00250EE2" w:rsidP="00A8749A">
      <w:pPr>
        <w:spacing w:after="0"/>
        <w:rPr>
          <w:rFonts w:ascii="Cascadia Mono" w:hAnsi="Cascadia Mono" w:cs="IntelOne Display AR Bold"/>
          <w:sz w:val="16"/>
          <w:szCs w:val="16"/>
        </w:rPr>
      </w:pPr>
    </w:p>
    <w:p w14:paraId="6DF12305" w14:textId="7F5A8493"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t>Graal Handling of ZGC Barriers: -</w:t>
      </w:r>
    </w:p>
    <w:p w14:paraId="72F52E61" w14:textId="784D70F7"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t>---------------------------------</w:t>
      </w:r>
    </w:p>
    <w:p w14:paraId="540FC28C" w14:textId="77777777" w:rsidR="00C613A6" w:rsidRPr="00A8749A" w:rsidRDefault="00C613A6" w:rsidP="00A8749A">
      <w:pPr>
        <w:spacing w:after="0"/>
        <w:rPr>
          <w:rFonts w:ascii="Cascadia Mono" w:hAnsi="Cascadia Mono" w:cs="IntelOne Display AR Bold"/>
          <w:sz w:val="16"/>
          <w:szCs w:val="16"/>
        </w:rPr>
      </w:pPr>
    </w:p>
    <w:p w14:paraId="39AE0DBF" w14:textId="5E342FFE" w:rsidR="00405187" w:rsidRDefault="00250EE2" w:rsidP="00BB79AA">
      <w:pPr>
        <w:spacing w:after="0"/>
        <w:rPr>
          <w:rFonts w:ascii="Cascadia Mono" w:hAnsi="Cascadia Mono" w:cs="IntelOne Display AR Bold"/>
          <w:sz w:val="16"/>
          <w:szCs w:val="16"/>
        </w:rPr>
      </w:pPr>
      <w:r w:rsidRPr="00250EE2">
        <w:rPr>
          <w:rFonts w:ascii="Cascadia Mono" w:hAnsi="Cascadia Mono" w:cs="IntelOne Display AR Bold"/>
          <w:noProof/>
          <w:sz w:val="16"/>
          <w:szCs w:val="16"/>
        </w:rPr>
        <w:drawing>
          <wp:inline distT="0" distB="0" distL="0" distR="0" wp14:anchorId="13220249" wp14:editId="1F64AAD6">
            <wp:extent cx="5731510" cy="2760980"/>
            <wp:effectExtent l="0" t="0" r="2540" b="1270"/>
            <wp:docPr id="485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9898" name=""/>
                    <pic:cNvPicPr/>
                  </pic:nvPicPr>
                  <pic:blipFill>
                    <a:blip r:embed="rId307"/>
                    <a:stretch>
                      <a:fillRect/>
                    </a:stretch>
                  </pic:blipFill>
                  <pic:spPr>
                    <a:xfrm>
                      <a:off x="0" y="0"/>
                      <a:ext cx="5731510" cy="2760980"/>
                    </a:xfrm>
                    <a:prstGeom prst="rect">
                      <a:avLst/>
                    </a:prstGeom>
                  </pic:spPr>
                </pic:pic>
              </a:graphicData>
            </a:graphic>
          </wp:inline>
        </w:drawing>
      </w:r>
    </w:p>
    <w:p w14:paraId="4C116629" w14:textId="77777777" w:rsidR="006E4C25" w:rsidRDefault="006E4C25" w:rsidP="00BB79AA">
      <w:pPr>
        <w:spacing w:after="0"/>
        <w:rPr>
          <w:rFonts w:ascii="Cascadia Mono" w:hAnsi="Cascadia Mono" w:cs="IntelOne Display AR Bold"/>
          <w:sz w:val="16"/>
          <w:szCs w:val="16"/>
        </w:rPr>
      </w:pPr>
    </w:p>
    <w:p w14:paraId="1B0AA784" w14:textId="77777777" w:rsidR="00405187" w:rsidRDefault="00405187" w:rsidP="00BB79AA">
      <w:pPr>
        <w:spacing w:after="0"/>
        <w:rPr>
          <w:rFonts w:ascii="Cascadia Mono" w:hAnsi="Cascadia Mono" w:cs="IntelOne Display AR Bold"/>
          <w:sz w:val="16"/>
          <w:szCs w:val="16"/>
        </w:rPr>
      </w:pPr>
    </w:p>
    <w:p w14:paraId="4C154421" w14:textId="77777777" w:rsidR="00794788" w:rsidRDefault="009C4240"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ZGC Barriers are in </w:t>
      </w:r>
      <w:r w:rsidR="00C155A8">
        <w:rPr>
          <w:rFonts w:ascii="Cascadia Mono" w:hAnsi="Cascadia Mono" w:cs="IntelOne Display AR Bold"/>
          <w:sz w:val="16"/>
          <w:szCs w:val="16"/>
        </w:rPr>
        <w:t>sync with</w:t>
      </w:r>
      <w:r>
        <w:rPr>
          <w:rFonts w:ascii="Cascadia Mono" w:hAnsi="Cascadia Mono" w:cs="IntelOne Display AR Bold"/>
          <w:sz w:val="16"/>
          <w:szCs w:val="16"/>
        </w:rPr>
        <w:t xml:space="preserve"> C2 barriers</w:t>
      </w:r>
      <w:r w:rsidR="00794788">
        <w:rPr>
          <w:rFonts w:ascii="Cascadia Mono" w:hAnsi="Cascadia Mono" w:cs="IntelOne Display AR Bold"/>
          <w:sz w:val="16"/>
          <w:szCs w:val="16"/>
        </w:rPr>
        <w:t>.</w:t>
      </w:r>
      <w:r>
        <w:rPr>
          <w:rFonts w:ascii="Cascadia Mono" w:hAnsi="Cascadia Mono" w:cs="IntelOne Display AR Bold"/>
          <w:sz w:val="16"/>
          <w:szCs w:val="16"/>
        </w:rPr>
        <w:t xml:space="preserve"> there are </w:t>
      </w:r>
      <w:r w:rsidR="00C155A8">
        <w:rPr>
          <w:rFonts w:ascii="Cascadia Mono" w:hAnsi="Cascadia Mono" w:cs="IntelOne Display AR Bold"/>
          <w:sz w:val="16"/>
          <w:szCs w:val="16"/>
        </w:rPr>
        <w:t>hard-coded</w:t>
      </w:r>
      <w:r>
        <w:rPr>
          <w:rFonts w:ascii="Cascadia Mono" w:hAnsi="Cascadia Mono" w:cs="IntelOne Display AR Bold"/>
          <w:sz w:val="16"/>
          <w:szCs w:val="16"/>
        </w:rPr>
        <w:t xml:space="preserve"> checks in the Graal codebase </w:t>
      </w:r>
      <w:r w:rsidR="003625BC">
        <w:rPr>
          <w:rFonts w:ascii="Cascadia Mono" w:hAnsi="Cascadia Mono" w:cs="IntelOne Display AR Bold"/>
          <w:sz w:val="16"/>
          <w:szCs w:val="16"/>
        </w:rPr>
        <w:t>that</w:t>
      </w:r>
      <w:r>
        <w:rPr>
          <w:rFonts w:ascii="Cascadia Mono" w:hAnsi="Cascadia Mono" w:cs="IntelOne Display AR Bold"/>
          <w:sz w:val="16"/>
          <w:szCs w:val="16"/>
        </w:rPr>
        <w:t xml:space="preserve"> </w:t>
      </w:r>
      <w:r w:rsidR="00C155A8">
        <w:rPr>
          <w:rFonts w:ascii="Cascadia Mono" w:hAnsi="Cascadia Mono" w:cs="IntelOne Display AR Bold"/>
          <w:sz w:val="16"/>
          <w:szCs w:val="16"/>
        </w:rPr>
        <w:t>compute</w:t>
      </w:r>
      <w:r>
        <w:rPr>
          <w:rFonts w:ascii="Cascadia Mono" w:hAnsi="Cascadia Mono" w:cs="IntelOne Display AR Bold"/>
          <w:sz w:val="16"/>
          <w:szCs w:val="16"/>
        </w:rPr>
        <w:t xml:space="preserve"> the</w:t>
      </w:r>
      <w:r w:rsidR="00C155A8">
        <w:rPr>
          <w:rFonts w:ascii="Cascadia Mono" w:hAnsi="Cascadia Mono" w:cs="IntelOne Display AR Bold"/>
          <w:sz w:val="16"/>
          <w:szCs w:val="16"/>
        </w:rPr>
        <w:t xml:space="preserve"> </w:t>
      </w:r>
      <w:r w:rsidR="003625BC">
        <w:rPr>
          <w:rFonts w:ascii="Cascadia Mono" w:hAnsi="Cascadia Mono" w:cs="IntelOne Display AR Bold"/>
          <w:sz w:val="16"/>
          <w:szCs w:val="16"/>
        </w:rPr>
        <w:t>SHA1</w:t>
      </w:r>
      <w:r w:rsidR="00C155A8">
        <w:rPr>
          <w:rFonts w:ascii="Cascadia Mono" w:hAnsi="Cascadia Mono" w:cs="IntelOne Display AR Bold"/>
          <w:sz w:val="16"/>
          <w:szCs w:val="16"/>
        </w:rPr>
        <w:t xml:space="preserve"> hash of </w:t>
      </w:r>
      <w:r w:rsidR="003625BC">
        <w:rPr>
          <w:rFonts w:ascii="Cascadia Mono" w:hAnsi="Cascadia Mono" w:cs="IntelOne Display AR Bold"/>
          <w:sz w:val="16"/>
          <w:szCs w:val="16"/>
        </w:rPr>
        <w:t xml:space="preserve">the </w:t>
      </w:r>
      <w:r w:rsidR="00C155A8">
        <w:rPr>
          <w:rFonts w:ascii="Cascadia Mono" w:hAnsi="Cascadia Mono" w:cs="IntelOne Display AR Bold"/>
          <w:sz w:val="16"/>
          <w:szCs w:val="16"/>
        </w:rPr>
        <w:t xml:space="preserve">barrier </w:t>
      </w:r>
      <w:r w:rsidR="00790CA4">
        <w:rPr>
          <w:rFonts w:ascii="Cascadia Mono" w:hAnsi="Cascadia Mono" w:cs="IntelOne Display AR Bold"/>
          <w:sz w:val="16"/>
          <w:szCs w:val="16"/>
        </w:rPr>
        <w:t xml:space="preserve">code at </w:t>
      </w:r>
      <w:r w:rsidR="00794788">
        <w:rPr>
          <w:rFonts w:ascii="Cascadia Mono" w:hAnsi="Cascadia Mono" w:cs="IntelOne Display AR Bold"/>
          <w:sz w:val="16"/>
          <w:szCs w:val="16"/>
        </w:rPr>
        <w:t xml:space="preserve">a </w:t>
      </w:r>
      <w:r w:rsidR="00790CA4">
        <w:rPr>
          <w:rFonts w:ascii="Cascadia Mono" w:hAnsi="Cascadia Mono" w:cs="IntelOne Display AR Bold"/>
          <w:sz w:val="16"/>
          <w:szCs w:val="16"/>
        </w:rPr>
        <w:t xml:space="preserve">predefined </w:t>
      </w:r>
      <w:proofErr w:type="spellStart"/>
      <w:r w:rsidR="00790CA4">
        <w:rPr>
          <w:rFonts w:ascii="Cascadia Mono" w:hAnsi="Cascadia Mono" w:cs="IntelOne Display AR Bold"/>
          <w:sz w:val="16"/>
          <w:szCs w:val="16"/>
        </w:rPr>
        <w:t>changelist</w:t>
      </w:r>
      <w:proofErr w:type="spellEnd"/>
      <w:r w:rsidR="00790CA4">
        <w:rPr>
          <w:rFonts w:ascii="Cascadia Mono" w:hAnsi="Cascadia Mono" w:cs="IntelOne Display AR Bold"/>
          <w:sz w:val="16"/>
          <w:szCs w:val="16"/>
        </w:rPr>
        <w:t xml:space="preserve"> and compare it against the </w:t>
      </w:r>
      <w:r w:rsidR="00794788">
        <w:rPr>
          <w:rFonts w:ascii="Cascadia Mono" w:hAnsi="Cascadia Mono" w:cs="IntelOne Display AR Bold"/>
          <w:sz w:val="16"/>
          <w:szCs w:val="16"/>
        </w:rPr>
        <w:t>golden hash value.</w:t>
      </w:r>
    </w:p>
    <w:p w14:paraId="40443E58" w14:textId="77777777" w:rsidR="00794788" w:rsidRDefault="00794788" w:rsidP="00AC2E43">
      <w:pPr>
        <w:spacing w:after="0"/>
        <w:rPr>
          <w:rFonts w:ascii="Cascadia Mono" w:hAnsi="Cascadia Mono" w:cs="IntelOne Display AR Bold"/>
          <w:sz w:val="16"/>
          <w:szCs w:val="16"/>
        </w:rPr>
      </w:pPr>
    </w:p>
    <w:p w14:paraId="57666CF9" w14:textId="66E37D21" w:rsidR="003625BC" w:rsidRDefault="00AC2E43"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w:t>
      </w:r>
      <w:proofErr w:type="spellStart"/>
      <w:r>
        <w:rPr>
          <w:rFonts w:ascii="Cascadia Mono" w:hAnsi="Cascadia Mono" w:cs="IntelOne Display AR Bold"/>
          <w:sz w:val="16"/>
          <w:szCs w:val="16"/>
        </w:rPr>
        <w:t>SyncPort</w:t>
      </w:r>
      <w:proofErr w:type="spellEnd"/>
      <w:r>
        <w:rPr>
          <w:rFonts w:ascii="Cascadia Mono" w:hAnsi="Cascadia Mono" w:cs="IntelOne Display AR Bold"/>
          <w:sz w:val="16"/>
          <w:szCs w:val="16"/>
        </w:rPr>
        <w:t xml:space="preserve"> checks are against predefined </w:t>
      </w:r>
      <w:proofErr w:type="spellStart"/>
      <w:r w:rsidR="00191BA1">
        <w:rPr>
          <w:rFonts w:ascii="Cascadia Mono" w:hAnsi="Cascadia Mono" w:cs="IntelOne Display AR Bold"/>
          <w:sz w:val="16"/>
          <w:szCs w:val="16"/>
        </w:rPr>
        <w:t>changelist</w:t>
      </w:r>
      <w:proofErr w:type="spellEnd"/>
      <w:r w:rsidR="00191BA1">
        <w:rPr>
          <w:rFonts w:ascii="Cascadia Mono" w:hAnsi="Cascadia Mono" w:cs="IntelOne Display AR Bold"/>
          <w:sz w:val="16"/>
          <w:szCs w:val="16"/>
        </w:rPr>
        <w:t xml:space="preserve"> hence we will need to update the </w:t>
      </w:r>
      <w:proofErr w:type="spellStart"/>
      <w:r w:rsidR="00191BA1">
        <w:rPr>
          <w:rFonts w:ascii="Cascadia Mono" w:hAnsi="Cascadia Mono" w:cs="IntelOne Display AR Bold"/>
          <w:sz w:val="16"/>
          <w:szCs w:val="16"/>
        </w:rPr>
        <w:t>graal</w:t>
      </w:r>
      <w:proofErr w:type="spellEnd"/>
      <w:r w:rsidR="00191BA1">
        <w:rPr>
          <w:rFonts w:ascii="Cascadia Mono" w:hAnsi="Cascadia Mono" w:cs="IntelOne Display AR Bold"/>
          <w:sz w:val="16"/>
          <w:szCs w:val="16"/>
        </w:rPr>
        <w:t xml:space="preserve"> ZGC barrier, once we move to a recent JDK change list.</w:t>
      </w:r>
    </w:p>
    <w:p w14:paraId="17A7EA3D" w14:textId="77777777" w:rsidR="009C7DBA" w:rsidRDefault="009C7DBA" w:rsidP="00AC2E43">
      <w:pPr>
        <w:spacing w:after="0"/>
        <w:rPr>
          <w:rFonts w:ascii="Cascadia Mono" w:hAnsi="Cascadia Mono" w:cs="IntelOne Display AR Bold"/>
          <w:sz w:val="16"/>
          <w:szCs w:val="16"/>
        </w:rPr>
      </w:pPr>
    </w:p>
    <w:p w14:paraId="52E45960" w14:textId="77777777" w:rsidR="009C7DBA" w:rsidRDefault="009C7DBA" w:rsidP="00AC2E43">
      <w:pPr>
        <w:spacing w:after="0"/>
        <w:rPr>
          <w:rFonts w:ascii="Cascadia Mono" w:hAnsi="Cascadia Mono" w:cs="IntelOne Display AR Bold"/>
          <w:sz w:val="16"/>
          <w:szCs w:val="16"/>
        </w:rPr>
      </w:pPr>
    </w:p>
    <w:p w14:paraId="10C30D5B" w14:textId="77777777" w:rsidR="009C7DBA" w:rsidRDefault="009C7DBA" w:rsidP="00AC2E43">
      <w:pPr>
        <w:spacing w:after="0"/>
        <w:rPr>
          <w:rFonts w:ascii="Cascadia Mono" w:hAnsi="Cascadia Mono" w:cs="IntelOne Display AR Bold"/>
          <w:sz w:val="16"/>
          <w:szCs w:val="16"/>
        </w:rPr>
      </w:pPr>
    </w:p>
    <w:p w14:paraId="3823B8BA" w14:textId="77777777" w:rsidR="009C7DBA" w:rsidRDefault="009C7DBA" w:rsidP="00AC2E43">
      <w:pPr>
        <w:spacing w:after="0"/>
        <w:rPr>
          <w:rFonts w:ascii="Cascadia Mono" w:hAnsi="Cascadia Mono" w:cs="IntelOne Display AR Bold"/>
          <w:sz w:val="16"/>
          <w:szCs w:val="16"/>
        </w:rPr>
      </w:pPr>
    </w:p>
    <w:p w14:paraId="405DCE03" w14:textId="77777777" w:rsidR="009C7DBA" w:rsidRDefault="009C7DBA" w:rsidP="00AC2E43">
      <w:pPr>
        <w:spacing w:after="0"/>
        <w:rPr>
          <w:rFonts w:ascii="Cascadia Mono" w:hAnsi="Cascadia Mono" w:cs="IntelOne Display AR Bold"/>
          <w:sz w:val="16"/>
          <w:szCs w:val="16"/>
        </w:rPr>
      </w:pPr>
    </w:p>
    <w:p w14:paraId="67121EB9" w14:textId="77777777" w:rsidR="009C7DBA" w:rsidRDefault="009C7DBA" w:rsidP="00AC2E43">
      <w:pPr>
        <w:spacing w:after="0"/>
        <w:rPr>
          <w:rFonts w:ascii="Cascadia Mono" w:hAnsi="Cascadia Mono" w:cs="IntelOne Display AR Bold"/>
          <w:sz w:val="16"/>
          <w:szCs w:val="16"/>
        </w:rPr>
      </w:pPr>
    </w:p>
    <w:p w14:paraId="311F8EF3" w14:textId="77777777" w:rsidR="009C7DBA" w:rsidRDefault="009C7DBA" w:rsidP="00AC2E43">
      <w:pPr>
        <w:spacing w:after="0"/>
        <w:rPr>
          <w:rFonts w:ascii="Cascadia Mono" w:hAnsi="Cascadia Mono" w:cs="IntelOne Display AR Bold"/>
          <w:sz w:val="16"/>
          <w:szCs w:val="16"/>
        </w:rPr>
      </w:pPr>
    </w:p>
    <w:p w14:paraId="1BC56169" w14:textId="77777777" w:rsidR="009C7DBA" w:rsidRDefault="009C7DBA" w:rsidP="00AC2E43">
      <w:pPr>
        <w:spacing w:after="0"/>
        <w:rPr>
          <w:rFonts w:ascii="Cascadia Mono" w:hAnsi="Cascadia Mono" w:cs="IntelOne Display AR Bold"/>
          <w:sz w:val="16"/>
          <w:szCs w:val="16"/>
        </w:rPr>
      </w:pPr>
    </w:p>
    <w:p w14:paraId="12A8C004" w14:textId="77777777" w:rsidR="009C7DBA" w:rsidRDefault="009C7DBA" w:rsidP="00AC2E43">
      <w:pPr>
        <w:spacing w:after="0"/>
        <w:rPr>
          <w:rFonts w:ascii="Cascadia Mono" w:hAnsi="Cascadia Mono" w:cs="IntelOne Display AR Bold"/>
          <w:sz w:val="16"/>
          <w:szCs w:val="16"/>
        </w:rPr>
      </w:pPr>
    </w:p>
    <w:p w14:paraId="637224CE" w14:textId="77777777" w:rsidR="009C7DBA" w:rsidRDefault="009C7DBA" w:rsidP="00AC2E43">
      <w:pPr>
        <w:spacing w:after="0"/>
        <w:rPr>
          <w:rFonts w:ascii="Cascadia Mono" w:hAnsi="Cascadia Mono" w:cs="IntelOne Display AR Bold"/>
          <w:sz w:val="16"/>
          <w:szCs w:val="16"/>
        </w:rPr>
      </w:pPr>
    </w:p>
    <w:p w14:paraId="2F81B861" w14:textId="77777777" w:rsidR="009C7DBA" w:rsidRDefault="009C7DBA" w:rsidP="00AC2E43">
      <w:pPr>
        <w:spacing w:after="0"/>
        <w:rPr>
          <w:rFonts w:ascii="Cascadia Mono" w:hAnsi="Cascadia Mono" w:cs="IntelOne Display AR Bold"/>
          <w:sz w:val="16"/>
          <w:szCs w:val="16"/>
        </w:rPr>
      </w:pPr>
    </w:p>
    <w:p w14:paraId="5C441882" w14:textId="77777777" w:rsidR="009C7DBA" w:rsidRDefault="009C7DBA" w:rsidP="00AC2E43">
      <w:pPr>
        <w:spacing w:after="0"/>
        <w:rPr>
          <w:rFonts w:ascii="Cascadia Mono" w:hAnsi="Cascadia Mono" w:cs="IntelOne Display AR Bold"/>
          <w:sz w:val="16"/>
          <w:szCs w:val="16"/>
        </w:rPr>
      </w:pPr>
    </w:p>
    <w:p w14:paraId="63E57C77" w14:textId="77777777" w:rsidR="009C7DBA" w:rsidRDefault="009C7DBA" w:rsidP="00AC2E43">
      <w:pPr>
        <w:spacing w:after="0"/>
        <w:rPr>
          <w:rFonts w:ascii="Cascadia Mono" w:hAnsi="Cascadia Mono" w:cs="IntelOne Display AR Bold"/>
          <w:sz w:val="16"/>
          <w:szCs w:val="16"/>
        </w:rPr>
      </w:pPr>
    </w:p>
    <w:p w14:paraId="6356AE4B" w14:textId="77777777" w:rsidR="009C7DBA" w:rsidRDefault="009C7DBA" w:rsidP="00AC2E43">
      <w:pPr>
        <w:spacing w:after="0"/>
        <w:rPr>
          <w:rFonts w:ascii="Cascadia Mono" w:hAnsi="Cascadia Mono" w:cs="IntelOne Display AR Bold"/>
          <w:sz w:val="16"/>
          <w:szCs w:val="16"/>
        </w:rPr>
      </w:pPr>
    </w:p>
    <w:p w14:paraId="5AF4DAA8" w14:textId="77777777" w:rsidR="009C7DBA" w:rsidRDefault="009C7DBA" w:rsidP="00AC2E43">
      <w:pPr>
        <w:spacing w:after="0"/>
        <w:rPr>
          <w:rFonts w:ascii="Cascadia Mono" w:hAnsi="Cascadia Mono" w:cs="IntelOne Display AR Bold"/>
          <w:sz w:val="16"/>
          <w:szCs w:val="16"/>
        </w:rPr>
      </w:pPr>
    </w:p>
    <w:p w14:paraId="72E84B1C" w14:textId="77777777" w:rsidR="009C7DBA" w:rsidRDefault="009C7DBA" w:rsidP="00AC2E43">
      <w:pPr>
        <w:spacing w:after="0"/>
        <w:rPr>
          <w:rFonts w:ascii="Cascadia Mono" w:hAnsi="Cascadia Mono" w:cs="IntelOne Display AR Bold"/>
          <w:sz w:val="16"/>
          <w:szCs w:val="16"/>
        </w:rPr>
      </w:pPr>
    </w:p>
    <w:p w14:paraId="2AC1BF09" w14:textId="77777777" w:rsidR="009C7DBA" w:rsidRDefault="009C7DBA" w:rsidP="00AC2E43">
      <w:pPr>
        <w:spacing w:after="0"/>
        <w:rPr>
          <w:rFonts w:ascii="Cascadia Mono" w:hAnsi="Cascadia Mono" w:cs="IntelOne Display AR Bold"/>
          <w:sz w:val="16"/>
          <w:szCs w:val="16"/>
        </w:rPr>
      </w:pPr>
    </w:p>
    <w:p w14:paraId="280D206C" w14:textId="77777777" w:rsidR="009C7DBA" w:rsidRDefault="009C7DBA" w:rsidP="00AC2E43">
      <w:pPr>
        <w:spacing w:after="0"/>
        <w:rPr>
          <w:rFonts w:ascii="Cascadia Mono" w:hAnsi="Cascadia Mono" w:cs="IntelOne Display AR Bold"/>
          <w:sz w:val="16"/>
          <w:szCs w:val="16"/>
        </w:rPr>
      </w:pPr>
    </w:p>
    <w:p w14:paraId="45C37C61" w14:textId="77777777" w:rsidR="009C7DBA" w:rsidRDefault="009C7DBA" w:rsidP="00AC2E43">
      <w:pPr>
        <w:spacing w:after="0"/>
        <w:rPr>
          <w:rFonts w:ascii="Cascadia Mono" w:hAnsi="Cascadia Mono" w:cs="IntelOne Display AR Bold"/>
          <w:sz w:val="16"/>
          <w:szCs w:val="16"/>
        </w:rPr>
      </w:pPr>
    </w:p>
    <w:p w14:paraId="1F925CE6" w14:textId="77777777" w:rsidR="009C7DBA" w:rsidRDefault="009C7DBA" w:rsidP="00AC2E43">
      <w:pPr>
        <w:spacing w:after="0"/>
        <w:rPr>
          <w:rFonts w:ascii="Cascadia Mono" w:hAnsi="Cascadia Mono" w:cs="IntelOne Display AR Bold"/>
          <w:sz w:val="16"/>
          <w:szCs w:val="16"/>
        </w:rPr>
      </w:pPr>
    </w:p>
    <w:p w14:paraId="7B906FB9" w14:textId="77777777" w:rsidR="009C7DBA" w:rsidRDefault="009C7DBA" w:rsidP="00AC2E43">
      <w:pPr>
        <w:spacing w:after="0"/>
        <w:rPr>
          <w:rFonts w:ascii="Cascadia Mono" w:hAnsi="Cascadia Mono" w:cs="IntelOne Display AR Bold"/>
          <w:sz w:val="16"/>
          <w:szCs w:val="16"/>
        </w:rPr>
      </w:pPr>
    </w:p>
    <w:p w14:paraId="7D1C59DA" w14:textId="77777777" w:rsidR="009C7DBA" w:rsidRDefault="009C7DBA" w:rsidP="00AC2E43">
      <w:pPr>
        <w:spacing w:after="0"/>
        <w:rPr>
          <w:rFonts w:ascii="Cascadia Mono" w:hAnsi="Cascadia Mono" w:cs="IntelOne Display AR Bold"/>
          <w:sz w:val="16"/>
          <w:szCs w:val="16"/>
        </w:rPr>
      </w:pPr>
    </w:p>
    <w:p w14:paraId="5131A4A1" w14:textId="77777777" w:rsidR="009C7DBA" w:rsidRDefault="009C7DBA" w:rsidP="00AC2E43">
      <w:pPr>
        <w:spacing w:after="0"/>
        <w:rPr>
          <w:rFonts w:ascii="Cascadia Mono" w:hAnsi="Cascadia Mono" w:cs="IntelOne Display AR Bold"/>
          <w:sz w:val="16"/>
          <w:szCs w:val="16"/>
        </w:rPr>
      </w:pPr>
    </w:p>
    <w:p w14:paraId="389D8813" w14:textId="77777777" w:rsidR="009C7DBA" w:rsidRDefault="009C7DBA" w:rsidP="00AC2E43">
      <w:pPr>
        <w:spacing w:after="0"/>
        <w:rPr>
          <w:rFonts w:ascii="Cascadia Mono" w:hAnsi="Cascadia Mono" w:cs="IntelOne Display AR Bold"/>
          <w:sz w:val="16"/>
          <w:szCs w:val="16"/>
        </w:rPr>
      </w:pPr>
    </w:p>
    <w:p w14:paraId="7B3315C8" w14:textId="77777777" w:rsidR="009C7DBA" w:rsidRDefault="009C7DBA" w:rsidP="00AC2E43">
      <w:pPr>
        <w:spacing w:after="0"/>
        <w:rPr>
          <w:rFonts w:ascii="Cascadia Mono" w:hAnsi="Cascadia Mono" w:cs="IntelOne Display AR Bold"/>
          <w:sz w:val="16"/>
          <w:szCs w:val="16"/>
        </w:rPr>
      </w:pPr>
    </w:p>
    <w:p w14:paraId="76396A0C" w14:textId="77777777" w:rsidR="009C7DBA" w:rsidRDefault="009C7DBA" w:rsidP="00AC2E43">
      <w:pPr>
        <w:spacing w:after="0"/>
        <w:rPr>
          <w:rFonts w:ascii="Cascadia Mono" w:hAnsi="Cascadia Mono" w:cs="IntelOne Display AR Bold"/>
          <w:sz w:val="16"/>
          <w:szCs w:val="16"/>
        </w:rPr>
      </w:pPr>
    </w:p>
    <w:p w14:paraId="6BF8D4E3" w14:textId="77777777" w:rsidR="009C7DBA" w:rsidRDefault="009C7DBA" w:rsidP="00AC2E43">
      <w:pPr>
        <w:spacing w:after="0"/>
        <w:rPr>
          <w:rFonts w:ascii="Cascadia Mono" w:hAnsi="Cascadia Mono" w:cs="IntelOne Display AR Bold"/>
          <w:sz w:val="16"/>
          <w:szCs w:val="16"/>
        </w:rPr>
      </w:pPr>
    </w:p>
    <w:p w14:paraId="1B878786" w14:textId="77777777" w:rsidR="009C7DBA" w:rsidRDefault="009C7DBA" w:rsidP="00AC2E43">
      <w:pPr>
        <w:spacing w:after="0"/>
        <w:rPr>
          <w:rFonts w:ascii="Cascadia Mono" w:hAnsi="Cascadia Mono" w:cs="IntelOne Display AR Bold"/>
          <w:sz w:val="16"/>
          <w:szCs w:val="16"/>
        </w:rPr>
      </w:pPr>
    </w:p>
    <w:p w14:paraId="3C5FED6E" w14:textId="77777777" w:rsidR="009C7DBA" w:rsidRDefault="009C7DBA" w:rsidP="00AC2E43">
      <w:pPr>
        <w:spacing w:after="0"/>
        <w:rPr>
          <w:rFonts w:ascii="Cascadia Mono" w:hAnsi="Cascadia Mono" w:cs="IntelOne Display AR Bold"/>
          <w:sz w:val="16"/>
          <w:szCs w:val="16"/>
        </w:rPr>
      </w:pPr>
    </w:p>
    <w:p w14:paraId="5D67CCE0" w14:textId="77777777" w:rsidR="009C7DBA" w:rsidRDefault="009C7DBA" w:rsidP="00AC2E43">
      <w:pPr>
        <w:spacing w:after="0"/>
        <w:rPr>
          <w:rFonts w:ascii="Cascadia Mono" w:hAnsi="Cascadia Mono" w:cs="IntelOne Display AR Bold"/>
          <w:sz w:val="16"/>
          <w:szCs w:val="16"/>
        </w:rPr>
      </w:pPr>
    </w:p>
    <w:p w14:paraId="0AD53BD2" w14:textId="77777777" w:rsidR="009C7DBA" w:rsidRDefault="009C7DBA" w:rsidP="00AC2E43">
      <w:pPr>
        <w:spacing w:after="0"/>
        <w:rPr>
          <w:rFonts w:ascii="Cascadia Mono" w:hAnsi="Cascadia Mono" w:cs="IntelOne Display AR Bold"/>
          <w:sz w:val="16"/>
          <w:szCs w:val="16"/>
        </w:rPr>
      </w:pPr>
    </w:p>
    <w:p w14:paraId="7B52E5B8" w14:textId="77777777" w:rsidR="009C7DBA" w:rsidRDefault="009C7DBA" w:rsidP="00AC2E43">
      <w:pPr>
        <w:spacing w:after="0"/>
        <w:rPr>
          <w:rFonts w:ascii="Cascadia Mono" w:hAnsi="Cascadia Mono" w:cs="IntelOne Display AR Bold"/>
          <w:sz w:val="16"/>
          <w:szCs w:val="16"/>
        </w:rPr>
      </w:pPr>
    </w:p>
    <w:p w14:paraId="5D0A7D0A" w14:textId="77777777" w:rsidR="009C7DBA" w:rsidRDefault="009C7DBA" w:rsidP="00AC2E43">
      <w:pPr>
        <w:spacing w:after="0"/>
        <w:rPr>
          <w:rFonts w:ascii="Cascadia Mono" w:hAnsi="Cascadia Mono" w:cs="IntelOne Display AR Bold"/>
          <w:sz w:val="16"/>
          <w:szCs w:val="16"/>
        </w:rPr>
      </w:pPr>
    </w:p>
    <w:p w14:paraId="23DBD669" w14:textId="05C09C9F" w:rsidR="009C7DBA" w:rsidRDefault="009C7DBA" w:rsidP="00AC2E43">
      <w:pPr>
        <w:spacing w:after="0"/>
        <w:rPr>
          <w:rFonts w:ascii="Cascadia Mono" w:hAnsi="Cascadia Mono" w:cs="IntelOne Display AR Bold"/>
          <w:sz w:val="16"/>
          <w:szCs w:val="16"/>
        </w:rPr>
      </w:pPr>
      <w:r>
        <w:rPr>
          <w:rFonts w:ascii="Cascadia Mono" w:hAnsi="Cascadia Mono" w:cs="IntelOne Display AR Bold"/>
          <w:sz w:val="16"/>
          <w:szCs w:val="16"/>
        </w:rPr>
        <w:t>Latest APX validation with NDD demotion patch and static EGPR allocation order changes.</w:t>
      </w:r>
    </w:p>
    <w:p w14:paraId="0115EDF3" w14:textId="77777777" w:rsidR="009C7DBA" w:rsidRDefault="009C7DBA" w:rsidP="00AC2E43">
      <w:pPr>
        <w:spacing w:after="0"/>
        <w:rPr>
          <w:rFonts w:ascii="Cascadia Mono" w:hAnsi="Cascadia Mono" w:cs="IntelOne Display AR Bold"/>
          <w:sz w:val="16"/>
          <w:szCs w:val="16"/>
        </w:rPr>
      </w:pPr>
    </w:p>
    <w:p w14:paraId="24FACAB8" w14:textId="3E902EE0" w:rsidR="009C7DBA" w:rsidRDefault="009C7DBA" w:rsidP="00AC2E43">
      <w:pPr>
        <w:spacing w:after="0"/>
        <w:rPr>
          <w:rFonts w:ascii="Cascadia Mono" w:hAnsi="Cascadia Mono" w:cs="IntelOne Display AR Bold"/>
          <w:sz w:val="16"/>
          <w:szCs w:val="16"/>
        </w:rPr>
      </w:pPr>
      <w:r w:rsidRPr="009C7DBA">
        <w:rPr>
          <w:rFonts w:ascii="Cascadia Mono" w:hAnsi="Cascadia Mono" w:cs="IntelOne Display AR Bold"/>
          <w:noProof/>
          <w:sz w:val="16"/>
          <w:szCs w:val="16"/>
        </w:rPr>
        <w:drawing>
          <wp:inline distT="0" distB="0" distL="0" distR="0" wp14:anchorId="3C6322DD" wp14:editId="4BD20FB8">
            <wp:extent cx="5731510" cy="997585"/>
            <wp:effectExtent l="0" t="0" r="2540" b="0"/>
            <wp:docPr id="12196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9855" name=""/>
                    <pic:cNvPicPr/>
                  </pic:nvPicPr>
                  <pic:blipFill>
                    <a:blip r:embed="rId308"/>
                    <a:stretch>
                      <a:fillRect/>
                    </a:stretch>
                  </pic:blipFill>
                  <pic:spPr>
                    <a:xfrm>
                      <a:off x="0" y="0"/>
                      <a:ext cx="5731510" cy="997585"/>
                    </a:xfrm>
                    <a:prstGeom prst="rect">
                      <a:avLst/>
                    </a:prstGeom>
                  </pic:spPr>
                </pic:pic>
              </a:graphicData>
            </a:graphic>
          </wp:inline>
        </w:drawing>
      </w:r>
    </w:p>
    <w:p w14:paraId="6DA14784" w14:textId="77777777" w:rsidR="00D763EA" w:rsidRDefault="00D763EA" w:rsidP="00AC2E43">
      <w:pPr>
        <w:spacing w:after="0"/>
        <w:rPr>
          <w:rFonts w:ascii="Cascadia Mono" w:hAnsi="Cascadia Mono" w:cs="IntelOne Display AR Bold"/>
          <w:sz w:val="16"/>
          <w:szCs w:val="16"/>
        </w:rPr>
      </w:pPr>
    </w:p>
    <w:p w14:paraId="0B52A1E1" w14:textId="47CA1280" w:rsidR="00165017" w:rsidRDefault="00165017" w:rsidP="00AC2E43">
      <w:pPr>
        <w:spacing w:after="0"/>
        <w:rPr>
          <w:rFonts w:ascii="Cascadia Mono" w:hAnsi="Cascadia Mono" w:cs="IntelOne Display AR Bold"/>
          <w:sz w:val="16"/>
          <w:szCs w:val="16"/>
        </w:rPr>
      </w:pPr>
      <w:r>
        <w:rPr>
          <w:rFonts w:ascii="Cascadia Mono" w:hAnsi="Cascadia Mono" w:cs="IntelOne Display AR Bold"/>
          <w:sz w:val="16"/>
          <w:szCs w:val="16"/>
        </w:rPr>
        <w:t>Other Failures:</w:t>
      </w:r>
    </w:p>
    <w:p w14:paraId="3393D19F" w14:textId="77777777" w:rsidR="00165017" w:rsidRDefault="00165017" w:rsidP="00AC2E43">
      <w:pPr>
        <w:spacing w:after="0"/>
        <w:rPr>
          <w:rFonts w:ascii="Cascadia Mono" w:hAnsi="Cascadia Mono" w:cs="IntelOne Display AR Bold"/>
          <w:sz w:val="16"/>
          <w:szCs w:val="16"/>
        </w:rPr>
      </w:pPr>
    </w:p>
    <w:p w14:paraId="11F5ADEF"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 other_errors.txt</w:t>
      </w:r>
    </w:p>
    <w:p w14:paraId="191E774E"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compiler/c2/Test6905845.java</w:t>
      </w:r>
    </w:p>
    <w:p w14:paraId="40D397C5"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compiler/c2/Test7024475.java</w:t>
      </w:r>
    </w:p>
    <w:p w14:paraId="10722F65" w14:textId="1CAF7FAA" w:rsidR="00165017" w:rsidRPr="00165017" w:rsidRDefault="00165017" w:rsidP="00165017">
      <w:pPr>
        <w:spacing w:after="0"/>
        <w:rPr>
          <w:rFonts w:ascii="Cascadia Mono" w:hAnsi="Cascadia Mono" w:cs="IntelOne Display AR Bold"/>
          <w:sz w:val="16"/>
          <w:szCs w:val="16"/>
        </w:rPr>
      </w:pPr>
      <w:r w:rsidRPr="00DF7912">
        <w:rPr>
          <w:rFonts w:ascii="Cascadia Mono" w:hAnsi="Cascadia Mono" w:cs="IntelOne Display AR Bold"/>
          <w:sz w:val="16"/>
          <w:szCs w:val="16"/>
          <w:highlight w:val="yellow"/>
        </w:rPr>
        <w:t>compiler/c2/Test7047069.java</w:t>
      </w:r>
      <w:r w:rsidR="00FD5939">
        <w:rPr>
          <w:rFonts w:ascii="Cascadia Mono" w:hAnsi="Cascadia Mono" w:cs="IntelOne Display AR Bold"/>
          <w:sz w:val="16"/>
          <w:szCs w:val="16"/>
        </w:rPr>
        <w:tab/>
      </w:r>
    </w:p>
    <w:p w14:paraId="0790EC78" w14:textId="77777777" w:rsidR="00165017" w:rsidRPr="00165017" w:rsidRDefault="00165017" w:rsidP="00165017">
      <w:pPr>
        <w:spacing w:after="0"/>
        <w:rPr>
          <w:rFonts w:ascii="Cascadia Mono" w:hAnsi="Cascadia Mono" w:cs="IntelOne Display AR Bold"/>
          <w:sz w:val="16"/>
          <w:szCs w:val="16"/>
        </w:rPr>
      </w:pPr>
      <w:r w:rsidRPr="00FD5939">
        <w:rPr>
          <w:rFonts w:ascii="Cascadia Mono" w:hAnsi="Cascadia Mono" w:cs="IntelOne Display AR Bold"/>
          <w:sz w:val="16"/>
          <w:szCs w:val="16"/>
          <w:highlight w:val="yellow"/>
        </w:rPr>
        <w:t>compiler/c2/TestCastX2NotProcessedIGVN.java</w:t>
      </w:r>
    </w:p>
    <w:p w14:paraId="5DCC629A"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compiler/c2/TestMergeStores.java#id0</w:t>
      </w:r>
    </w:p>
    <w:p w14:paraId="04EF91D4"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compiler/c2/TestMergeStores.java#id1</w:t>
      </w:r>
    </w:p>
    <w:p w14:paraId="75BA2A5C"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compiler/c2/TestMergeStores.java#id2</w:t>
      </w:r>
    </w:p>
    <w:p w14:paraId="01F7FC0B" w14:textId="77777777" w:rsidR="00165017" w:rsidRPr="007E6A37" w:rsidRDefault="00165017" w:rsidP="00165017">
      <w:pPr>
        <w:spacing w:after="0"/>
        <w:rPr>
          <w:rFonts w:ascii="Cascadia Mono" w:hAnsi="Cascadia Mono" w:cs="IntelOne Display AR Bold"/>
          <w:sz w:val="16"/>
          <w:szCs w:val="16"/>
          <w:highlight w:val="yellow"/>
        </w:rPr>
      </w:pPr>
      <w:r w:rsidRPr="007E6A37">
        <w:rPr>
          <w:rFonts w:ascii="Cascadia Mono" w:hAnsi="Cascadia Mono" w:cs="IntelOne Display AR Bold"/>
          <w:sz w:val="16"/>
          <w:szCs w:val="16"/>
          <w:highlight w:val="yellow"/>
        </w:rPr>
        <w:t>compiler/c2/TestShiftRightAndAccumulate.java#id0</w:t>
      </w:r>
    </w:p>
    <w:p w14:paraId="218CE5C6" w14:textId="77777777" w:rsidR="00165017" w:rsidRPr="00165017" w:rsidRDefault="00165017" w:rsidP="00165017">
      <w:pPr>
        <w:spacing w:after="0"/>
        <w:rPr>
          <w:rFonts w:ascii="Cascadia Mono" w:hAnsi="Cascadia Mono" w:cs="IntelOne Display AR Bold"/>
          <w:sz w:val="16"/>
          <w:szCs w:val="16"/>
        </w:rPr>
      </w:pPr>
      <w:r w:rsidRPr="007E6A37">
        <w:rPr>
          <w:rFonts w:ascii="Cascadia Mono" w:hAnsi="Cascadia Mono" w:cs="IntelOne Display AR Bold"/>
          <w:sz w:val="16"/>
          <w:szCs w:val="16"/>
          <w:highlight w:val="yellow"/>
        </w:rPr>
        <w:t>compiler/c2/TestShiftRightAndAccumulate.java#id1</w:t>
      </w:r>
    </w:p>
    <w:p w14:paraId="3557A41D"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compiler/c2/TestUnsignedByteCompare1.java</w:t>
      </w:r>
    </w:p>
    <w:p w14:paraId="7E3FCC71" w14:textId="77777777" w:rsidR="00165017" w:rsidRPr="005E2F00" w:rsidRDefault="00165017" w:rsidP="00165017">
      <w:pPr>
        <w:spacing w:after="0"/>
        <w:rPr>
          <w:rFonts w:ascii="Cascadia Mono" w:hAnsi="Cascadia Mono" w:cs="IntelOne Display AR Bold"/>
          <w:sz w:val="16"/>
          <w:szCs w:val="16"/>
          <w:highlight w:val="yellow"/>
        </w:rPr>
      </w:pPr>
      <w:r w:rsidRPr="005E2F00">
        <w:rPr>
          <w:rFonts w:ascii="Cascadia Mono" w:hAnsi="Cascadia Mono" w:cs="IntelOne Display AR Bold"/>
          <w:sz w:val="16"/>
          <w:szCs w:val="16"/>
          <w:highlight w:val="yellow"/>
        </w:rPr>
        <w:t>compiler/c2/cr6340864/TestIntVect.java</w:t>
      </w:r>
    </w:p>
    <w:p w14:paraId="7092F812" w14:textId="77777777" w:rsidR="00165017" w:rsidRPr="00165017" w:rsidRDefault="00165017" w:rsidP="00165017">
      <w:pPr>
        <w:spacing w:after="0"/>
        <w:rPr>
          <w:rFonts w:ascii="Cascadia Mono" w:hAnsi="Cascadia Mono" w:cs="IntelOne Display AR Bold"/>
          <w:sz w:val="16"/>
          <w:szCs w:val="16"/>
        </w:rPr>
      </w:pPr>
      <w:r w:rsidRPr="005E2F00">
        <w:rPr>
          <w:rFonts w:ascii="Cascadia Mono" w:hAnsi="Cascadia Mono" w:cs="IntelOne Display AR Bold"/>
          <w:sz w:val="16"/>
          <w:szCs w:val="16"/>
          <w:highlight w:val="yellow"/>
        </w:rPr>
        <w:t>compiler/c2/cr6340864/TestLongVect.java</w:t>
      </w:r>
    </w:p>
    <w:p w14:paraId="5143AF77" w14:textId="77777777" w:rsidR="00165017" w:rsidRPr="004431F4" w:rsidRDefault="00165017" w:rsidP="00165017">
      <w:pPr>
        <w:spacing w:after="0"/>
        <w:rPr>
          <w:rFonts w:ascii="Cascadia Mono" w:hAnsi="Cascadia Mono" w:cs="IntelOne Display AR Bold"/>
          <w:sz w:val="16"/>
          <w:szCs w:val="16"/>
          <w:highlight w:val="yellow"/>
        </w:rPr>
      </w:pPr>
      <w:r w:rsidRPr="004431F4">
        <w:rPr>
          <w:rFonts w:ascii="Cascadia Mono" w:hAnsi="Cascadia Mono" w:cs="IntelOne Display AR Bold"/>
          <w:sz w:val="16"/>
          <w:szCs w:val="16"/>
          <w:highlight w:val="yellow"/>
        </w:rPr>
        <w:t>compiler/c2/</w:t>
      </w:r>
      <w:proofErr w:type="spellStart"/>
      <w:r w:rsidRPr="004431F4">
        <w:rPr>
          <w:rFonts w:ascii="Cascadia Mono" w:hAnsi="Cascadia Mono" w:cs="IntelOne Display AR Bold"/>
          <w:sz w:val="16"/>
          <w:szCs w:val="16"/>
          <w:highlight w:val="yellow"/>
        </w:rPr>
        <w:t>irTests</w:t>
      </w:r>
      <w:proofErr w:type="spellEnd"/>
      <w:r w:rsidRPr="004431F4">
        <w:rPr>
          <w:rFonts w:ascii="Cascadia Mono" w:hAnsi="Cascadia Mono" w:cs="IntelOne Display AR Bold"/>
          <w:sz w:val="16"/>
          <w:szCs w:val="16"/>
          <w:highlight w:val="yellow"/>
        </w:rPr>
        <w:t>/TestLSMMissedEmptyLoop.java</w:t>
      </w:r>
    </w:p>
    <w:p w14:paraId="2CAF5BD9" w14:textId="77777777" w:rsidR="00165017" w:rsidRPr="00165017" w:rsidRDefault="00165017" w:rsidP="00165017">
      <w:pPr>
        <w:spacing w:after="0"/>
        <w:rPr>
          <w:rFonts w:ascii="Cascadia Mono" w:hAnsi="Cascadia Mono" w:cs="IntelOne Display AR Bold"/>
          <w:sz w:val="16"/>
          <w:szCs w:val="16"/>
        </w:rPr>
      </w:pPr>
      <w:r w:rsidRPr="004431F4">
        <w:rPr>
          <w:rFonts w:ascii="Cascadia Mono" w:hAnsi="Cascadia Mono" w:cs="IntelOne Display AR Bold"/>
          <w:sz w:val="16"/>
          <w:szCs w:val="16"/>
          <w:highlight w:val="yellow"/>
        </w:rPr>
        <w:t>compiler/c2/</w:t>
      </w:r>
      <w:proofErr w:type="spellStart"/>
      <w:r w:rsidRPr="004431F4">
        <w:rPr>
          <w:rFonts w:ascii="Cascadia Mono" w:hAnsi="Cascadia Mono" w:cs="IntelOne Display AR Bold"/>
          <w:sz w:val="16"/>
          <w:szCs w:val="16"/>
          <w:highlight w:val="yellow"/>
        </w:rPr>
        <w:t>irTests</w:t>
      </w:r>
      <w:proofErr w:type="spellEnd"/>
      <w:r w:rsidRPr="004431F4">
        <w:rPr>
          <w:rFonts w:ascii="Cascadia Mono" w:hAnsi="Cascadia Mono" w:cs="IntelOne Display AR Bold"/>
          <w:sz w:val="16"/>
          <w:szCs w:val="16"/>
          <w:highlight w:val="yellow"/>
        </w:rPr>
        <w:t>/TestVectorConditionalMove.java</w:t>
      </w:r>
    </w:p>
    <w:p w14:paraId="5E6351B9"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w:t>
      </w:r>
      <w:proofErr w:type="spellStart"/>
      <w:r w:rsidRPr="00165017">
        <w:rPr>
          <w:rFonts w:ascii="Cascadia Mono" w:hAnsi="Cascadia Mono" w:cs="IntelOne Display AR Bold"/>
          <w:sz w:val="16"/>
          <w:szCs w:val="16"/>
        </w:rPr>
        <w:t>irTests</w:t>
      </w:r>
      <w:proofErr w:type="spellEnd"/>
      <w:r w:rsidRPr="00165017">
        <w:rPr>
          <w:rFonts w:ascii="Cascadia Mono" w:hAnsi="Cascadia Mono" w:cs="IntelOne Display AR Bold"/>
          <w:sz w:val="16"/>
          <w:szCs w:val="16"/>
        </w:rPr>
        <w:t>/TestVectorizationMismatchedAccess.java</w:t>
      </w:r>
    </w:p>
    <w:p w14:paraId="23430166"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w:t>
      </w:r>
      <w:proofErr w:type="spellStart"/>
      <w:r w:rsidRPr="00165017">
        <w:rPr>
          <w:rFonts w:ascii="Cascadia Mono" w:hAnsi="Cascadia Mono" w:cs="IntelOne Display AR Bold"/>
          <w:sz w:val="16"/>
          <w:szCs w:val="16"/>
        </w:rPr>
        <w:t>irTests</w:t>
      </w:r>
      <w:proofErr w:type="spellEnd"/>
      <w:r w:rsidRPr="00165017">
        <w:rPr>
          <w:rFonts w:ascii="Cascadia Mono" w:hAnsi="Cascadia Mono" w:cs="IntelOne Display AR Bold"/>
          <w:sz w:val="16"/>
          <w:szCs w:val="16"/>
        </w:rPr>
        <w:t>/TestVectorizationNotRun.java</w:t>
      </w:r>
    </w:p>
    <w:p w14:paraId="33C73F7C" w14:textId="77777777" w:rsidR="00165017" w:rsidRPr="00272487" w:rsidRDefault="00165017" w:rsidP="00265F45">
      <w:pPr>
        <w:spacing w:after="0"/>
        <w:rPr>
          <w:rFonts w:ascii="Cascadia Mono" w:hAnsi="Cascadia Mono" w:cs="IntelOne Display AR Bold"/>
          <w:sz w:val="16"/>
          <w:szCs w:val="16"/>
          <w:highlight w:val="yellow"/>
        </w:rPr>
      </w:pPr>
      <w:r w:rsidRPr="00272487">
        <w:rPr>
          <w:rFonts w:ascii="Cascadia Mono" w:hAnsi="Cascadia Mono" w:cs="IntelOne Display AR Bold"/>
          <w:sz w:val="16"/>
          <w:szCs w:val="16"/>
          <w:highlight w:val="yellow"/>
        </w:rPr>
        <w:t>compiler/c2/</w:t>
      </w:r>
      <w:proofErr w:type="spellStart"/>
      <w:r w:rsidRPr="00272487">
        <w:rPr>
          <w:rFonts w:ascii="Cascadia Mono" w:hAnsi="Cascadia Mono" w:cs="IntelOne Display AR Bold"/>
          <w:sz w:val="16"/>
          <w:szCs w:val="16"/>
          <w:highlight w:val="yellow"/>
        </w:rPr>
        <w:t>irTests</w:t>
      </w:r>
      <w:proofErr w:type="spellEnd"/>
      <w:r w:rsidRPr="00272487">
        <w:rPr>
          <w:rFonts w:ascii="Cascadia Mono" w:hAnsi="Cascadia Mono" w:cs="IntelOne Display AR Bold"/>
          <w:sz w:val="16"/>
          <w:szCs w:val="16"/>
          <w:highlight w:val="yellow"/>
        </w:rPr>
        <w:t>/</w:t>
      </w:r>
      <w:proofErr w:type="spellStart"/>
      <w:r w:rsidRPr="00272487">
        <w:rPr>
          <w:rFonts w:ascii="Cascadia Mono" w:hAnsi="Cascadia Mono" w:cs="IntelOne Display AR Bold"/>
          <w:sz w:val="16"/>
          <w:szCs w:val="16"/>
          <w:highlight w:val="yellow"/>
        </w:rPr>
        <w:t>scalarReplacement</w:t>
      </w:r>
      <w:proofErr w:type="spellEnd"/>
      <w:r w:rsidRPr="00272487">
        <w:rPr>
          <w:rFonts w:ascii="Cascadia Mono" w:hAnsi="Cascadia Mono" w:cs="IntelOne Display AR Bold"/>
          <w:sz w:val="16"/>
          <w:szCs w:val="16"/>
          <w:highlight w:val="yellow"/>
        </w:rPr>
        <w:t>/AllocationMergesTests.java</w:t>
      </w:r>
    </w:p>
    <w:p w14:paraId="768CAE1E" w14:textId="7DDB5123" w:rsidR="00165017" w:rsidRDefault="00165017" w:rsidP="00165017">
      <w:pPr>
        <w:spacing w:after="0"/>
        <w:rPr>
          <w:rFonts w:ascii="Cascadia Mono" w:hAnsi="Cascadia Mono" w:cs="IntelOne Display AR Bold"/>
          <w:sz w:val="16"/>
          <w:szCs w:val="16"/>
        </w:rPr>
      </w:pPr>
      <w:r w:rsidRPr="00272487">
        <w:rPr>
          <w:rFonts w:ascii="Cascadia Mono" w:hAnsi="Cascadia Mono" w:cs="IntelOne Display AR Bold"/>
          <w:sz w:val="16"/>
          <w:szCs w:val="16"/>
          <w:highlight w:val="yellow"/>
        </w:rPr>
        <w:t>compiler/c2/irTests/scalarReplacement/ScalarReplacementWithGCBarrierTests.java</w:t>
      </w:r>
    </w:p>
    <w:p w14:paraId="5D106EE8" w14:textId="77777777" w:rsidR="00165017" w:rsidRDefault="00165017" w:rsidP="00165017">
      <w:pPr>
        <w:spacing w:after="0"/>
        <w:rPr>
          <w:rFonts w:ascii="Cascadia Mono" w:hAnsi="Cascadia Mono" w:cs="IntelOne Display AR Bold"/>
          <w:sz w:val="16"/>
          <w:szCs w:val="16"/>
        </w:rPr>
      </w:pPr>
    </w:p>
    <w:p w14:paraId="018D99EB" w14:textId="5FB6AF7D" w:rsidR="005F2308" w:rsidRDefault="005F2308" w:rsidP="0016501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F224C3">
        <w:rPr>
          <w:rFonts w:ascii="Cascadia Mono" w:hAnsi="Cascadia Mono" w:cs="IntelOne Display AR Bold"/>
          <w:sz w:val="16"/>
          <w:szCs w:val="16"/>
        </w:rPr>
        <w:t>marked in YELLOW TIMEOUTs</w:t>
      </w:r>
    </w:p>
    <w:p w14:paraId="3DE39D12" w14:textId="77777777" w:rsidR="005F2308" w:rsidRDefault="005F2308" w:rsidP="00165017">
      <w:pPr>
        <w:spacing w:after="0"/>
        <w:rPr>
          <w:rFonts w:ascii="Cascadia Mono" w:hAnsi="Cascadia Mono" w:cs="IntelOne Display AR Bold"/>
          <w:sz w:val="16"/>
          <w:szCs w:val="16"/>
        </w:rPr>
      </w:pPr>
    </w:p>
    <w:p w14:paraId="55AE4FBD" w14:textId="1E338073" w:rsidR="00165017" w:rsidRDefault="00165017" w:rsidP="00165017">
      <w:pPr>
        <w:spacing w:after="0"/>
        <w:rPr>
          <w:rFonts w:ascii="Cascadia Mono" w:hAnsi="Cascadia Mono" w:cs="IntelOne Display AR Bold"/>
          <w:sz w:val="16"/>
          <w:szCs w:val="16"/>
        </w:rPr>
      </w:pPr>
      <w:proofErr w:type="spellStart"/>
      <w:r>
        <w:rPr>
          <w:rFonts w:ascii="Cascadia Mono" w:hAnsi="Cascadia Mono" w:cs="IntelOne Display AR Bold"/>
          <w:sz w:val="16"/>
          <w:szCs w:val="16"/>
        </w:rPr>
        <w:t>Newfailues</w:t>
      </w:r>
      <w:proofErr w:type="spellEnd"/>
      <w:r>
        <w:rPr>
          <w:rFonts w:ascii="Cascadia Mono" w:hAnsi="Cascadia Mono" w:cs="IntelOne Display AR Bold"/>
          <w:sz w:val="16"/>
          <w:szCs w:val="16"/>
        </w:rPr>
        <w:t>:</w:t>
      </w:r>
    </w:p>
    <w:p w14:paraId="436C2846" w14:textId="0AFD6B3D"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compiler/c2/Test6603011.java</w:t>
      </w:r>
      <w:r w:rsidR="00F224C3">
        <w:rPr>
          <w:rFonts w:ascii="Cascadia Mono" w:hAnsi="Cascadia Mono" w:cs="IntelOne Display AR Bold"/>
          <w:sz w:val="16"/>
          <w:szCs w:val="16"/>
        </w:rPr>
        <w:t xml:space="preserve">  </w:t>
      </w:r>
    </w:p>
    <w:p w14:paraId="3DBFBF58" w14:textId="7CADF5AB" w:rsidR="00F224C3" w:rsidRPr="00F224C3" w:rsidRDefault="00F224C3" w:rsidP="00165017">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00F64B99" w:rsidRPr="00F64B99">
        <w:rPr>
          <w:rFonts w:ascii="Cascadia Mono" w:hAnsi="Cascadia Mono" w:cs="IntelOne Display AR Bold"/>
          <w:b/>
          <w:bCs/>
          <w:noProof/>
          <w:sz w:val="16"/>
          <w:szCs w:val="16"/>
        </w:rPr>
        <w:drawing>
          <wp:inline distT="0" distB="0" distL="0" distR="0" wp14:anchorId="38B69FFA" wp14:editId="10339419">
            <wp:extent cx="5731510" cy="1941195"/>
            <wp:effectExtent l="0" t="0" r="2540" b="1905"/>
            <wp:docPr id="199620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09929" name=""/>
                    <pic:cNvPicPr/>
                  </pic:nvPicPr>
                  <pic:blipFill>
                    <a:blip r:embed="rId309"/>
                    <a:stretch>
                      <a:fillRect/>
                    </a:stretch>
                  </pic:blipFill>
                  <pic:spPr>
                    <a:xfrm>
                      <a:off x="0" y="0"/>
                      <a:ext cx="5731510" cy="1941195"/>
                    </a:xfrm>
                    <a:prstGeom prst="rect">
                      <a:avLst/>
                    </a:prstGeom>
                  </pic:spPr>
                </pic:pic>
              </a:graphicData>
            </a:graphic>
          </wp:inline>
        </w:drawing>
      </w:r>
    </w:p>
    <w:p w14:paraId="2751D2E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compiler/c2/Test6792161.java</w:t>
      </w:r>
    </w:p>
    <w:p w14:paraId="1C12635F" w14:textId="0FCD2B42" w:rsidR="00F64B99" w:rsidRDefault="00AD353E" w:rsidP="00AD353E">
      <w:pPr>
        <w:pStyle w:val="ListParagraph"/>
        <w:numPr>
          <w:ilvl w:val="0"/>
          <w:numId w:val="1"/>
        </w:numPr>
        <w:spacing w:after="0"/>
        <w:rPr>
          <w:rFonts w:ascii="Cascadia Mono" w:hAnsi="Cascadia Mono" w:cs="IntelOne Display AR Bold"/>
          <w:sz w:val="16"/>
          <w:szCs w:val="16"/>
        </w:rPr>
      </w:pPr>
      <w:r w:rsidRPr="00AD353E">
        <w:rPr>
          <w:rFonts w:ascii="Cascadia Mono" w:hAnsi="Cascadia Mono" w:cs="IntelOne Display AR Bold"/>
          <w:sz w:val="16"/>
          <w:szCs w:val="16"/>
        </w:rPr>
        <w:t>Same error as above…</w:t>
      </w:r>
    </w:p>
    <w:p w14:paraId="0686D319" w14:textId="77777777" w:rsidR="00C25858" w:rsidRPr="00AD353E" w:rsidRDefault="00C25858" w:rsidP="00AD353E">
      <w:pPr>
        <w:pStyle w:val="ListParagraph"/>
        <w:numPr>
          <w:ilvl w:val="0"/>
          <w:numId w:val="1"/>
        </w:numPr>
        <w:spacing w:after="0"/>
        <w:rPr>
          <w:rFonts w:ascii="Cascadia Mono" w:hAnsi="Cascadia Mono" w:cs="IntelOne Display AR Bold"/>
          <w:sz w:val="16"/>
          <w:szCs w:val="16"/>
        </w:rPr>
      </w:pPr>
    </w:p>
    <w:p w14:paraId="0914E11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compiler/c2/Test6877254.java</w:t>
      </w:r>
    </w:p>
    <w:p w14:paraId="1F04BDBA" w14:textId="105A3B3B" w:rsidR="00AD353E" w:rsidRPr="00F2764C" w:rsidRDefault="00F2764C"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r w:rsidR="00AD353E" w:rsidRPr="00F2764C">
        <w:rPr>
          <w:rFonts w:ascii="Cascadia Mono" w:hAnsi="Cascadia Mono" w:cs="IntelOne Display AR Bold"/>
          <w:sz w:val="16"/>
          <w:szCs w:val="16"/>
        </w:rPr>
        <w:tab/>
      </w:r>
    </w:p>
    <w:p w14:paraId="010B8B1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compiler/c2/Test7125879.java</w:t>
      </w:r>
    </w:p>
    <w:p w14:paraId="1C2005C1" w14:textId="44470F1E" w:rsidR="00F2764C" w:rsidRPr="00F2764C" w:rsidRDefault="00867CC7"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2E3CE7E"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compiler/c2/TestPrintIdealNodeCount.java</w:t>
      </w:r>
    </w:p>
    <w:p w14:paraId="45896D29" w14:textId="29EDB69A" w:rsidR="00867CC7" w:rsidRPr="00867CC7" w:rsidRDefault="0068510E" w:rsidP="00867CC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875892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compiler/c2/TestStressRecompilation.java</w:t>
      </w:r>
    </w:p>
    <w:p w14:paraId="00E0D5C6" w14:textId="14651085" w:rsidR="0068510E" w:rsidRPr="0068510E" w:rsidRDefault="0068510E"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01B3FD4"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lastRenderedPageBreak/>
        <w:t>compiler/c2/TestUnsignedByteCompare.java</w:t>
      </w:r>
    </w:p>
    <w:p w14:paraId="47004CCE" w14:textId="29640DBE" w:rsidR="0068510E" w:rsidRPr="0068510E" w:rsidRDefault="00581D91"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06C48B0"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compiler/c2/TestVerifyGraphEdges.java</w:t>
      </w:r>
    </w:p>
    <w:p w14:paraId="2353AC9E" w14:textId="7DB6A473" w:rsidR="000055E3" w:rsidRPr="000055E3" w:rsidRDefault="000055E3" w:rsidP="000055E3">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452D42E8" w14:textId="62CFD479"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compiler/c2/TestVerifyIterativeGVN.java</w:t>
      </w:r>
    </w:p>
    <w:p w14:paraId="0AAE5A23" w14:textId="53047782" w:rsidR="000055E3"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746CA4A1"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compiler/c2/cr6663854/Test6663854.java</w:t>
      </w:r>
    </w:p>
    <w:p w14:paraId="07669B3A" w14:textId="06F0B5C9"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6F4B957" w14:textId="19E6341B"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compiler/c2/cr6711117/Test.java</w:t>
      </w:r>
    </w:p>
    <w:p w14:paraId="0A92C8A1" w14:textId="3F5B4A9D"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4FEC786" w14:textId="1031C5BB" w:rsidR="008215C6"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compiler/c2/cr6712835/Test6712835.java</w:t>
      </w:r>
    </w:p>
    <w:p w14:paraId="4A9BB509" w14:textId="432F195A"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F7C9DF0" w14:textId="57DE44B5"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compiler/c2/cr6714694/Tester.java</w:t>
      </w:r>
    </w:p>
    <w:p w14:paraId="159278F8" w14:textId="77777777" w:rsidR="008215C6" w:rsidRPr="000055E3"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1267075F" w14:textId="77777777" w:rsidR="008215C6" w:rsidRPr="00165017" w:rsidRDefault="008215C6" w:rsidP="00165017">
      <w:pPr>
        <w:spacing w:after="0"/>
        <w:rPr>
          <w:rFonts w:ascii="Cascadia Mono" w:hAnsi="Cascadia Mono" w:cs="IntelOne Display AR Bold"/>
          <w:sz w:val="16"/>
          <w:szCs w:val="16"/>
        </w:rPr>
      </w:pPr>
    </w:p>
    <w:p w14:paraId="23BE9282" w14:textId="1AC3E186"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w:t>
      </w:r>
      <w:proofErr w:type="spellStart"/>
      <w:r w:rsidRPr="00165017">
        <w:rPr>
          <w:rFonts w:ascii="Cascadia Mono" w:hAnsi="Cascadia Mono" w:cs="IntelOne Display AR Bold"/>
          <w:sz w:val="16"/>
          <w:szCs w:val="16"/>
        </w:rPr>
        <w:t>irTests</w:t>
      </w:r>
      <w:proofErr w:type="spellEnd"/>
      <w:r w:rsidRPr="00165017">
        <w:rPr>
          <w:rFonts w:ascii="Cascadia Mono" w:hAnsi="Cascadia Mono" w:cs="IntelOne Display AR Bold"/>
          <w:sz w:val="16"/>
          <w:szCs w:val="16"/>
        </w:rPr>
        <w:t>/TestFPComparison.java</w:t>
      </w:r>
    </w:p>
    <w:p w14:paraId="4C3E366A" w14:textId="1AAB2202" w:rsidR="009C7DBA"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Known issue fixed by </w:t>
      </w:r>
      <w:r w:rsidR="0095767F" w:rsidRPr="0095767F">
        <w:rPr>
          <w:rFonts w:ascii="Cascadia Mono" w:hAnsi="Cascadia Mono" w:cs="IntelOne Display AR Bold"/>
          <w:sz w:val="16"/>
          <w:szCs w:val="16"/>
        </w:rPr>
        <w:t>8356281</w:t>
      </w:r>
    </w:p>
    <w:p w14:paraId="210DC847" w14:textId="77777777" w:rsidR="00250537" w:rsidRDefault="00250537" w:rsidP="00AC2E43">
      <w:pPr>
        <w:spacing w:after="0"/>
        <w:rPr>
          <w:rFonts w:ascii="Cascadia Mono" w:hAnsi="Cascadia Mono" w:cs="IntelOne Display AR Bold"/>
          <w:sz w:val="16"/>
          <w:szCs w:val="16"/>
        </w:rPr>
      </w:pPr>
    </w:p>
    <w:p w14:paraId="69068E99" w14:textId="77777777" w:rsidR="005F551E" w:rsidRDefault="005F551E" w:rsidP="00AC2E43">
      <w:pPr>
        <w:spacing w:after="0"/>
        <w:rPr>
          <w:rFonts w:ascii="Cascadia Mono" w:hAnsi="Cascadia Mono" w:cs="IntelOne Display AR Bold"/>
          <w:sz w:val="16"/>
          <w:szCs w:val="16"/>
        </w:rPr>
      </w:pPr>
    </w:p>
    <w:p w14:paraId="0A9B309E" w14:textId="77777777" w:rsidR="005F551E" w:rsidRDefault="005F551E" w:rsidP="00AC2E43">
      <w:pPr>
        <w:spacing w:after="0"/>
        <w:rPr>
          <w:rFonts w:ascii="Cascadia Mono" w:hAnsi="Cascadia Mono" w:cs="IntelOne Display AR Bold"/>
          <w:sz w:val="16"/>
          <w:szCs w:val="16"/>
        </w:rPr>
      </w:pPr>
    </w:p>
    <w:p w14:paraId="163B388A" w14:textId="77777777" w:rsidR="005F551E" w:rsidRDefault="005F551E" w:rsidP="00AC2E43">
      <w:pPr>
        <w:spacing w:after="0"/>
        <w:rPr>
          <w:rFonts w:ascii="Cascadia Mono" w:hAnsi="Cascadia Mono" w:cs="IntelOne Display AR Bold"/>
          <w:sz w:val="16"/>
          <w:szCs w:val="16"/>
        </w:rPr>
      </w:pPr>
    </w:p>
    <w:p w14:paraId="5F536969" w14:textId="77777777" w:rsidR="005F551E" w:rsidRDefault="005F551E" w:rsidP="00AC2E43">
      <w:pPr>
        <w:spacing w:after="0"/>
        <w:rPr>
          <w:rFonts w:ascii="Cascadia Mono" w:hAnsi="Cascadia Mono" w:cs="IntelOne Display AR Bold"/>
          <w:sz w:val="16"/>
          <w:szCs w:val="16"/>
        </w:rPr>
      </w:pPr>
    </w:p>
    <w:p w14:paraId="7ACB7824" w14:textId="77777777" w:rsidR="005F551E" w:rsidRDefault="005F551E" w:rsidP="00AC2E43">
      <w:pPr>
        <w:spacing w:after="0"/>
        <w:rPr>
          <w:rFonts w:ascii="Cascadia Mono" w:hAnsi="Cascadia Mono" w:cs="IntelOne Display AR Bold"/>
          <w:sz w:val="16"/>
          <w:szCs w:val="16"/>
        </w:rPr>
      </w:pPr>
    </w:p>
    <w:p w14:paraId="5476CC67" w14:textId="77777777" w:rsidR="005F551E" w:rsidRDefault="005F551E" w:rsidP="00AC2E43">
      <w:pPr>
        <w:spacing w:after="0"/>
        <w:rPr>
          <w:rFonts w:ascii="Cascadia Mono" w:hAnsi="Cascadia Mono" w:cs="IntelOne Display AR Bold"/>
          <w:sz w:val="16"/>
          <w:szCs w:val="16"/>
        </w:rPr>
      </w:pPr>
    </w:p>
    <w:p w14:paraId="63658C01" w14:textId="77777777" w:rsidR="005F551E" w:rsidRDefault="005F551E" w:rsidP="00AC2E43">
      <w:pPr>
        <w:spacing w:after="0"/>
        <w:rPr>
          <w:rFonts w:ascii="Cascadia Mono" w:hAnsi="Cascadia Mono" w:cs="IntelOne Display AR Bold"/>
          <w:sz w:val="16"/>
          <w:szCs w:val="16"/>
        </w:rPr>
      </w:pPr>
    </w:p>
    <w:p w14:paraId="58D54FA8" w14:textId="77777777" w:rsidR="005F551E" w:rsidRDefault="005F551E" w:rsidP="00AC2E43">
      <w:pPr>
        <w:spacing w:after="0"/>
        <w:rPr>
          <w:rFonts w:ascii="Cascadia Mono" w:hAnsi="Cascadia Mono" w:cs="IntelOne Display AR Bold"/>
          <w:sz w:val="16"/>
          <w:szCs w:val="16"/>
        </w:rPr>
      </w:pPr>
    </w:p>
    <w:p w14:paraId="4CD801D5" w14:textId="77777777" w:rsidR="005F551E" w:rsidRDefault="005F551E" w:rsidP="00AC2E43">
      <w:pPr>
        <w:spacing w:after="0"/>
        <w:rPr>
          <w:rFonts w:ascii="Cascadia Mono" w:hAnsi="Cascadia Mono" w:cs="IntelOne Display AR Bold"/>
          <w:sz w:val="16"/>
          <w:szCs w:val="16"/>
        </w:rPr>
      </w:pPr>
    </w:p>
    <w:p w14:paraId="2E50FFFB" w14:textId="77777777" w:rsidR="005F551E" w:rsidRDefault="005F551E" w:rsidP="00AC2E43">
      <w:pPr>
        <w:spacing w:after="0"/>
        <w:rPr>
          <w:rFonts w:ascii="Cascadia Mono" w:hAnsi="Cascadia Mono" w:cs="IntelOne Display AR Bold"/>
          <w:sz w:val="16"/>
          <w:szCs w:val="16"/>
        </w:rPr>
      </w:pPr>
    </w:p>
    <w:p w14:paraId="62FF7FD6" w14:textId="77777777" w:rsidR="005F551E" w:rsidRDefault="005F551E" w:rsidP="00AC2E43">
      <w:pPr>
        <w:spacing w:after="0"/>
        <w:rPr>
          <w:rFonts w:ascii="Cascadia Mono" w:hAnsi="Cascadia Mono" w:cs="IntelOne Display AR Bold"/>
          <w:sz w:val="16"/>
          <w:szCs w:val="16"/>
        </w:rPr>
      </w:pPr>
    </w:p>
    <w:p w14:paraId="43242B3F" w14:textId="77777777" w:rsidR="005F551E" w:rsidRDefault="005F551E" w:rsidP="00AC2E43">
      <w:pPr>
        <w:spacing w:after="0"/>
        <w:rPr>
          <w:rFonts w:ascii="Cascadia Mono" w:hAnsi="Cascadia Mono" w:cs="IntelOne Display AR Bold"/>
          <w:sz w:val="16"/>
          <w:szCs w:val="16"/>
        </w:rPr>
      </w:pPr>
    </w:p>
    <w:p w14:paraId="42C6C635" w14:textId="77777777" w:rsidR="005F551E" w:rsidRDefault="005F551E" w:rsidP="00AC2E43">
      <w:pPr>
        <w:spacing w:after="0"/>
        <w:rPr>
          <w:rFonts w:ascii="Cascadia Mono" w:hAnsi="Cascadia Mono" w:cs="IntelOne Display AR Bold"/>
          <w:sz w:val="16"/>
          <w:szCs w:val="16"/>
        </w:rPr>
      </w:pPr>
    </w:p>
    <w:p w14:paraId="6E16F560" w14:textId="77777777" w:rsidR="005F551E" w:rsidRDefault="005F551E" w:rsidP="00AC2E43">
      <w:pPr>
        <w:spacing w:after="0"/>
        <w:rPr>
          <w:rFonts w:ascii="Cascadia Mono" w:hAnsi="Cascadia Mono" w:cs="IntelOne Display AR Bold"/>
          <w:sz w:val="16"/>
          <w:szCs w:val="16"/>
        </w:rPr>
      </w:pPr>
    </w:p>
    <w:p w14:paraId="2E4C56AD" w14:textId="77777777" w:rsidR="005F551E" w:rsidRDefault="005F551E" w:rsidP="00AC2E43">
      <w:pPr>
        <w:spacing w:after="0"/>
        <w:rPr>
          <w:rFonts w:ascii="Cascadia Mono" w:hAnsi="Cascadia Mono" w:cs="IntelOne Display AR Bold"/>
          <w:sz w:val="16"/>
          <w:szCs w:val="16"/>
        </w:rPr>
      </w:pPr>
    </w:p>
    <w:p w14:paraId="47314F79" w14:textId="2FC8B1B4" w:rsidR="00250537" w:rsidRDefault="00250537" w:rsidP="00AC2E43">
      <w:pPr>
        <w:spacing w:after="0"/>
        <w:rPr>
          <w:rFonts w:ascii="Cascadia Mono" w:hAnsi="Cascadia Mono" w:cs="IntelOne Display AR Bold"/>
          <w:b/>
          <w:bCs/>
          <w:sz w:val="16"/>
          <w:szCs w:val="16"/>
          <w:u w:val="single"/>
        </w:rPr>
      </w:pPr>
      <w:r w:rsidRPr="00DE0022">
        <w:rPr>
          <w:rFonts w:ascii="Cascadia Mono" w:hAnsi="Cascadia Mono" w:cs="IntelOne Display AR Bold"/>
          <w:b/>
          <w:bCs/>
          <w:sz w:val="16"/>
          <w:szCs w:val="16"/>
          <w:u w:val="single"/>
        </w:rPr>
        <w:t>ZGC optimization opportunity.</w:t>
      </w:r>
    </w:p>
    <w:p w14:paraId="7757BB2A" w14:textId="77777777" w:rsidR="00DE0022" w:rsidRPr="00DE0022" w:rsidRDefault="00DE0022" w:rsidP="00AC2E43">
      <w:pPr>
        <w:spacing w:after="0"/>
        <w:rPr>
          <w:rFonts w:ascii="Cascadia Mono" w:hAnsi="Cascadia Mono" w:cs="IntelOne Display AR Bold"/>
          <w:b/>
          <w:bCs/>
          <w:sz w:val="16"/>
          <w:szCs w:val="16"/>
          <w:u w:val="single"/>
        </w:rPr>
      </w:pPr>
    </w:p>
    <w:p w14:paraId="1D4AE9B3" w14:textId="245BA90D" w:rsidR="00250537" w:rsidRDefault="00250537" w:rsidP="00AC2E43">
      <w:pPr>
        <w:spacing w:after="0"/>
        <w:rPr>
          <w:rFonts w:ascii="Cascadia Mono" w:hAnsi="Cascadia Mono" w:cs="IntelOne Display AR Bold"/>
          <w:sz w:val="16"/>
          <w:szCs w:val="16"/>
        </w:rPr>
      </w:pPr>
      <w:r w:rsidRPr="00250537">
        <w:rPr>
          <w:rFonts w:ascii="Cascadia Mono" w:hAnsi="Cascadia Mono" w:cs="IntelOne Display AR Bold"/>
          <w:noProof/>
          <w:sz w:val="16"/>
          <w:szCs w:val="16"/>
        </w:rPr>
        <w:drawing>
          <wp:inline distT="0" distB="0" distL="0" distR="0" wp14:anchorId="6B712964" wp14:editId="0071AC90">
            <wp:extent cx="3785616" cy="487357"/>
            <wp:effectExtent l="0" t="0" r="5715" b="8255"/>
            <wp:docPr id="19986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8850" name=""/>
                    <pic:cNvPicPr/>
                  </pic:nvPicPr>
                  <pic:blipFill>
                    <a:blip r:embed="rId310"/>
                    <a:stretch>
                      <a:fillRect/>
                    </a:stretch>
                  </pic:blipFill>
                  <pic:spPr>
                    <a:xfrm>
                      <a:off x="0" y="0"/>
                      <a:ext cx="3792860" cy="488290"/>
                    </a:xfrm>
                    <a:prstGeom prst="rect">
                      <a:avLst/>
                    </a:prstGeom>
                  </pic:spPr>
                </pic:pic>
              </a:graphicData>
            </a:graphic>
          </wp:inline>
        </w:drawing>
      </w:r>
    </w:p>
    <w:p w14:paraId="440D361E" w14:textId="77777777" w:rsidR="00250537" w:rsidRDefault="00250537" w:rsidP="00AC2E43">
      <w:pPr>
        <w:spacing w:after="0"/>
        <w:rPr>
          <w:rFonts w:ascii="Cascadia Mono" w:hAnsi="Cascadia Mono" w:cs="IntelOne Display AR Bold"/>
          <w:sz w:val="16"/>
          <w:szCs w:val="16"/>
        </w:rPr>
      </w:pPr>
    </w:p>
    <w:p w14:paraId="7F5004F9" w14:textId="02C8F1B4" w:rsidR="00250537" w:rsidRDefault="00250537"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ZGC is </w:t>
      </w:r>
      <w:r w:rsidR="008878E5">
        <w:rPr>
          <w:rFonts w:ascii="Cascadia Mono" w:hAnsi="Cascadia Mono" w:cs="IntelOne Display AR Bold"/>
          <w:sz w:val="16"/>
          <w:szCs w:val="16"/>
        </w:rPr>
        <w:t xml:space="preserve">a </w:t>
      </w:r>
      <w:r>
        <w:rPr>
          <w:rFonts w:ascii="Cascadia Mono" w:hAnsi="Cascadia Mono" w:cs="IntelOne Display AR Bold"/>
          <w:sz w:val="16"/>
          <w:szCs w:val="16"/>
        </w:rPr>
        <w:t xml:space="preserve">fully </w:t>
      </w:r>
      <w:r w:rsidR="00114C63">
        <w:rPr>
          <w:rFonts w:ascii="Cascadia Mono" w:hAnsi="Cascadia Mono" w:cs="IntelOne Display AR Bold"/>
          <w:sz w:val="16"/>
          <w:szCs w:val="16"/>
        </w:rPr>
        <w:t>concurrent, generational,</w:t>
      </w:r>
      <w:r>
        <w:rPr>
          <w:rFonts w:ascii="Cascadia Mono" w:hAnsi="Cascadia Mono" w:cs="IntelOne Display AR Bold"/>
          <w:sz w:val="16"/>
          <w:szCs w:val="16"/>
        </w:rPr>
        <w:t xml:space="preserve"> </w:t>
      </w:r>
      <w:r w:rsidR="008878E5">
        <w:rPr>
          <w:rFonts w:ascii="Cascadia Mono" w:hAnsi="Cascadia Mono" w:cs="IntelOne Display AR Bold"/>
          <w:sz w:val="16"/>
          <w:szCs w:val="16"/>
        </w:rPr>
        <w:t>parallel</w:t>
      </w:r>
      <w:r w:rsidR="00114C63">
        <w:rPr>
          <w:rFonts w:ascii="Cascadia Mono" w:hAnsi="Cascadia Mono" w:cs="IntelOne Display AR Bold"/>
          <w:sz w:val="16"/>
          <w:szCs w:val="16"/>
        </w:rPr>
        <w:t>,</w:t>
      </w:r>
      <w:r w:rsidR="008878E5">
        <w:rPr>
          <w:rFonts w:ascii="Cascadia Mono" w:hAnsi="Cascadia Mono" w:cs="IntelOne Display AR Bold"/>
          <w:sz w:val="16"/>
          <w:szCs w:val="16"/>
        </w:rPr>
        <w:t xml:space="preserve"> mark and sweep collector that runs alongside mutator threads, hence </w:t>
      </w:r>
      <w:r w:rsidR="00CE4620">
        <w:rPr>
          <w:rFonts w:ascii="Cascadia Mono" w:hAnsi="Cascadia Mono" w:cs="IntelOne Display AR Bold"/>
          <w:sz w:val="16"/>
          <w:szCs w:val="16"/>
        </w:rPr>
        <w:t>its</w:t>
      </w:r>
      <w:r w:rsidR="008878E5">
        <w:rPr>
          <w:rFonts w:ascii="Cascadia Mono" w:hAnsi="Cascadia Mono" w:cs="IntelOne Display AR Bold"/>
          <w:sz w:val="16"/>
          <w:szCs w:val="16"/>
        </w:rPr>
        <w:t xml:space="preserve"> sensitive to frequency drops due to AVX3 array copy stubs, which existed in Xeons before SPR.</w:t>
      </w:r>
    </w:p>
    <w:p w14:paraId="304D56D5" w14:textId="77777777" w:rsidR="008878E5" w:rsidRDefault="008878E5" w:rsidP="00AC2E43">
      <w:pPr>
        <w:spacing w:after="0"/>
        <w:rPr>
          <w:rFonts w:ascii="Cascadia Mono" w:hAnsi="Cascadia Mono" w:cs="IntelOne Display AR Bold"/>
          <w:sz w:val="16"/>
          <w:szCs w:val="16"/>
        </w:rPr>
      </w:pPr>
    </w:p>
    <w:p w14:paraId="0B66891D" w14:textId="09D66E02" w:rsidR="008878E5" w:rsidRDefault="008878E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We need to re-evaluate this on SPR+ </w:t>
      </w:r>
      <w:r w:rsidR="0033540D">
        <w:rPr>
          <w:rFonts w:ascii="Cascadia Mono" w:hAnsi="Cascadia Mono" w:cs="IntelOne Display AR Bold"/>
          <w:sz w:val="16"/>
          <w:szCs w:val="16"/>
        </w:rPr>
        <w:t xml:space="preserve">systems. </w:t>
      </w:r>
    </w:p>
    <w:p w14:paraId="58955839" w14:textId="72A9D86F" w:rsidR="00616BA0" w:rsidRDefault="00616BA0" w:rsidP="00616BA0">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Applications</w:t>
      </w:r>
      <w:r w:rsidRPr="00616BA0">
        <w:rPr>
          <w:rFonts w:ascii="Cascadia Mono" w:hAnsi="Cascadia Mono" w:cs="IntelOne Display AR Bold"/>
          <w:sz w:val="16"/>
          <w:szCs w:val="16"/>
        </w:rPr>
        <w:t xml:space="preserve"> using ZGC don’t benefit from AVX512 optimized </w:t>
      </w:r>
      <w:r w:rsidR="009C0CB0">
        <w:rPr>
          <w:rFonts w:ascii="Cascadia Mono" w:hAnsi="Cascadia Mono" w:cs="IntelOne Display AR Bold"/>
          <w:sz w:val="16"/>
          <w:szCs w:val="16"/>
        </w:rPr>
        <w:t>reference</w:t>
      </w:r>
      <w:r w:rsidR="005F551E">
        <w:rPr>
          <w:rFonts w:ascii="Cascadia Mono" w:hAnsi="Cascadia Mono" w:cs="IntelOne Display AR Bold"/>
          <w:sz w:val="16"/>
          <w:szCs w:val="16"/>
        </w:rPr>
        <w:t xml:space="preserve"> </w:t>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Pr="00616BA0">
        <w:rPr>
          <w:rFonts w:ascii="Cascadia Mono" w:hAnsi="Cascadia Mono" w:cs="IntelOne Display AR Bold"/>
          <w:sz w:val="16"/>
          <w:szCs w:val="16"/>
        </w:rPr>
        <w:t>array copy optimization</w:t>
      </w:r>
      <w:r w:rsidR="007535CA">
        <w:rPr>
          <w:rFonts w:ascii="Cascadia Mono" w:hAnsi="Cascadia Mono" w:cs="IntelOne Display AR Bold"/>
          <w:sz w:val="16"/>
          <w:szCs w:val="16"/>
        </w:rPr>
        <w:t>.</w:t>
      </w:r>
    </w:p>
    <w:p w14:paraId="16B49E79" w14:textId="77777777" w:rsidR="007535CA" w:rsidRPr="00616BA0" w:rsidRDefault="007535CA" w:rsidP="00616BA0">
      <w:pPr>
        <w:pStyle w:val="ListParagraph"/>
        <w:numPr>
          <w:ilvl w:val="0"/>
          <w:numId w:val="1"/>
        </w:numPr>
        <w:spacing w:after="0"/>
        <w:rPr>
          <w:rFonts w:ascii="Cascadia Mono" w:hAnsi="Cascadia Mono" w:cs="IntelOne Display AR Bold"/>
          <w:sz w:val="16"/>
          <w:szCs w:val="16"/>
        </w:rPr>
      </w:pPr>
    </w:p>
    <w:p w14:paraId="54122441" w14:textId="77777777" w:rsidR="008878E5" w:rsidRDefault="008878E5" w:rsidP="00AC2E43">
      <w:pPr>
        <w:spacing w:after="0"/>
        <w:rPr>
          <w:rFonts w:ascii="Cascadia Mono" w:hAnsi="Cascadia Mono" w:cs="IntelOne Display AR Bold"/>
          <w:sz w:val="16"/>
          <w:szCs w:val="16"/>
        </w:rPr>
      </w:pPr>
    </w:p>
    <w:p w14:paraId="223F0CE6"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if (</w:t>
      </w:r>
      <w:proofErr w:type="gramStart"/>
      <w:r w:rsidRPr="005F551E">
        <w:rPr>
          <w:rFonts w:ascii="Cascadia Mono" w:hAnsi="Cascadia Mono" w:cs="IntelOne Display AR Bold"/>
          <w:sz w:val="16"/>
          <w:szCs w:val="16"/>
        </w:rPr>
        <w:t>(!</w:t>
      </w:r>
      <w:proofErr w:type="spellStart"/>
      <w:r w:rsidRPr="005F551E">
        <w:rPr>
          <w:rFonts w:ascii="Cascadia Mono" w:hAnsi="Cascadia Mono" w:cs="IntelOne Display AR Bold"/>
          <w:sz w:val="16"/>
          <w:szCs w:val="16"/>
        </w:rPr>
        <w:t>is</w:t>
      </w:r>
      <w:proofErr w:type="gramEnd"/>
      <w:r w:rsidRPr="005F551E">
        <w:rPr>
          <w:rFonts w:ascii="Cascadia Mono" w:hAnsi="Cascadia Mono" w:cs="IntelOne Display AR Bold"/>
          <w:sz w:val="16"/>
          <w:szCs w:val="16"/>
        </w:rPr>
        <w:t>_oop</w:t>
      </w:r>
      <w:proofErr w:type="spellEnd"/>
      <w:r w:rsidRPr="005F551E">
        <w:rPr>
          <w:rFonts w:ascii="Cascadia Mono" w:hAnsi="Cascadia Mono" w:cs="IntelOne Display AR Bold"/>
          <w:sz w:val="16"/>
          <w:szCs w:val="16"/>
        </w:rPr>
        <w:t xml:space="preserve"> || bs-&gt;supports_avx3_masked_</w:t>
      </w:r>
      <w:proofErr w:type="gramStart"/>
      <w:r w:rsidRPr="005F551E">
        <w:rPr>
          <w:rFonts w:ascii="Cascadia Mono" w:hAnsi="Cascadia Mono" w:cs="IntelOne Display AR Bold"/>
          <w:sz w:val="16"/>
          <w:szCs w:val="16"/>
        </w:rPr>
        <w:t>arraycopy(</w:t>
      </w:r>
      <w:proofErr w:type="gramEnd"/>
      <w:r w:rsidRPr="005F551E">
        <w:rPr>
          <w:rFonts w:ascii="Cascadia Mono" w:hAnsi="Cascadia Mono" w:cs="IntelOne Display AR Bold"/>
          <w:sz w:val="16"/>
          <w:szCs w:val="16"/>
        </w:rPr>
        <w:t xml:space="preserve">)) &amp;&amp; </w:t>
      </w:r>
      <w:proofErr w:type="spellStart"/>
      <w:r w:rsidRPr="005F551E">
        <w:rPr>
          <w:rFonts w:ascii="Cascadia Mono" w:hAnsi="Cascadia Mono" w:cs="IntelOne Display AR Bold"/>
          <w:sz w:val="16"/>
          <w:szCs w:val="16"/>
        </w:rPr>
        <w:t>VM_</w:t>
      </w:r>
      <w:proofErr w:type="gramStart"/>
      <w:r w:rsidRPr="005F551E">
        <w:rPr>
          <w:rFonts w:ascii="Cascadia Mono" w:hAnsi="Cascadia Mono" w:cs="IntelOne Display AR Bold"/>
          <w:sz w:val="16"/>
          <w:szCs w:val="16"/>
        </w:rPr>
        <w:t>Version</w:t>
      </w:r>
      <w:proofErr w:type="spellEnd"/>
      <w:r w:rsidRPr="005F551E">
        <w:rPr>
          <w:rFonts w:ascii="Cascadia Mono" w:hAnsi="Cascadia Mono" w:cs="IntelOne Display AR Bold"/>
          <w:sz w:val="16"/>
          <w:szCs w:val="16"/>
        </w:rPr>
        <w:t>::</w:t>
      </w:r>
      <w:proofErr w:type="gramEnd"/>
      <w:r w:rsidRPr="005F551E">
        <w:rPr>
          <w:rFonts w:ascii="Cascadia Mono" w:hAnsi="Cascadia Mono" w:cs="IntelOne Display AR Bold"/>
          <w:sz w:val="16"/>
          <w:szCs w:val="16"/>
        </w:rPr>
        <w:t>supports_avx512</w:t>
      </w:r>
      <w:proofErr w:type="gramStart"/>
      <w:r w:rsidRPr="005F551E">
        <w:rPr>
          <w:rFonts w:ascii="Cascadia Mono" w:hAnsi="Cascadia Mono" w:cs="IntelOne Display AR Bold"/>
          <w:sz w:val="16"/>
          <w:szCs w:val="16"/>
        </w:rPr>
        <w:t>vlbw(</w:t>
      </w:r>
      <w:proofErr w:type="gramEnd"/>
      <w:r w:rsidRPr="005F551E">
        <w:rPr>
          <w:rFonts w:ascii="Cascadia Mono" w:hAnsi="Cascadia Mono" w:cs="IntelOne Display AR Bold"/>
          <w:sz w:val="16"/>
          <w:szCs w:val="16"/>
        </w:rPr>
        <w:t xml:space="preserve">) &amp;&amp; </w:t>
      </w:r>
      <w:proofErr w:type="spellStart"/>
      <w:r w:rsidRPr="005F551E">
        <w:rPr>
          <w:rFonts w:ascii="Cascadia Mono" w:hAnsi="Cascadia Mono" w:cs="IntelOne Display AR Bold"/>
          <w:sz w:val="16"/>
          <w:szCs w:val="16"/>
        </w:rPr>
        <w:t>VM_</w:t>
      </w:r>
      <w:proofErr w:type="gramStart"/>
      <w:r w:rsidRPr="005F551E">
        <w:rPr>
          <w:rFonts w:ascii="Cascadia Mono" w:hAnsi="Cascadia Mono" w:cs="IntelOne Display AR Bold"/>
          <w:sz w:val="16"/>
          <w:szCs w:val="16"/>
        </w:rPr>
        <w:t>Version</w:t>
      </w:r>
      <w:proofErr w:type="spellEnd"/>
      <w:r w:rsidRPr="005F551E">
        <w:rPr>
          <w:rFonts w:ascii="Cascadia Mono" w:hAnsi="Cascadia Mono" w:cs="IntelOne Display AR Bold"/>
          <w:sz w:val="16"/>
          <w:szCs w:val="16"/>
        </w:rPr>
        <w:t>::</w:t>
      </w:r>
      <w:proofErr w:type="gramEnd"/>
      <w:r w:rsidRPr="005F551E">
        <w:rPr>
          <w:rFonts w:ascii="Cascadia Mono" w:hAnsi="Cascadia Mono" w:cs="IntelOne Display AR Bold"/>
          <w:sz w:val="16"/>
          <w:szCs w:val="16"/>
        </w:rPr>
        <w:t xml:space="preserve">supports_bmi2() &amp;&amp; </w:t>
      </w:r>
      <w:proofErr w:type="spellStart"/>
      <w:proofErr w:type="gramStart"/>
      <w:r w:rsidRPr="005F551E">
        <w:rPr>
          <w:rFonts w:ascii="Cascadia Mono" w:hAnsi="Cascadia Mono" w:cs="IntelOne Display AR Bold"/>
          <w:sz w:val="16"/>
          <w:szCs w:val="16"/>
        </w:rPr>
        <w:t>MaxVectorSize</w:t>
      </w:r>
      <w:proofErr w:type="spellEnd"/>
      <w:r w:rsidRPr="005F551E">
        <w:rPr>
          <w:rFonts w:ascii="Cascadia Mono" w:hAnsi="Cascadia Mono" w:cs="IntelOne Display AR Bold"/>
          <w:sz w:val="16"/>
          <w:szCs w:val="16"/>
        </w:rPr>
        <w:t xml:space="preserve">  &gt;</w:t>
      </w:r>
      <w:proofErr w:type="gramEnd"/>
      <w:r w:rsidRPr="005F551E">
        <w:rPr>
          <w:rFonts w:ascii="Cascadia Mono" w:hAnsi="Cascadia Mono" w:cs="IntelOne Display AR Bold"/>
          <w:sz w:val="16"/>
          <w:szCs w:val="16"/>
        </w:rPr>
        <w:t>= 32) {</w:t>
      </w:r>
    </w:p>
    <w:p w14:paraId="67DE8874"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return generate_conjoint_copy_avx3_</w:t>
      </w:r>
      <w:proofErr w:type="gramStart"/>
      <w:r w:rsidRPr="005F551E">
        <w:rPr>
          <w:rFonts w:ascii="Cascadia Mono" w:hAnsi="Cascadia Mono" w:cs="IntelOne Display AR Bold"/>
          <w:sz w:val="16"/>
          <w:szCs w:val="16"/>
        </w:rPr>
        <w:t>masked(</w:t>
      </w:r>
      <w:proofErr w:type="spellStart"/>
      <w:proofErr w:type="gramEnd"/>
      <w:r w:rsidRPr="005F551E">
        <w:rPr>
          <w:rFonts w:ascii="Cascadia Mono" w:hAnsi="Cascadia Mono" w:cs="IntelOne Display AR Bold"/>
          <w:sz w:val="16"/>
          <w:szCs w:val="16"/>
        </w:rPr>
        <w:t>stub_id</w:t>
      </w:r>
      <w:proofErr w:type="spellEnd"/>
      <w:r w:rsidRPr="005F551E">
        <w:rPr>
          <w:rFonts w:ascii="Cascadia Mono" w:hAnsi="Cascadia Mono" w:cs="IntelOne Display AR Bold"/>
          <w:sz w:val="16"/>
          <w:szCs w:val="16"/>
        </w:rPr>
        <w:t xml:space="preserve">, entry, </w:t>
      </w:r>
      <w:proofErr w:type="spellStart"/>
      <w:r w:rsidRPr="005F551E">
        <w:rPr>
          <w:rFonts w:ascii="Cascadia Mono" w:hAnsi="Cascadia Mono" w:cs="IntelOne Display AR Bold"/>
          <w:sz w:val="16"/>
          <w:szCs w:val="16"/>
        </w:rPr>
        <w:t>nooverlap_target</w:t>
      </w:r>
      <w:proofErr w:type="spellEnd"/>
      <w:r w:rsidRPr="005F551E">
        <w:rPr>
          <w:rFonts w:ascii="Cascadia Mono" w:hAnsi="Cascadia Mono" w:cs="IntelOne Display AR Bold"/>
          <w:sz w:val="16"/>
          <w:szCs w:val="16"/>
        </w:rPr>
        <w:t>);</w:t>
      </w:r>
    </w:p>
    <w:p w14:paraId="0B3D4A27" w14:textId="5F25AD1F" w:rsid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w:t>
      </w:r>
    </w:p>
    <w:p w14:paraId="62283E66" w14:textId="77777777" w:rsidR="00250537" w:rsidRDefault="00250537" w:rsidP="00AC2E43">
      <w:pPr>
        <w:spacing w:after="0"/>
        <w:rPr>
          <w:rFonts w:ascii="Cascadia Mono" w:hAnsi="Cascadia Mono" w:cs="IntelOne Display AR Bold"/>
          <w:sz w:val="16"/>
          <w:szCs w:val="16"/>
        </w:rPr>
      </w:pPr>
    </w:p>
    <w:p w14:paraId="7998BE60" w14:textId="77777777" w:rsidR="00C25858" w:rsidRDefault="00C25858" w:rsidP="00AC2E43">
      <w:pPr>
        <w:spacing w:after="0"/>
        <w:rPr>
          <w:rFonts w:ascii="Cascadia Mono" w:hAnsi="Cascadia Mono" w:cs="IntelOne Display AR Bold"/>
          <w:sz w:val="16"/>
          <w:szCs w:val="16"/>
        </w:rPr>
      </w:pPr>
    </w:p>
    <w:p w14:paraId="011F1617" w14:textId="77777777" w:rsidR="00C25858" w:rsidRDefault="00C25858" w:rsidP="00AC2E43">
      <w:pPr>
        <w:spacing w:after="0"/>
        <w:rPr>
          <w:rFonts w:ascii="Cascadia Mono" w:hAnsi="Cascadia Mono" w:cs="IntelOne Display AR Bold"/>
          <w:sz w:val="16"/>
          <w:szCs w:val="16"/>
        </w:rPr>
      </w:pPr>
    </w:p>
    <w:p w14:paraId="131A8078" w14:textId="77777777" w:rsidR="00C25858" w:rsidRDefault="00C25858" w:rsidP="00AC2E43">
      <w:pPr>
        <w:spacing w:after="0"/>
        <w:rPr>
          <w:rFonts w:ascii="Cascadia Mono" w:hAnsi="Cascadia Mono" w:cs="IntelOne Display AR Bold"/>
          <w:sz w:val="16"/>
          <w:szCs w:val="16"/>
        </w:rPr>
      </w:pPr>
    </w:p>
    <w:p w14:paraId="16F17F72" w14:textId="77777777" w:rsidR="00C25858" w:rsidRDefault="00C25858" w:rsidP="00AC2E43">
      <w:pPr>
        <w:spacing w:after="0"/>
        <w:rPr>
          <w:rFonts w:ascii="Cascadia Mono" w:hAnsi="Cascadia Mono" w:cs="IntelOne Display AR Bold"/>
          <w:sz w:val="16"/>
          <w:szCs w:val="16"/>
        </w:rPr>
      </w:pPr>
    </w:p>
    <w:p w14:paraId="72B0FD3C" w14:textId="77777777" w:rsidR="00C25858" w:rsidRDefault="00C25858" w:rsidP="00AC2E43">
      <w:pPr>
        <w:spacing w:after="0"/>
        <w:rPr>
          <w:rFonts w:ascii="Cascadia Mono" w:hAnsi="Cascadia Mono" w:cs="IntelOne Display AR Bold"/>
          <w:sz w:val="16"/>
          <w:szCs w:val="16"/>
        </w:rPr>
      </w:pPr>
    </w:p>
    <w:p w14:paraId="2FA34694" w14:textId="77777777" w:rsidR="00C25858" w:rsidRDefault="00C25858" w:rsidP="00AC2E43">
      <w:pPr>
        <w:spacing w:after="0"/>
        <w:rPr>
          <w:rFonts w:ascii="Cascadia Mono" w:hAnsi="Cascadia Mono" w:cs="IntelOne Display AR Bold"/>
          <w:sz w:val="16"/>
          <w:szCs w:val="16"/>
        </w:rPr>
      </w:pPr>
    </w:p>
    <w:p w14:paraId="51F35914" w14:textId="77777777" w:rsidR="00C25858" w:rsidRDefault="00C25858" w:rsidP="00AC2E43">
      <w:pPr>
        <w:spacing w:after="0"/>
        <w:rPr>
          <w:rFonts w:ascii="Cascadia Mono" w:hAnsi="Cascadia Mono" w:cs="IntelOne Display AR Bold"/>
          <w:sz w:val="16"/>
          <w:szCs w:val="16"/>
        </w:rPr>
      </w:pPr>
    </w:p>
    <w:p w14:paraId="355DCA7C" w14:textId="77777777" w:rsidR="00C25858" w:rsidRDefault="00C25858" w:rsidP="00AC2E43">
      <w:pPr>
        <w:spacing w:after="0"/>
        <w:rPr>
          <w:rFonts w:ascii="Cascadia Mono" w:hAnsi="Cascadia Mono" w:cs="IntelOne Display AR Bold"/>
          <w:sz w:val="16"/>
          <w:szCs w:val="16"/>
        </w:rPr>
      </w:pPr>
    </w:p>
    <w:p w14:paraId="7A576A46" w14:textId="77777777" w:rsidR="00C25858" w:rsidRDefault="00C25858" w:rsidP="00AC2E43">
      <w:pPr>
        <w:spacing w:after="0"/>
        <w:rPr>
          <w:rFonts w:ascii="Cascadia Mono" w:hAnsi="Cascadia Mono" w:cs="IntelOne Display AR Bold"/>
          <w:sz w:val="16"/>
          <w:szCs w:val="16"/>
        </w:rPr>
      </w:pPr>
    </w:p>
    <w:p w14:paraId="19D2A19F" w14:textId="77777777" w:rsidR="00C25858" w:rsidRDefault="00C25858" w:rsidP="00AC2E43">
      <w:pPr>
        <w:spacing w:after="0"/>
        <w:rPr>
          <w:rFonts w:ascii="Cascadia Mono" w:hAnsi="Cascadia Mono" w:cs="IntelOne Display AR Bold"/>
          <w:sz w:val="16"/>
          <w:szCs w:val="16"/>
        </w:rPr>
      </w:pPr>
    </w:p>
    <w:p w14:paraId="4DF5180A" w14:textId="77777777" w:rsidR="00C25858" w:rsidRDefault="00C25858" w:rsidP="00AC2E43">
      <w:pPr>
        <w:spacing w:after="0"/>
        <w:rPr>
          <w:rFonts w:ascii="Cascadia Mono" w:hAnsi="Cascadia Mono" w:cs="IntelOne Display AR Bold"/>
          <w:sz w:val="16"/>
          <w:szCs w:val="16"/>
        </w:rPr>
      </w:pPr>
    </w:p>
    <w:p w14:paraId="245396DC" w14:textId="77777777" w:rsidR="00C25858" w:rsidRDefault="00C25858" w:rsidP="00AC2E43">
      <w:pPr>
        <w:spacing w:after="0"/>
        <w:rPr>
          <w:rFonts w:ascii="Cascadia Mono" w:hAnsi="Cascadia Mono" w:cs="IntelOne Display AR Bold"/>
          <w:sz w:val="16"/>
          <w:szCs w:val="16"/>
        </w:rPr>
      </w:pPr>
    </w:p>
    <w:p w14:paraId="69204C74" w14:textId="77777777" w:rsidR="00C25858" w:rsidRDefault="00C25858" w:rsidP="00AC2E43">
      <w:pPr>
        <w:spacing w:after="0"/>
        <w:rPr>
          <w:rFonts w:ascii="Cascadia Mono" w:hAnsi="Cascadia Mono" w:cs="IntelOne Display AR Bold"/>
          <w:sz w:val="16"/>
          <w:szCs w:val="16"/>
        </w:rPr>
      </w:pPr>
    </w:p>
    <w:p w14:paraId="0E0D68CF" w14:textId="77777777" w:rsidR="00C25858" w:rsidRDefault="00C25858" w:rsidP="00AC2E43">
      <w:pPr>
        <w:spacing w:after="0"/>
        <w:rPr>
          <w:rFonts w:ascii="Cascadia Mono" w:hAnsi="Cascadia Mono" w:cs="IntelOne Display AR Bold"/>
          <w:sz w:val="16"/>
          <w:szCs w:val="16"/>
        </w:rPr>
      </w:pPr>
    </w:p>
    <w:p w14:paraId="7D65217E" w14:textId="000AC9D4" w:rsidR="00C25858" w:rsidRPr="00214D52" w:rsidRDefault="00C25858" w:rsidP="00AC2E43">
      <w:pPr>
        <w:spacing w:after="0"/>
        <w:rPr>
          <w:rFonts w:ascii="Cascadia Mono" w:hAnsi="Cascadia Mono" w:cs="IntelOne Display AR Bold"/>
          <w:b/>
          <w:bCs/>
          <w:sz w:val="16"/>
          <w:szCs w:val="16"/>
          <w:u w:val="single"/>
        </w:rPr>
      </w:pPr>
      <w:r w:rsidRPr="00214D52">
        <w:rPr>
          <w:rFonts w:ascii="Cascadia Mono" w:hAnsi="Cascadia Mono" w:cs="IntelOne Display AR Bold"/>
          <w:b/>
          <w:bCs/>
          <w:sz w:val="16"/>
          <w:szCs w:val="16"/>
          <w:u w:val="single"/>
        </w:rPr>
        <w:t>TestFPComparison.java failure analysis.</w:t>
      </w:r>
    </w:p>
    <w:p w14:paraId="0ACBB2C0" w14:textId="77777777" w:rsidR="00C25858" w:rsidRDefault="00C25858" w:rsidP="00AC2E43">
      <w:pPr>
        <w:spacing w:after="0"/>
        <w:rPr>
          <w:rFonts w:ascii="Cascadia Mono" w:hAnsi="Cascadia Mono" w:cs="IntelOne Display AR Bold"/>
          <w:sz w:val="16"/>
          <w:szCs w:val="16"/>
        </w:rPr>
      </w:pPr>
    </w:p>
    <w:p w14:paraId="4D1BC6BB" w14:textId="2B0F6208" w:rsidR="00C25858" w:rsidRDefault="00C25858" w:rsidP="00AC2E43">
      <w:pPr>
        <w:spacing w:after="0"/>
        <w:rPr>
          <w:rFonts w:ascii="Cascadia Mono" w:hAnsi="Cascadia Mono" w:cs="IntelOne Display AR Bold"/>
          <w:sz w:val="16"/>
          <w:szCs w:val="16"/>
        </w:rPr>
      </w:pPr>
      <w:r w:rsidRPr="00C25858">
        <w:rPr>
          <w:rFonts w:ascii="Cascadia Mono" w:hAnsi="Cascadia Mono" w:cs="IntelOne Display AR Bold"/>
          <w:noProof/>
          <w:sz w:val="16"/>
          <w:szCs w:val="16"/>
        </w:rPr>
        <w:drawing>
          <wp:inline distT="0" distB="0" distL="0" distR="0" wp14:anchorId="0830A746" wp14:editId="7C786C52">
            <wp:extent cx="5731510" cy="3117215"/>
            <wp:effectExtent l="0" t="0" r="2540" b="6985"/>
            <wp:docPr id="955067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070" name="Picture 1" descr="A screenshot of a computer&#10;&#10;AI-generated content may be incorrect."/>
                    <pic:cNvPicPr/>
                  </pic:nvPicPr>
                  <pic:blipFill>
                    <a:blip r:embed="rId311"/>
                    <a:stretch>
                      <a:fillRect/>
                    </a:stretch>
                  </pic:blipFill>
                  <pic:spPr>
                    <a:xfrm>
                      <a:off x="0" y="0"/>
                      <a:ext cx="5731510" cy="3117215"/>
                    </a:xfrm>
                    <a:prstGeom prst="rect">
                      <a:avLst/>
                    </a:prstGeom>
                  </pic:spPr>
                </pic:pic>
              </a:graphicData>
            </a:graphic>
          </wp:inline>
        </w:drawing>
      </w:r>
    </w:p>
    <w:p w14:paraId="189A50E9" w14:textId="77777777" w:rsidR="00287761" w:rsidRDefault="00287761" w:rsidP="00AC2E43">
      <w:pPr>
        <w:spacing w:after="0"/>
        <w:rPr>
          <w:rFonts w:ascii="Cascadia Mono" w:hAnsi="Cascadia Mono" w:cs="IntelOne Display AR Bold"/>
          <w:sz w:val="16"/>
          <w:szCs w:val="16"/>
        </w:rPr>
      </w:pPr>
    </w:p>
    <w:p w14:paraId="7A9A91F9" w14:textId="77777777" w:rsidR="00287761" w:rsidRPr="00287761" w:rsidRDefault="00287761" w:rsidP="00287761">
      <w:pPr>
        <w:spacing w:after="0"/>
        <w:rPr>
          <w:rFonts w:asciiTheme="majorHAnsi" w:hAnsiTheme="majorHAnsi" w:cs="IntelOne Display AR Bold"/>
          <w:sz w:val="16"/>
          <w:szCs w:val="16"/>
        </w:rPr>
      </w:pPr>
    </w:p>
    <w:p w14:paraId="05436B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public static int </w:t>
      </w:r>
      <w:proofErr w:type="gramStart"/>
      <w:r w:rsidRPr="00287761">
        <w:rPr>
          <w:rFonts w:asciiTheme="majorHAnsi" w:hAnsiTheme="majorHAnsi" w:cs="IntelOne Display AR Bold"/>
          <w:sz w:val="16"/>
          <w:szCs w:val="16"/>
        </w:rPr>
        <w:t>micro(</w:t>
      </w:r>
      <w:proofErr w:type="gramEnd"/>
      <w:r w:rsidRPr="00287761">
        <w:rPr>
          <w:rFonts w:asciiTheme="majorHAnsi" w:hAnsiTheme="majorHAnsi" w:cs="IntelOne Display AR Bold"/>
          <w:sz w:val="16"/>
          <w:szCs w:val="16"/>
        </w:rPr>
        <w:t>int a, int b, float c, float d) {</w:t>
      </w:r>
    </w:p>
    <w:p w14:paraId="0677651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UCF, unordered compare flag, applicable to only NE and EQ predicates,</w:t>
      </w:r>
    </w:p>
    <w:p w14:paraId="2D6E55E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 and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w:t>
      </w:r>
    </w:p>
    <w:p w14:paraId="7CE29F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For other predicates </w:t>
      </w:r>
      <w:proofErr w:type="gramStart"/>
      <w:r w:rsidRPr="00287761">
        <w:rPr>
          <w:rFonts w:asciiTheme="majorHAnsi" w:hAnsiTheme="majorHAnsi" w:cs="IntelOne Display AR Bold"/>
          <w:sz w:val="16"/>
          <w:szCs w:val="16"/>
        </w:rPr>
        <w:t>like,  &lt;</w:t>
      </w:r>
      <w:proofErr w:type="gramEnd"/>
      <w:r w:rsidRPr="00287761">
        <w:rPr>
          <w:rFonts w:asciiTheme="majorHAnsi" w:hAnsiTheme="majorHAnsi" w:cs="IntelOne Display AR Bold"/>
          <w:sz w:val="16"/>
          <w:szCs w:val="16"/>
        </w:rPr>
        <w:t xml:space="preserve">  &gt; unordered / ordered comparison</w:t>
      </w:r>
    </w:p>
    <w:p w14:paraId="1D1601A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does not </w:t>
      </w:r>
      <w:proofErr w:type="spellStart"/>
      <w:proofErr w:type="gramStart"/>
      <w:r w:rsidRPr="00287761">
        <w:rPr>
          <w:rFonts w:asciiTheme="majorHAnsi" w:hAnsiTheme="majorHAnsi" w:cs="IntelOne Display AR Bold"/>
          <w:sz w:val="16"/>
          <w:szCs w:val="16"/>
        </w:rPr>
        <w:t>effect</w:t>
      </w:r>
      <w:proofErr w:type="spellEnd"/>
      <w:proofErr w:type="gramEnd"/>
      <w:r w:rsidRPr="00287761">
        <w:rPr>
          <w:rFonts w:asciiTheme="majorHAnsi" w:hAnsiTheme="majorHAnsi" w:cs="IntelOne Display AR Bold"/>
          <w:sz w:val="16"/>
          <w:szCs w:val="16"/>
        </w:rPr>
        <w:t xml:space="preserve"> the flag consumer, </w:t>
      </w:r>
      <w:proofErr w:type="spellStart"/>
      <w:r w:rsidRPr="00287761">
        <w:rPr>
          <w:rFonts w:asciiTheme="majorHAnsi" w:hAnsiTheme="majorHAnsi" w:cs="IntelOne Display AR Bold"/>
          <w:sz w:val="16"/>
          <w:szCs w:val="16"/>
        </w:rPr>
        <w:t>ie</w:t>
      </w:r>
      <w:proofErr w:type="spellEnd"/>
      <w:r w:rsidRPr="00287761">
        <w:rPr>
          <w:rFonts w:asciiTheme="majorHAnsi" w:hAnsiTheme="majorHAnsi" w:cs="IntelOne Display AR Bold"/>
          <w:sz w:val="16"/>
          <w:szCs w:val="16"/>
        </w:rPr>
        <w:t>. 2.0f &gt; 2.0f will set</w:t>
      </w:r>
    </w:p>
    <w:p w14:paraId="704B2DB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same flags as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&gt;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w:t>
      </w:r>
    </w:p>
    <w:p w14:paraId="0F2617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While we need special fixups for predicates where unordered and</w:t>
      </w:r>
    </w:p>
    <w:p w14:paraId="4357EF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ordered comparisons effect flags differently, i.e.</w:t>
      </w:r>
    </w:p>
    <w:p w14:paraId="1F8869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 and while 2.0f == 2.0f is true.</w:t>
      </w:r>
    </w:p>
    <w:p w14:paraId="4F38FC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c &gt;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5848446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775192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10  </w:t>
      </w:r>
      <w:proofErr w:type="spellStart"/>
      <w:r w:rsidRPr="00287761">
        <w:rPr>
          <w:rFonts w:asciiTheme="majorHAnsi" w:hAnsiTheme="majorHAnsi" w:cs="IntelOne Display AR Bold"/>
          <w:sz w:val="16"/>
          <w:szCs w:val="16"/>
        </w:rPr>
        <w:t>cmpF</w:t>
      </w:r>
      <w:proofErr w:type="gramEnd"/>
      <w:r w:rsidRPr="00287761">
        <w:rPr>
          <w:rFonts w:asciiTheme="majorHAnsi" w:hAnsiTheme="majorHAnsi" w:cs="IntelOne Display AR Bold"/>
          <w:sz w:val="16"/>
          <w:szCs w:val="16"/>
        </w:rPr>
        <w:t>_cc_reg_</w:t>
      </w:r>
      <w:proofErr w:type="gramStart"/>
      <w:r w:rsidRPr="00287761">
        <w:rPr>
          <w:rFonts w:asciiTheme="majorHAnsi" w:hAnsiTheme="majorHAnsi" w:cs="IntelOne Display AR Bold"/>
          <w:sz w:val="16"/>
          <w:szCs w:val="16"/>
        </w:rPr>
        <w:t>CF</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12 </w:t>
      </w:r>
      <w:proofErr w:type="gramStart"/>
      <w:r w:rsidRPr="00287761">
        <w:rPr>
          <w:rFonts w:asciiTheme="majorHAnsi" w:hAnsiTheme="majorHAnsi" w:cs="IntelOne Display AR Bold"/>
          <w:sz w:val="16"/>
          <w:szCs w:val="16"/>
        </w:rPr>
        <w:t>13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11 ]</w:t>
      </w:r>
      <w:proofErr w:type="gramEnd"/>
      <w:r w:rsidRPr="00287761">
        <w:rPr>
          <w:rFonts w:asciiTheme="majorHAnsi" w:hAnsiTheme="majorHAnsi" w:cs="IntelOne Display AR Bold"/>
          <w:sz w:val="16"/>
          <w:szCs w:val="16"/>
        </w:rPr>
        <w:t>]</w:t>
      </w:r>
    </w:p>
    <w:p w14:paraId="1251EE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11  </w:t>
      </w:r>
      <w:proofErr w:type="spellStart"/>
      <w:r w:rsidRPr="00287761">
        <w:rPr>
          <w:rFonts w:asciiTheme="majorHAnsi" w:hAnsiTheme="majorHAnsi" w:cs="IntelOne Display AR Bold"/>
          <w:sz w:val="16"/>
          <w:szCs w:val="16"/>
        </w:rPr>
        <w:t>cmovL</w:t>
      </w:r>
      <w:proofErr w:type="gramEnd"/>
      <w:r w:rsidRPr="00287761">
        <w:rPr>
          <w:rFonts w:asciiTheme="majorHAnsi" w:hAnsiTheme="majorHAnsi" w:cs="IntelOne Display AR Bold"/>
          <w:sz w:val="16"/>
          <w:szCs w:val="16"/>
        </w:rPr>
        <w:t>_</w:t>
      </w:r>
      <w:proofErr w:type="gramStart"/>
      <w:r w:rsidRPr="00287761">
        <w:rPr>
          <w:rFonts w:asciiTheme="majorHAnsi" w:hAnsiTheme="majorHAnsi" w:cs="IntelOne Display AR Bold"/>
          <w:sz w:val="16"/>
          <w:szCs w:val="16"/>
        </w:rPr>
        <w:t>regU</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10 14 </w:t>
      </w:r>
      <w:proofErr w:type="gramStart"/>
      <w:r w:rsidRPr="00287761">
        <w:rPr>
          <w:rFonts w:asciiTheme="majorHAnsi" w:hAnsiTheme="majorHAnsi" w:cs="IntelOne Display AR Bold"/>
          <w:sz w:val="16"/>
          <w:szCs w:val="16"/>
        </w:rPr>
        <w:t>15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be !</w:t>
      </w:r>
      <w:proofErr w:type="spellStart"/>
      <w:r w:rsidRPr="00287761">
        <w:rPr>
          <w:rFonts w:asciiTheme="majorHAnsi" w:hAnsiTheme="majorHAnsi" w:cs="IntelOne Display AR Bold"/>
          <w:sz w:val="16"/>
          <w:szCs w:val="16"/>
        </w:rPr>
        <w:t>jvms</w:t>
      </w:r>
      <w:proofErr w:type="spellEnd"/>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cmove_with_</w:t>
      </w:r>
      <w:proofErr w:type="gramStart"/>
      <w:r w:rsidRPr="00287761">
        <w:rPr>
          <w:rFonts w:asciiTheme="majorHAnsi" w:hAnsiTheme="majorHAnsi" w:cs="IntelOne Display AR Bold"/>
          <w:sz w:val="16"/>
          <w:szCs w:val="16"/>
        </w:rPr>
        <w:t>fixup</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micro @ bci:13 (line 13)</w:t>
      </w:r>
    </w:p>
    <w:p w14:paraId="6C38FF0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19C495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w:t>
      </w:r>
      <w:proofErr w:type="gramStart"/>
      <w:r w:rsidRPr="00287761">
        <w:rPr>
          <w:rFonts w:asciiTheme="majorHAnsi" w:hAnsiTheme="majorHAnsi" w:cs="IntelOne Display AR Bold"/>
          <w:sz w:val="16"/>
          <w:szCs w:val="16"/>
        </w:rPr>
        <w:t>c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43B594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81C1C4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w:t>
      </w:r>
      <w:proofErr w:type="spellStart"/>
      <w:r w:rsidRPr="00287761">
        <w:rPr>
          <w:rFonts w:asciiTheme="majorHAnsi" w:hAnsiTheme="majorHAnsi" w:cs="IntelOne Display AR Bold"/>
          <w:sz w:val="16"/>
          <w:szCs w:val="16"/>
        </w:rPr>
        <w:t>cmpF_cc_reg_</w:t>
      </w:r>
      <w:proofErr w:type="gramStart"/>
      <w:r w:rsidRPr="00287761">
        <w:rPr>
          <w:rFonts w:asciiTheme="majorHAnsi" w:hAnsiTheme="majorHAnsi" w:cs="IntelOne Display AR Bold"/>
          <w:sz w:val="16"/>
          <w:szCs w:val="16"/>
        </w:rPr>
        <w:t>CF</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11 </w:t>
      </w:r>
      <w:proofErr w:type="gramStart"/>
      <w:r w:rsidRPr="00287761">
        <w:rPr>
          <w:rFonts w:asciiTheme="majorHAnsi" w:hAnsiTheme="majorHAnsi" w:cs="IntelOne Display AR Bold"/>
          <w:sz w:val="16"/>
          <w:szCs w:val="16"/>
        </w:rPr>
        <w:t>12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w:t>
      </w:r>
      <w:proofErr w:type="gramEnd"/>
      <w:r w:rsidRPr="00287761">
        <w:rPr>
          <w:rFonts w:asciiTheme="majorHAnsi" w:hAnsiTheme="majorHAnsi" w:cs="IntelOne Display AR Bold"/>
          <w:sz w:val="16"/>
          <w:szCs w:val="16"/>
        </w:rPr>
        <w:t>]</w:t>
      </w:r>
    </w:p>
    <w:p w14:paraId="59769D2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cmovL</w:t>
      </w:r>
      <w:proofErr w:type="gramEnd"/>
      <w:r w:rsidRPr="00287761">
        <w:rPr>
          <w:rFonts w:asciiTheme="majorHAnsi" w:hAnsiTheme="majorHAnsi" w:cs="IntelOne Display AR Bold"/>
          <w:sz w:val="16"/>
          <w:szCs w:val="16"/>
        </w:rPr>
        <w:t>_regUCF2_</w:t>
      </w:r>
      <w:proofErr w:type="gramStart"/>
      <w:r w:rsidRPr="00287761">
        <w:rPr>
          <w:rFonts w:asciiTheme="majorHAnsi" w:hAnsiTheme="majorHAnsi" w:cs="IntelOne Display AR Bold"/>
          <w:sz w:val="16"/>
          <w:szCs w:val="16"/>
        </w:rPr>
        <w:t>ne  =</w:t>
      </w:r>
      <w:proofErr w:type="gramEnd"/>
      <w:r w:rsidRPr="00287761">
        <w:rPr>
          <w:rFonts w:asciiTheme="majorHAnsi" w:hAnsiTheme="majorHAnsi" w:cs="IntelOne Display AR Bold"/>
          <w:sz w:val="16"/>
          <w:szCs w:val="16"/>
        </w:rPr>
        <w:t xml:space="preserve">== _ 10 13 </w:t>
      </w:r>
      <w:proofErr w:type="gramStart"/>
      <w:r w:rsidRPr="00287761">
        <w:rPr>
          <w:rFonts w:asciiTheme="majorHAnsi" w:hAnsiTheme="majorHAnsi" w:cs="IntelOne Display AR Bold"/>
          <w:sz w:val="16"/>
          <w:szCs w:val="16"/>
        </w:rPr>
        <w:t>14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ne !</w:t>
      </w:r>
      <w:proofErr w:type="spellStart"/>
      <w:r w:rsidRPr="00287761">
        <w:rPr>
          <w:rFonts w:asciiTheme="majorHAnsi" w:hAnsiTheme="majorHAnsi" w:cs="IntelOne Display AR Bold"/>
          <w:sz w:val="16"/>
          <w:szCs w:val="16"/>
        </w:rPr>
        <w:t>jvms</w:t>
      </w:r>
      <w:proofErr w:type="spellEnd"/>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cmove_with_</w:t>
      </w:r>
      <w:proofErr w:type="gramStart"/>
      <w:r w:rsidRPr="00287761">
        <w:rPr>
          <w:rFonts w:asciiTheme="majorHAnsi" w:hAnsiTheme="majorHAnsi" w:cs="IntelOne Display AR Bold"/>
          <w:sz w:val="16"/>
          <w:szCs w:val="16"/>
        </w:rPr>
        <w:t>fixup</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micro @ bci:13 (line 18)</w:t>
      </w:r>
    </w:p>
    <w:p w14:paraId="36779937" w14:textId="77777777" w:rsidR="00287761" w:rsidRPr="00287761" w:rsidRDefault="00287761" w:rsidP="00287761">
      <w:pPr>
        <w:spacing w:after="0"/>
        <w:rPr>
          <w:rFonts w:asciiTheme="majorHAnsi" w:hAnsiTheme="majorHAnsi" w:cs="IntelOne Display AR Bold"/>
          <w:sz w:val="16"/>
          <w:szCs w:val="16"/>
        </w:rPr>
      </w:pPr>
    </w:p>
    <w:p w14:paraId="253DA7B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cmovL_regUCF2_</w:t>
      </w:r>
      <w:proofErr w:type="gramStart"/>
      <w:r w:rsidRPr="00287761">
        <w:rPr>
          <w:rFonts w:asciiTheme="majorHAnsi" w:hAnsiTheme="majorHAnsi" w:cs="IntelOne Display AR Bold"/>
          <w:sz w:val="16"/>
          <w:szCs w:val="16"/>
        </w:rPr>
        <w:t>ne(</w:t>
      </w:r>
      <w:proofErr w:type="gramEnd"/>
      <w:r w:rsidRPr="00287761">
        <w:rPr>
          <w:rFonts w:asciiTheme="majorHAnsi" w:hAnsiTheme="majorHAnsi" w:cs="IntelOne Display AR Bold"/>
          <w:sz w:val="16"/>
          <w:szCs w:val="16"/>
        </w:rPr>
        <w:t xml:space="preserve">cmpOpUCF2 cop, </w:t>
      </w:r>
      <w:proofErr w:type="spellStart"/>
      <w:r w:rsidRPr="00287761">
        <w:rPr>
          <w:rFonts w:asciiTheme="majorHAnsi" w:hAnsiTheme="majorHAnsi" w:cs="IntelOne Display AR Bold"/>
          <w:sz w:val="16"/>
          <w:szCs w:val="16"/>
        </w:rPr>
        <w:t>rFlagsRegUCF</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rRegL</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rRegL</w:t>
      </w:r>
      <w:proofErr w:type="spellEnd"/>
      <w:r w:rsidRPr="00287761">
        <w:rPr>
          <w:rFonts w:asciiTheme="majorHAnsi" w:hAnsiTheme="majorHAnsi" w:cs="IntelOne Display AR Bold"/>
          <w:sz w:val="16"/>
          <w:szCs w:val="16"/>
        </w:rPr>
        <w:t xml:space="preserve"> src) </w:t>
      </w:r>
      <w:proofErr w:type="gramStart"/>
      <w:r w:rsidRPr="00287761">
        <w:rPr>
          <w:rFonts w:asciiTheme="majorHAnsi" w:hAnsiTheme="majorHAnsi" w:cs="IntelOne Display AR Bold"/>
          <w:sz w:val="16"/>
          <w:szCs w:val="16"/>
        </w:rPr>
        <w:t>%{</w:t>
      </w:r>
      <w:proofErr w:type="gramEnd"/>
    </w:p>
    <w:p w14:paraId="49584E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predicate(</w:t>
      </w:r>
      <w:proofErr w:type="gram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UseAPX</w:t>
      </w:r>
      <w:proofErr w:type="spellEnd"/>
      <w:r w:rsidRPr="00287761">
        <w:rPr>
          <w:rFonts w:asciiTheme="majorHAnsi" w:hAnsiTheme="majorHAnsi" w:cs="IntelOne Display AR Bold"/>
          <w:sz w:val="16"/>
          <w:szCs w:val="16"/>
        </w:rPr>
        <w:t xml:space="preserve"> &amp;&amp; n-&gt;in(1)-&gt;in(1)-&gt;</w:t>
      </w:r>
      <w:proofErr w:type="spellStart"/>
      <w:r w:rsidRPr="00287761">
        <w:rPr>
          <w:rFonts w:asciiTheme="majorHAnsi" w:hAnsiTheme="majorHAnsi" w:cs="IntelOne Display AR Bold"/>
          <w:sz w:val="16"/>
          <w:szCs w:val="16"/>
        </w:rPr>
        <w:t>as_</w:t>
      </w:r>
      <w:proofErr w:type="gramStart"/>
      <w:r w:rsidRPr="00287761">
        <w:rPr>
          <w:rFonts w:asciiTheme="majorHAnsi" w:hAnsiTheme="majorHAnsi" w:cs="IntelOne Display AR Bold"/>
          <w:sz w:val="16"/>
          <w:szCs w:val="16"/>
        </w:rPr>
        <w:t>Bool</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)-&gt;_</w:t>
      </w:r>
      <w:proofErr w:type="spellStart"/>
      <w:proofErr w:type="gramStart"/>
      <w:r w:rsidRPr="00287761">
        <w:rPr>
          <w:rFonts w:asciiTheme="majorHAnsi" w:hAnsiTheme="majorHAnsi" w:cs="IntelOne Display AR Bold"/>
          <w:sz w:val="16"/>
          <w:szCs w:val="16"/>
        </w:rPr>
        <w:t>test._</w:t>
      </w:r>
      <w:proofErr w:type="gramEnd"/>
      <w:r w:rsidRPr="00287761">
        <w:rPr>
          <w:rFonts w:asciiTheme="majorHAnsi" w:hAnsiTheme="majorHAnsi" w:cs="IntelOne Display AR Bold"/>
          <w:sz w:val="16"/>
          <w:szCs w:val="16"/>
        </w:rPr>
        <w:t>test</w:t>
      </w:r>
      <w:proofErr w:type="spellEnd"/>
      <w:r w:rsidRPr="00287761">
        <w:rPr>
          <w:rFonts w:asciiTheme="majorHAnsi" w:hAnsiTheme="majorHAnsi" w:cs="IntelOne Display AR Bold"/>
          <w:sz w:val="16"/>
          <w:szCs w:val="16"/>
        </w:rPr>
        <w:t xml:space="preserve"> == </w:t>
      </w:r>
      <w:proofErr w:type="spellStart"/>
      <w:proofErr w:type="gramStart"/>
      <w:r w:rsidRPr="00287761">
        <w:rPr>
          <w:rFonts w:asciiTheme="majorHAnsi" w:hAnsiTheme="majorHAnsi" w:cs="IntelOne Display AR Bold"/>
          <w:sz w:val="16"/>
          <w:szCs w:val="16"/>
        </w:rPr>
        <w:t>BoolTest</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ne);</w:t>
      </w:r>
    </w:p>
    <w:p w14:paraId="5BD2273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match(</w:t>
      </w:r>
      <w:proofErr w:type="gramEnd"/>
      <w:r w:rsidRPr="00287761">
        <w:rPr>
          <w:rFonts w:asciiTheme="majorHAnsi" w:hAnsiTheme="majorHAnsi" w:cs="IntelOne Display AR Bold"/>
          <w:sz w:val="16"/>
          <w:szCs w:val="16"/>
        </w:rPr>
        <w:t xml:space="preserve">Set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CMoveL</w:t>
      </w:r>
      <w:proofErr w:type="spellEnd"/>
      <w:r w:rsidRPr="00287761">
        <w:rPr>
          <w:rFonts w:asciiTheme="majorHAnsi" w:hAnsiTheme="majorHAnsi" w:cs="IntelOne Display AR Bold"/>
          <w:sz w:val="16"/>
          <w:szCs w:val="16"/>
        </w:rPr>
        <w:t xml:space="preserve"> (Binary cop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(Binary dst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w:t>
      </w:r>
    </w:p>
    <w:p w14:paraId="28365DEA" w14:textId="77777777" w:rsidR="00287761" w:rsidRPr="00287761" w:rsidRDefault="00287761" w:rsidP="00287761">
      <w:pPr>
        <w:spacing w:after="0"/>
        <w:rPr>
          <w:rFonts w:asciiTheme="majorHAnsi" w:hAnsiTheme="majorHAnsi" w:cs="IntelOne Display AR Bold"/>
          <w:sz w:val="16"/>
          <w:szCs w:val="16"/>
        </w:rPr>
      </w:pPr>
    </w:p>
    <w:p w14:paraId="48BDAF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w:t>
      </w:r>
      <w:proofErr w:type="gramStart"/>
      <w:r w:rsidRPr="00287761">
        <w:rPr>
          <w:rFonts w:asciiTheme="majorHAnsi" w:hAnsiTheme="majorHAnsi" w:cs="IntelOne Display AR Bold"/>
          <w:sz w:val="16"/>
          <w:szCs w:val="16"/>
        </w:rPr>
        <w:t>cost</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200); // XXX</w:t>
      </w:r>
    </w:p>
    <w:p w14:paraId="2FF165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w:t>
      </w:r>
      <w:proofErr w:type="gramStart"/>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cmovpq</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dst, $src\n\t"</w:t>
      </w:r>
    </w:p>
    <w:p w14:paraId="5ADA7E4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cmovneq</w:t>
      </w:r>
      <w:proofErr w:type="spellEnd"/>
      <w:r w:rsidRPr="00287761">
        <w:rPr>
          <w:rFonts w:asciiTheme="majorHAnsi" w:hAnsiTheme="majorHAnsi" w:cs="IntelOne Display AR Bold"/>
          <w:sz w:val="16"/>
          <w:szCs w:val="16"/>
        </w:rPr>
        <w:t xml:space="preserve"> $dst,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 %}</w:t>
      </w:r>
    </w:p>
    <w:p w14:paraId="0B2A39D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ins_encode</w:t>
      </w:r>
      <w:proofErr w:type="spell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w:t>
      </w:r>
      <w:proofErr w:type="gramEnd"/>
    </w:p>
    <w:p w14:paraId="6DFA9A3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41FC16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7F06DEB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459A69D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ins_pipe</w:t>
      </w:r>
      <w:proofErr w:type="spell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pipe_cmov_reg</w:t>
      </w:r>
      <w:proofErr w:type="spellEnd"/>
      <w:r w:rsidRPr="00287761">
        <w:rPr>
          <w:rFonts w:asciiTheme="majorHAnsi" w:hAnsiTheme="majorHAnsi" w:cs="IntelOne Display AR Bold"/>
          <w:sz w:val="16"/>
          <w:szCs w:val="16"/>
        </w:rPr>
        <w:t>);</w:t>
      </w:r>
    </w:p>
    <w:p w14:paraId="4FDC58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463F5A" w14:textId="77777777" w:rsidR="00287761" w:rsidRPr="00287761" w:rsidRDefault="00287761" w:rsidP="00287761">
      <w:pPr>
        <w:spacing w:after="0"/>
        <w:rPr>
          <w:rFonts w:asciiTheme="majorHAnsi" w:hAnsiTheme="majorHAnsi" w:cs="IntelOne Display AR Bold"/>
          <w:sz w:val="16"/>
          <w:szCs w:val="16"/>
        </w:rPr>
      </w:pPr>
    </w:p>
    <w:p w14:paraId="48F94BF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w:t>
      </w:r>
      <w:proofErr w:type="gramStart"/>
      <w:r w:rsidRPr="00287761">
        <w:rPr>
          <w:rFonts w:asciiTheme="majorHAnsi" w:hAnsiTheme="majorHAnsi" w:cs="IntelOne Display AR Bold"/>
          <w:sz w:val="16"/>
          <w:szCs w:val="16"/>
        </w:rPr>
        <w:t>For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comparison,  since</w:t>
      </w:r>
      <w:proofErr w:type="gramEnd"/>
      <w:r w:rsidRPr="00287761">
        <w:rPr>
          <w:rFonts w:asciiTheme="majorHAnsi" w:hAnsiTheme="majorHAnsi" w:cs="IntelOne Display AR Bold"/>
          <w:sz w:val="16"/>
          <w:szCs w:val="16"/>
        </w:rPr>
        <w:t xml:space="preserve">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 hence to maintain sacrosanctity</w:t>
      </w:r>
    </w:p>
    <w:p w14:paraId="1EE42EA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flags as seen by consumer we first emit a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for parity flag as</w:t>
      </w:r>
    </w:p>
    <w:p w14:paraId="32DD9F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ordered comparison would have generated a false value here, if parity flag</w:t>
      </w:r>
    </w:p>
    <w:p w14:paraId="7B3E752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is not set this mean comparison was ordered and hence next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is based</w:t>
      </w:r>
    </w:p>
    <w:p w14:paraId="26215B52"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on NE flag settings.</w:t>
      </w:r>
    </w:p>
    <w:p w14:paraId="68B91FE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1097C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03F9C19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F85AE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cmovL</w:t>
      </w:r>
      <w:proofErr w:type="gramEnd"/>
      <w:r w:rsidRPr="00287761">
        <w:rPr>
          <w:rFonts w:asciiTheme="majorHAnsi" w:hAnsiTheme="majorHAnsi" w:cs="IntelOne Display AR Bold"/>
          <w:sz w:val="16"/>
          <w:szCs w:val="16"/>
        </w:rPr>
        <w:t>_regUCF2_</w:t>
      </w:r>
      <w:proofErr w:type="gramStart"/>
      <w:r w:rsidRPr="00287761">
        <w:rPr>
          <w:rFonts w:asciiTheme="majorHAnsi" w:hAnsiTheme="majorHAnsi" w:cs="IntelOne Display AR Bold"/>
          <w:sz w:val="16"/>
          <w:szCs w:val="16"/>
        </w:rPr>
        <w:t>ne  =</w:t>
      </w:r>
      <w:proofErr w:type="gramEnd"/>
      <w:r w:rsidRPr="00287761">
        <w:rPr>
          <w:rFonts w:asciiTheme="majorHAnsi" w:hAnsiTheme="majorHAnsi" w:cs="IntelOne Display AR Bold"/>
          <w:sz w:val="16"/>
          <w:szCs w:val="16"/>
        </w:rPr>
        <w:t xml:space="preserve">== _ 10 13 </w:t>
      </w:r>
      <w:proofErr w:type="gramStart"/>
      <w:r w:rsidRPr="00287761">
        <w:rPr>
          <w:rFonts w:asciiTheme="majorHAnsi" w:hAnsiTheme="majorHAnsi" w:cs="IntelOne Display AR Bold"/>
          <w:sz w:val="16"/>
          <w:szCs w:val="16"/>
        </w:rPr>
        <w:t>14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ne !</w:t>
      </w:r>
      <w:proofErr w:type="spellStart"/>
      <w:r w:rsidRPr="00287761">
        <w:rPr>
          <w:rFonts w:asciiTheme="majorHAnsi" w:hAnsiTheme="majorHAnsi" w:cs="IntelOne Display AR Bold"/>
          <w:sz w:val="16"/>
          <w:szCs w:val="16"/>
        </w:rPr>
        <w:t>jvms</w:t>
      </w:r>
      <w:proofErr w:type="spellEnd"/>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cmove_with_</w:t>
      </w:r>
      <w:proofErr w:type="gramStart"/>
      <w:r w:rsidRPr="00287761">
        <w:rPr>
          <w:rFonts w:asciiTheme="majorHAnsi" w:hAnsiTheme="majorHAnsi" w:cs="IntelOne Display AR Bold"/>
          <w:sz w:val="16"/>
          <w:szCs w:val="16"/>
        </w:rPr>
        <w:t>fixup</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micro @ bci:13 (line 43)</w:t>
      </w:r>
    </w:p>
    <w:p w14:paraId="667318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10  </w:t>
      </w:r>
      <w:proofErr w:type="spellStart"/>
      <w:r w:rsidRPr="00287761">
        <w:rPr>
          <w:rFonts w:asciiTheme="majorHAnsi" w:hAnsiTheme="majorHAnsi" w:cs="IntelOne Display AR Bold"/>
          <w:sz w:val="16"/>
          <w:szCs w:val="16"/>
        </w:rPr>
        <w:t>cmpF</w:t>
      </w:r>
      <w:proofErr w:type="gramEnd"/>
      <w:r w:rsidRPr="00287761">
        <w:rPr>
          <w:rFonts w:asciiTheme="majorHAnsi" w:hAnsiTheme="majorHAnsi" w:cs="IntelOne Display AR Bold"/>
          <w:sz w:val="16"/>
          <w:szCs w:val="16"/>
        </w:rPr>
        <w:t>_cc_reg_</w:t>
      </w:r>
      <w:proofErr w:type="gramStart"/>
      <w:r w:rsidRPr="00287761">
        <w:rPr>
          <w:rFonts w:asciiTheme="majorHAnsi" w:hAnsiTheme="majorHAnsi" w:cs="IntelOne Display AR Bold"/>
          <w:sz w:val="16"/>
          <w:szCs w:val="16"/>
        </w:rPr>
        <w:t>CF</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11 </w:t>
      </w:r>
      <w:proofErr w:type="gramStart"/>
      <w:r w:rsidRPr="00287761">
        <w:rPr>
          <w:rFonts w:asciiTheme="majorHAnsi" w:hAnsiTheme="majorHAnsi" w:cs="IntelOne Display AR Bold"/>
          <w:sz w:val="16"/>
          <w:szCs w:val="16"/>
        </w:rPr>
        <w:t>12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w:t>
      </w:r>
      <w:proofErr w:type="gramEnd"/>
      <w:r w:rsidRPr="00287761">
        <w:rPr>
          <w:rFonts w:asciiTheme="majorHAnsi" w:hAnsiTheme="majorHAnsi" w:cs="IntelOne Display AR Bold"/>
          <w:sz w:val="16"/>
          <w:szCs w:val="16"/>
        </w:rPr>
        <w:t>]</w:t>
      </w:r>
    </w:p>
    <w:p w14:paraId="688EB9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&lt;= operator,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&lt;=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indeed false and we don't need any special fixup like == </w:t>
      </w:r>
      <w:proofErr w:type="gramStart"/>
      <w:r w:rsidRPr="00287761">
        <w:rPr>
          <w:rFonts w:asciiTheme="majorHAnsi" w:hAnsiTheme="majorHAnsi" w:cs="IntelOne Display AR Bold"/>
          <w:sz w:val="16"/>
          <w:szCs w:val="16"/>
        </w:rPr>
        <w:t>or !</w:t>
      </w:r>
      <w:proofErr w:type="gramEnd"/>
      <w:r w:rsidRPr="00287761">
        <w:rPr>
          <w:rFonts w:asciiTheme="majorHAnsi" w:hAnsiTheme="majorHAnsi" w:cs="IntelOne Display AR Bold"/>
          <w:sz w:val="16"/>
          <w:szCs w:val="16"/>
        </w:rPr>
        <w:t>=</w:t>
      </w:r>
    </w:p>
    <w:p w14:paraId="466D23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where result </w:t>
      </w:r>
      <w:proofErr w:type="gramStart"/>
      <w:r w:rsidRPr="00287761">
        <w:rPr>
          <w:rFonts w:asciiTheme="majorHAnsi" w:hAnsiTheme="majorHAnsi" w:cs="IntelOne Display AR Bold"/>
          <w:sz w:val="16"/>
          <w:szCs w:val="16"/>
        </w:rPr>
        <w:t>are</w:t>
      </w:r>
      <w:proofErr w:type="gramEnd"/>
      <w:r w:rsidRPr="00287761">
        <w:rPr>
          <w:rFonts w:asciiTheme="majorHAnsi" w:hAnsiTheme="majorHAnsi" w:cs="IntelOne Display AR Bold"/>
          <w:sz w:val="16"/>
          <w:szCs w:val="16"/>
        </w:rPr>
        <w:t xml:space="preserve"> flipped and counter intuitive i.e.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 and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w:t>
      </w:r>
    </w:p>
    <w:p w14:paraId="63F224D6" w14:textId="77777777" w:rsidR="00287761" w:rsidRPr="00287761" w:rsidRDefault="00287761" w:rsidP="00287761">
      <w:pPr>
        <w:spacing w:after="0"/>
        <w:rPr>
          <w:rFonts w:asciiTheme="majorHAnsi" w:hAnsiTheme="majorHAnsi" w:cs="IntelOne Display AR Bold"/>
          <w:sz w:val="16"/>
          <w:szCs w:val="16"/>
        </w:rPr>
      </w:pPr>
    </w:p>
    <w:p w14:paraId="5B7C0A3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UNORDERED: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111;</w:t>
      </w:r>
    </w:p>
    <w:p w14:paraId="40A0F67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GREATER_THAN: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000;</w:t>
      </w:r>
    </w:p>
    <w:p w14:paraId="7A1AF65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LESS_THAN: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001;</w:t>
      </w:r>
    </w:p>
    <w:p w14:paraId="77691E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100;</w:t>
      </w:r>
    </w:p>
    <w:p w14:paraId="16BC60E4" w14:textId="77777777" w:rsidR="00287761" w:rsidRPr="00287761" w:rsidRDefault="00287761" w:rsidP="00287761">
      <w:pPr>
        <w:spacing w:after="0"/>
        <w:rPr>
          <w:rFonts w:asciiTheme="majorHAnsi" w:hAnsiTheme="majorHAnsi" w:cs="IntelOne Display AR Bold"/>
          <w:sz w:val="16"/>
          <w:szCs w:val="16"/>
        </w:rPr>
      </w:pPr>
    </w:p>
    <w:p w14:paraId="53DDDA7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To execute a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predicate must be true, for equality operator ==, since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0113576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predicate will be false for these values and conditional move should not be executed</w:t>
      </w:r>
    </w:p>
    <w:p w14:paraId="5E0C1501" w14:textId="77777777" w:rsidR="00287761" w:rsidRPr="00D7030D"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r w:rsidRPr="00D7030D">
        <w:rPr>
          <w:rFonts w:asciiTheme="majorHAnsi" w:hAnsiTheme="majorHAnsi" w:cs="IntelOne Display AR Bold"/>
          <w:sz w:val="16"/>
          <w:szCs w:val="16"/>
          <w:highlight w:val="yellow"/>
        </w:rPr>
        <w:t xml:space="preserve">We cannot check for </w:t>
      </w:r>
      <w:proofErr w:type="spellStart"/>
      <w:r w:rsidRPr="00D7030D">
        <w:rPr>
          <w:rFonts w:asciiTheme="majorHAnsi" w:hAnsiTheme="majorHAnsi" w:cs="IntelOne Display AR Bold"/>
          <w:sz w:val="16"/>
          <w:szCs w:val="16"/>
          <w:highlight w:val="yellow"/>
        </w:rPr>
        <w:t>noParity</w:t>
      </w:r>
      <w:proofErr w:type="spellEnd"/>
      <w:r w:rsidRPr="00D7030D">
        <w:rPr>
          <w:rFonts w:asciiTheme="majorHAnsi" w:hAnsiTheme="majorHAnsi" w:cs="IntelOne Display AR Bold"/>
          <w:sz w:val="16"/>
          <w:szCs w:val="16"/>
          <w:highlight w:val="yellow"/>
        </w:rPr>
        <w:t xml:space="preserve"> to detect this condition as parity is not set for GT, LT and EQ</w:t>
      </w:r>
    </w:p>
    <w:p w14:paraId="108EAF5E" w14:textId="77777777"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case also.</w:t>
      </w:r>
    </w:p>
    <w:p w14:paraId="4CEA6C95" w14:textId="0E8D6B5A"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Hence, </w:t>
      </w:r>
      <w:r w:rsidR="003D4E51">
        <w:rPr>
          <w:rFonts w:asciiTheme="majorHAnsi" w:hAnsiTheme="majorHAnsi" w:cs="IntelOne Display AR Bold"/>
          <w:sz w:val="16"/>
          <w:szCs w:val="16"/>
          <w:highlight w:val="yellow"/>
        </w:rPr>
        <w:t xml:space="preserve">the </w:t>
      </w:r>
      <w:r w:rsidRPr="00D7030D">
        <w:rPr>
          <w:rFonts w:asciiTheme="majorHAnsi" w:hAnsiTheme="majorHAnsi" w:cs="IntelOne Display AR Bold"/>
          <w:sz w:val="16"/>
          <w:szCs w:val="16"/>
          <w:highlight w:val="yellow"/>
        </w:rPr>
        <w:t xml:space="preserve">following is incorrect floating equality comparison logic, since for </w:t>
      </w:r>
      <w:r w:rsidR="003D4E51">
        <w:rPr>
          <w:rFonts w:asciiTheme="majorHAnsi" w:hAnsiTheme="majorHAnsi" w:cs="IntelOne Display AR Bold"/>
          <w:sz w:val="16"/>
          <w:szCs w:val="16"/>
          <w:highlight w:val="yellow"/>
        </w:rPr>
        <w:t>non-equal</w:t>
      </w:r>
      <w:r w:rsidRPr="00D7030D">
        <w:rPr>
          <w:rFonts w:asciiTheme="majorHAnsi" w:hAnsiTheme="majorHAnsi" w:cs="IntelOne Display AR Bold"/>
          <w:sz w:val="16"/>
          <w:szCs w:val="16"/>
          <w:highlight w:val="yellow"/>
        </w:rPr>
        <w:t xml:space="preserve"> non-nan</w:t>
      </w:r>
    </w:p>
    <w:p w14:paraId="58547C40" w14:textId="6184D7C7" w:rsidR="00287761" w:rsidRPr="00287761" w:rsidRDefault="00287761" w:rsidP="00287761">
      <w:pPr>
        <w:spacing w:after="0"/>
        <w:rPr>
          <w:rFonts w:asciiTheme="majorHAnsi" w:hAnsiTheme="majorHAnsi" w:cs="IntelOne Display AR Bold"/>
          <w:sz w:val="16"/>
          <w:szCs w:val="16"/>
        </w:rPr>
      </w:pPr>
      <w:r w:rsidRPr="00D7030D">
        <w:rPr>
          <w:rFonts w:asciiTheme="majorHAnsi" w:hAnsiTheme="majorHAnsi" w:cs="IntelOne Display AR Bold"/>
          <w:sz w:val="16"/>
          <w:szCs w:val="16"/>
          <w:highlight w:val="yellow"/>
        </w:rPr>
        <w:t xml:space="preserve">          </w:t>
      </w:r>
      <w:proofErr w:type="gramStart"/>
      <w:r w:rsidR="003D4E51" w:rsidRPr="00D7030D">
        <w:rPr>
          <w:rFonts w:asciiTheme="majorHAnsi" w:hAnsiTheme="majorHAnsi" w:cs="IntelOne Display AR Bold"/>
          <w:sz w:val="16"/>
          <w:szCs w:val="16"/>
          <w:highlight w:val="yellow"/>
        </w:rPr>
        <w:t>V</w:t>
      </w:r>
      <w:r w:rsidRPr="00D7030D">
        <w:rPr>
          <w:rFonts w:asciiTheme="majorHAnsi" w:hAnsiTheme="majorHAnsi" w:cs="IntelOne Display AR Bold"/>
          <w:sz w:val="16"/>
          <w:szCs w:val="16"/>
          <w:highlight w:val="yellow"/>
        </w:rPr>
        <w:t>alues</w:t>
      </w:r>
      <w:r w:rsidR="003D4E51">
        <w:rPr>
          <w:rFonts w:asciiTheme="majorHAnsi" w:hAnsiTheme="majorHAnsi" w:cs="IntelOne Display AR Bold"/>
          <w:sz w:val="16"/>
          <w:szCs w:val="16"/>
          <w:highlight w:val="yellow"/>
        </w:rPr>
        <w:t xml:space="preserve"> </w:t>
      </w:r>
      <w:r w:rsidRPr="00D7030D">
        <w:rPr>
          <w:rFonts w:asciiTheme="majorHAnsi" w:hAnsiTheme="majorHAnsi" w:cs="IntelOne Display AR Bold"/>
          <w:sz w:val="16"/>
          <w:szCs w:val="16"/>
          <w:highlight w:val="yellow"/>
        </w:rPr>
        <w:t xml:space="preserve"> we</w:t>
      </w:r>
      <w:proofErr w:type="gramEnd"/>
      <w:r w:rsidRPr="00D7030D">
        <w:rPr>
          <w:rFonts w:asciiTheme="majorHAnsi" w:hAnsiTheme="majorHAnsi" w:cs="IntelOne Display AR Bold"/>
          <w:sz w:val="16"/>
          <w:szCs w:val="16"/>
          <w:highlight w:val="yellow"/>
        </w:rPr>
        <w:t xml:space="preserve"> may incorrectly update </w:t>
      </w:r>
      <w:proofErr w:type="spellStart"/>
      <w:r w:rsidRPr="00D7030D">
        <w:rPr>
          <w:rFonts w:asciiTheme="majorHAnsi" w:hAnsiTheme="majorHAnsi" w:cs="IntelOne Display AR Bold"/>
          <w:sz w:val="16"/>
          <w:szCs w:val="16"/>
          <w:highlight w:val="yellow"/>
        </w:rPr>
        <w:t>dst</w:t>
      </w:r>
      <w:proofErr w:type="spellEnd"/>
      <w:r w:rsidRPr="00D7030D">
        <w:rPr>
          <w:rFonts w:asciiTheme="majorHAnsi" w:hAnsiTheme="majorHAnsi" w:cs="IntelOne Display AR Bold"/>
          <w:sz w:val="16"/>
          <w:szCs w:val="16"/>
          <w:highlight w:val="yellow"/>
        </w:rPr>
        <w:t>.</w:t>
      </w:r>
    </w:p>
    <w:p w14:paraId="3C2F81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 false) {</w:t>
      </w:r>
    </w:p>
    <w:p w14:paraId="057CC5E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 src</w:t>
      </w:r>
    </w:p>
    <w:p w14:paraId="1EC17EE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if (</w:t>
      </w:r>
      <w:proofErr w:type="spellStart"/>
      <w:r w:rsidRPr="00287761">
        <w:rPr>
          <w:rFonts w:asciiTheme="majorHAnsi" w:hAnsiTheme="majorHAnsi" w:cs="IntelOne Display AR Bold"/>
          <w:sz w:val="16"/>
          <w:szCs w:val="16"/>
        </w:rPr>
        <w:t>zf</w:t>
      </w:r>
      <w:proofErr w:type="spellEnd"/>
      <w:r w:rsidRPr="00287761">
        <w:rPr>
          <w:rFonts w:asciiTheme="majorHAnsi" w:hAnsiTheme="majorHAnsi" w:cs="IntelOne Display AR Bold"/>
          <w:sz w:val="16"/>
          <w:szCs w:val="16"/>
        </w:rPr>
        <w:t xml:space="preserve"> == true) {</w:t>
      </w:r>
    </w:p>
    <w:p w14:paraId="002EE03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 dst</w:t>
      </w:r>
    </w:p>
    <w:p w14:paraId="215BF4C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FCA0727" w14:textId="77777777" w:rsidR="00287761" w:rsidRPr="00287761" w:rsidRDefault="00287761" w:rsidP="00287761">
      <w:pPr>
        <w:spacing w:after="0"/>
        <w:rPr>
          <w:rFonts w:asciiTheme="majorHAnsi" w:hAnsiTheme="majorHAnsi" w:cs="IntelOne Display AR Bold"/>
          <w:sz w:val="16"/>
          <w:szCs w:val="16"/>
        </w:rPr>
      </w:pPr>
    </w:p>
    <w:p w14:paraId="6481465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Equality comparison involving at least one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will always be false irrespective of operand flipping.</w:t>
      </w:r>
    </w:p>
    <w:p w14:paraId="4E75973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Similarly, equality comparison involving </w:t>
      </w:r>
      <w:proofErr w:type="gramStart"/>
      <w:r w:rsidRPr="00287761">
        <w:rPr>
          <w:rFonts w:asciiTheme="majorHAnsi" w:hAnsiTheme="majorHAnsi" w:cs="IntelOne Display AR Bold"/>
          <w:sz w:val="16"/>
          <w:szCs w:val="16"/>
        </w:rPr>
        <w:t>non NAN</w:t>
      </w:r>
      <w:proofErr w:type="gramEnd"/>
      <w:r w:rsidRPr="00287761">
        <w:rPr>
          <w:rFonts w:asciiTheme="majorHAnsi" w:hAnsiTheme="majorHAnsi" w:cs="IntelOne Display AR Bold"/>
          <w:sz w:val="16"/>
          <w:szCs w:val="16"/>
        </w:rPr>
        <w:t xml:space="preserve"> equal values will always be true irrespective of operand flipping.</w:t>
      </w:r>
    </w:p>
    <w:p w14:paraId="1037A1C8" w14:textId="77777777" w:rsidR="00287761" w:rsidRPr="00287761" w:rsidRDefault="00287761" w:rsidP="00287761">
      <w:pPr>
        <w:spacing w:after="0"/>
        <w:rPr>
          <w:rFonts w:asciiTheme="majorHAnsi" w:hAnsiTheme="majorHAnsi" w:cs="IntelOne Display AR Bold"/>
          <w:sz w:val="16"/>
          <w:szCs w:val="16"/>
        </w:rPr>
      </w:pPr>
    </w:p>
    <w:p w14:paraId="414625FC" w14:textId="77777777" w:rsidR="00287761" w:rsidRPr="00287761" w:rsidRDefault="00287761" w:rsidP="00287761">
      <w:pPr>
        <w:spacing w:after="0"/>
        <w:rPr>
          <w:rFonts w:asciiTheme="majorHAnsi" w:hAnsiTheme="majorHAnsi" w:cs="IntelOne Display AR Bold"/>
          <w:sz w:val="16"/>
          <w:szCs w:val="16"/>
        </w:rPr>
      </w:pPr>
    </w:p>
    <w:p w14:paraId="3B2C14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Instruction sequence of following existing patten will enforce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when parity flag is set, i.e. if any</w:t>
      </w:r>
    </w:p>
    <w:p w14:paraId="251993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the operand is a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value, which is incorrect.</w:t>
      </w:r>
    </w:p>
    <w:p w14:paraId="612F70BF" w14:textId="77777777" w:rsidR="00287761" w:rsidRPr="00287761" w:rsidRDefault="00287761" w:rsidP="00287761">
      <w:pPr>
        <w:spacing w:after="0"/>
        <w:rPr>
          <w:rFonts w:asciiTheme="majorHAnsi" w:hAnsiTheme="majorHAnsi" w:cs="IntelOne Display AR Bold"/>
          <w:sz w:val="16"/>
          <w:szCs w:val="16"/>
        </w:rPr>
      </w:pPr>
    </w:p>
    <w:p w14:paraId="74053BF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w:t>
      </w:r>
      <w:proofErr w:type="gramStart"/>
      <w:r w:rsidRPr="00287761">
        <w:rPr>
          <w:rFonts w:asciiTheme="majorHAnsi" w:hAnsiTheme="majorHAnsi" w:cs="IntelOne Display AR Bold"/>
          <w:sz w:val="16"/>
          <w:szCs w:val="16"/>
        </w:rPr>
        <w:t>= !</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x !</w:t>
      </w:r>
      <w:proofErr w:type="gramEnd"/>
      <w:r w:rsidRPr="00287761">
        <w:rPr>
          <w:rFonts w:asciiTheme="majorHAnsi" w:hAnsiTheme="majorHAnsi" w:cs="IntelOne Display AR Bold"/>
          <w:sz w:val="16"/>
          <w:szCs w:val="16"/>
        </w:rPr>
        <w:t>= y), we can flip the sense of the test by flipping the</w:t>
      </w:r>
    </w:p>
    <w:p w14:paraId="07DA07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inputs of the </w:t>
      </w:r>
      <w:proofErr w:type="spellStart"/>
      <w:r w:rsidRPr="00287761">
        <w:rPr>
          <w:rFonts w:asciiTheme="majorHAnsi" w:hAnsiTheme="majorHAnsi" w:cs="IntelOne Display AR Bold"/>
          <w:sz w:val="16"/>
          <w:szCs w:val="16"/>
        </w:rPr>
        <w:t>CMove</w:t>
      </w:r>
      <w:proofErr w:type="spellEnd"/>
    </w:p>
    <w:p w14:paraId="525B261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cmovI_regUCF2_</w:t>
      </w:r>
      <w:proofErr w:type="gramStart"/>
      <w:r w:rsidRPr="00287761">
        <w:rPr>
          <w:rFonts w:asciiTheme="majorHAnsi" w:hAnsiTheme="majorHAnsi" w:cs="IntelOne Display AR Bold"/>
          <w:sz w:val="16"/>
          <w:szCs w:val="16"/>
        </w:rPr>
        <w:t>eq(</w:t>
      </w:r>
      <w:proofErr w:type="gramEnd"/>
      <w:r w:rsidRPr="00287761">
        <w:rPr>
          <w:rFonts w:asciiTheme="majorHAnsi" w:hAnsiTheme="majorHAnsi" w:cs="IntelOne Display AR Bold"/>
          <w:sz w:val="16"/>
          <w:szCs w:val="16"/>
        </w:rPr>
        <w:t xml:space="preserve">cmpOpUCF2 cop, </w:t>
      </w:r>
      <w:proofErr w:type="spellStart"/>
      <w:r w:rsidRPr="00287761">
        <w:rPr>
          <w:rFonts w:asciiTheme="majorHAnsi" w:hAnsiTheme="majorHAnsi" w:cs="IntelOne Display AR Bold"/>
          <w:sz w:val="16"/>
          <w:szCs w:val="16"/>
        </w:rPr>
        <w:t>rFlagsRegUCF</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rRegI</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rRegI</w:t>
      </w:r>
      <w:proofErr w:type="spellEnd"/>
      <w:r w:rsidRPr="00287761">
        <w:rPr>
          <w:rFonts w:asciiTheme="majorHAnsi" w:hAnsiTheme="majorHAnsi" w:cs="IntelOne Display AR Bold"/>
          <w:sz w:val="16"/>
          <w:szCs w:val="16"/>
        </w:rPr>
        <w:t xml:space="preserve"> src) </w:t>
      </w:r>
      <w:proofErr w:type="gramStart"/>
      <w:r w:rsidRPr="00287761">
        <w:rPr>
          <w:rFonts w:asciiTheme="majorHAnsi" w:hAnsiTheme="majorHAnsi" w:cs="IntelOne Display AR Bold"/>
          <w:sz w:val="16"/>
          <w:szCs w:val="16"/>
        </w:rPr>
        <w:t>%{</w:t>
      </w:r>
      <w:proofErr w:type="gramEnd"/>
    </w:p>
    <w:p w14:paraId="0DD0AC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predicate(</w:t>
      </w:r>
      <w:proofErr w:type="gram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UseAPX</w:t>
      </w:r>
      <w:proofErr w:type="spellEnd"/>
      <w:r w:rsidRPr="00287761">
        <w:rPr>
          <w:rFonts w:asciiTheme="majorHAnsi" w:hAnsiTheme="majorHAnsi" w:cs="IntelOne Display AR Bold"/>
          <w:sz w:val="16"/>
          <w:szCs w:val="16"/>
        </w:rPr>
        <w:t xml:space="preserve"> &amp;&amp; n-&gt;in(1)-&gt;in(1)-&gt;</w:t>
      </w:r>
      <w:proofErr w:type="spellStart"/>
      <w:r w:rsidRPr="00287761">
        <w:rPr>
          <w:rFonts w:asciiTheme="majorHAnsi" w:hAnsiTheme="majorHAnsi" w:cs="IntelOne Display AR Bold"/>
          <w:sz w:val="16"/>
          <w:szCs w:val="16"/>
        </w:rPr>
        <w:t>as_</w:t>
      </w:r>
      <w:proofErr w:type="gramStart"/>
      <w:r w:rsidRPr="00287761">
        <w:rPr>
          <w:rFonts w:asciiTheme="majorHAnsi" w:hAnsiTheme="majorHAnsi" w:cs="IntelOne Display AR Bold"/>
          <w:sz w:val="16"/>
          <w:szCs w:val="16"/>
        </w:rPr>
        <w:t>Bool</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)-&gt;_</w:t>
      </w:r>
      <w:proofErr w:type="spellStart"/>
      <w:proofErr w:type="gramStart"/>
      <w:r w:rsidRPr="00287761">
        <w:rPr>
          <w:rFonts w:asciiTheme="majorHAnsi" w:hAnsiTheme="majorHAnsi" w:cs="IntelOne Display AR Bold"/>
          <w:sz w:val="16"/>
          <w:szCs w:val="16"/>
        </w:rPr>
        <w:t>test._</w:t>
      </w:r>
      <w:proofErr w:type="gramEnd"/>
      <w:r w:rsidRPr="00287761">
        <w:rPr>
          <w:rFonts w:asciiTheme="majorHAnsi" w:hAnsiTheme="majorHAnsi" w:cs="IntelOne Display AR Bold"/>
          <w:sz w:val="16"/>
          <w:szCs w:val="16"/>
        </w:rPr>
        <w:t>test</w:t>
      </w:r>
      <w:proofErr w:type="spellEnd"/>
      <w:r w:rsidRPr="00287761">
        <w:rPr>
          <w:rFonts w:asciiTheme="majorHAnsi" w:hAnsiTheme="majorHAnsi" w:cs="IntelOne Display AR Bold"/>
          <w:sz w:val="16"/>
          <w:szCs w:val="16"/>
        </w:rPr>
        <w:t xml:space="preserve"> == </w:t>
      </w:r>
      <w:proofErr w:type="spellStart"/>
      <w:proofErr w:type="gramStart"/>
      <w:r w:rsidRPr="00287761">
        <w:rPr>
          <w:rFonts w:asciiTheme="majorHAnsi" w:hAnsiTheme="majorHAnsi" w:cs="IntelOne Display AR Bold"/>
          <w:sz w:val="16"/>
          <w:szCs w:val="16"/>
        </w:rPr>
        <w:t>BoolTest</w:t>
      </w:r>
      <w:proofErr w:type="spellEnd"/>
      <w:r w:rsidRPr="00287761">
        <w:rPr>
          <w:rFonts w:asciiTheme="majorHAnsi" w:hAnsiTheme="majorHAnsi" w:cs="IntelOne Display AR Bold"/>
          <w:sz w:val="16"/>
          <w:szCs w:val="16"/>
        </w:rPr>
        <w:t>::</w:t>
      </w:r>
      <w:proofErr w:type="spellStart"/>
      <w:proofErr w:type="gramEnd"/>
      <w:r w:rsidRPr="00287761">
        <w:rPr>
          <w:rFonts w:asciiTheme="majorHAnsi" w:hAnsiTheme="majorHAnsi" w:cs="IntelOne Display AR Bold"/>
          <w:sz w:val="16"/>
          <w:szCs w:val="16"/>
        </w:rPr>
        <w:t>eq</w:t>
      </w:r>
      <w:proofErr w:type="spellEnd"/>
      <w:r w:rsidRPr="00287761">
        <w:rPr>
          <w:rFonts w:asciiTheme="majorHAnsi" w:hAnsiTheme="majorHAnsi" w:cs="IntelOne Display AR Bold"/>
          <w:sz w:val="16"/>
          <w:szCs w:val="16"/>
        </w:rPr>
        <w:t>);</w:t>
      </w:r>
    </w:p>
    <w:p w14:paraId="19739F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match(</w:t>
      </w:r>
      <w:proofErr w:type="gramEnd"/>
      <w:r w:rsidRPr="00287761">
        <w:rPr>
          <w:rFonts w:asciiTheme="majorHAnsi" w:hAnsiTheme="majorHAnsi" w:cs="IntelOne Display AR Bold"/>
          <w:sz w:val="16"/>
          <w:szCs w:val="16"/>
        </w:rPr>
        <w:t xml:space="preserve">Set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CMoveI</w:t>
      </w:r>
      <w:proofErr w:type="spellEnd"/>
      <w:r w:rsidRPr="00287761">
        <w:rPr>
          <w:rFonts w:asciiTheme="majorHAnsi" w:hAnsiTheme="majorHAnsi" w:cs="IntelOne Display AR Bold"/>
          <w:sz w:val="16"/>
          <w:szCs w:val="16"/>
        </w:rPr>
        <w:t xml:space="preserve"> (Binary cop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(Binary src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w:t>
      </w:r>
    </w:p>
    <w:p w14:paraId="03B30E50" w14:textId="77777777" w:rsidR="00287761" w:rsidRPr="00287761" w:rsidRDefault="00287761" w:rsidP="00287761">
      <w:pPr>
        <w:spacing w:after="0"/>
        <w:rPr>
          <w:rFonts w:asciiTheme="majorHAnsi" w:hAnsiTheme="majorHAnsi" w:cs="IntelOne Display AR Bold"/>
          <w:sz w:val="16"/>
          <w:szCs w:val="16"/>
        </w:rPr>
      </w:pPr>
    </w:p>
    <w:p w14:paraId="0738D58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w:t>
      </w:r>
      <w:proofErr w:type="gramStart"/>
      <w:r w:rsidRPr="00287761">
        <w:rPr>
          <w:rFonts w:asciiTheme="majorHAnsi" w:hAnsiTheme="majorHAnsi" w:cs="IntelOne Display AR Bold"/>
          <w:sz w:val="16"/>
          <w:szCs w:val="16"/>
        </w:rPr>
        <w:t>cost</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200); // XXX</w:t>
      </w:r>
    </w:p>
    <w:p w14:paraId="2A6453F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w:t>
      </w:r>
      <w:proofErr w:type="gramStart"/>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cmovpl</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dst, $src\n\t"</w:t>
      </w:r>
    </w:p>
    <w:p w14:paraId="65F50B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cmovnel</w:t>
      </w:r>
      <w:proofErr w:type="spellEnd"/>
      <w:r w:rsidRPr="00287761">
        <w:rPr>
          <w:rFonts w:asciiTheme="majorHAnsi" w:hAnsiTheme="majorHAnsi" w:cs="IntelOne Display AR Bold"/>
          <w:sz w:val="16"/>
          <w:szCs w:val="16"/>
        </w:rPr>
        <w:t xml:space="preserve"> $dst,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 %}</w:t>
      </w:r>
    </w:p>
    <w:p w14:paraId="04C194D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ins_encode</w:t>
      </w:r>
      <w:proofErr w:type="spell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w:t>
      </w:r>
      <w:proofErr w:type="gramEnd"/>
    </w:p>
    <w:p w14:paraId="11782D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4A6960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4796AA9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A1C255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ins_pipe</w:t>
      </w:r>
      <w:proofErr w:type="spell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pipe_cmov_reg</w:t>
      </w:r>
      <w:proofErr w:type="spellEnd"/>
      <w:r w:rsidRPr="00287761">
        <w:rPr>
          <w:rFonts w:asciiTheme="majorHAnsi" w:hAnsiTheme="majorHAnsi" w:cs="IntelOne Display AR Bold"/>
          <w:sz w:val="16"/>
          <w:szCs w:val="16"/>
        </w:rPr>
        <w:t>);</w:t>
      </w:r>
    </w:p>
    <w:p w14:paraId="24D198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7DEF538" w14:textId="77777777" w:rsidR="00287761" w:rsidRPr="00287761" w:rsidRDefault="00287761" w:rsidP="00287761">
      <w:pPr>
        <w:spacing w:after="0"/>
        <w:rPr>
          <w:rFonts w:asciiTheme="majorHAnsi" w:hAnsiTheme="majorHAnsi" w:cs="IntelOne Display AR Bold"/>
          <w:sz w:val="16"/>
          <w:szCs w:val="16"/>
        </w:rPr>
      </w:pPr>
    </w:p>
    <w:p w14:paraId="5F72208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Because we always flip the comparison predicate to a canonical form during parsing, hence </w:t>
      </w:r>
      <w:proofErr w:type="spellStart"/>
      <w:r w:rsidRPr="00287761">
        <w:rPr>
          <w:rFonts w:asciiTheme="majorHAnsi" w:hAnsiTheme="majorHAnsi" w:cs="IntelOne Display AR Bold"/>
          <w:sz w:val="16"/>
          <w:szCs w:val="16"/>
        </w:rPr>
        <w:t>eq</w:t>
      </w:r>
      <w:proofErr w:type="spellEnd"/>
      <w:r w:rsidRPr="00287761">
        <w:rPr>
          <w:rFonts w:asciiTheme="majorHAnsi" w:hAnsiTheme="majorHAnsi" w:cs="IntelOne Display AR Bold"/>
          <w:sz w:val="16"/>
          <w:szCs w:val="16"/>
        </w:rPr>
        <w:t xml:space="preserve"> becomes </w:t>
      </w:r>
      <w:proofErr w:type="spellStart"/>
      <w:r w:rsidRPr="00287761">
        <w:rPr>
          <w:rFonts w:asciiTheme="majorHAnsi" w:hAnsiTheme="majorHAnsi" w:cs="IntelOne Display AR Bold"/>
          <w:sz w:val="16"/>
          <w:szCs w:val="16"/>
        </w:rPr>
        <w:t>neq</w:t>
      </w:r>
      <w:proofErr w:type="spellEnd"/>
      <w:r w:rsidRPr="00287761">
        <w:rPr>
          <w:rFonts w:asciiTheme="majorHAnsi" w:hAnsiTheme="majorHAnsi" w:cs="IntelOne Display AR Bold"/>
          <w:sz w:val="16"/>
          <w:szCs w:val="16"/>
        </w:rPr>
        <w:t>.</w:t>
      </w:r>
    </w:p>
    <w:p w14:paraId="385714A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Negating the predicate involves flipping the true and false control path edges since condition is now</w:t>
      </w:r>
    </w:p>
    <w:p w14:paraId="7FBFAE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reversed.</w:t>
      </w:r>
    </w:p>
    <w:p w14:paraId="77960C95" w14:textId="77777777" w:rsidR="00287761" w:rsidRPr="00287761" w:rsidRDefault="00287761" w:rsidP="00287761">
      <w:pPr>
        <w:spacing w:after="0"/>
        <w:rPr>
          <w:rFonts w:asciiTheme="majorHAnsi" w:hAnsiTheme="majorHAnsi" w:cs="IntelOne Display AR Bold"/>
          <w:sz w:val="16"/>
          <w:szCs w:val="16"/>
        </w:rPr>
      </w:pPr>
    </w:p>
    <w:p w14:paraId="526DB73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following transformations are equivalent.</w:t>
      </w:r>
    </w:p>
    <w:p w14:paraId="561AF2BA" w14:textId="77777777" w:rsidR="00287761" w:rsidRPr="00287761" w:rsidRDefault="00287761" w:rsidP="00287761">
      <w:pPr>
        <w:spacing w:after="0"/>
        <w:rPr>
          <w:rFonts w:asciiTheme="majorHAnsi" w:hAnsiTheme="majorHAnsi" w:cs="IntelOne Display AR Bold"/>
          <w:sz w:val="16"/>
          <w:szCs w:val="16"/>
        </w:rPr>
      </w:pPr>
    </w:p>
    <w:p w14:paraId="62DEAE6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(c == d) </w:t>
      </w:r>
      <w:proofErr w:type="gramStart"/>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proofErr w:type="gramEnd"/>
      <w:r w:rsidRPr="00287761">
        <w:rPr>
          <w:rFonts w:asciiTheme="majorHAnsi" w:hAnsiTheme="majorHAnsi" w:cs="IntelOne Display AR Bold"/>
          <w:sz w:val="16"/>
          <w:szCs w:val="16"/>
        </w:rPr>
        <w:t xml:space="preserve"> results into </w:t>
      </w:r>
      <w:proofErr w:type="gramStart"/>
      <w:r w:rsidRPr="00287761">
        <w:rPr>
          <w:rFonts w:asciiTheme="majorHAnsi" w:hAnsiTheme="majorHAnsi" w:cs="IntelOne Display AR Bold"/>
          <w:sz w:val="16"/>
          <w:szCs w:val="16"/>
        </w:rPr>
        <w:t>0 ,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 xml:space="preserve">, compiler use either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or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 xml:space="preserve"> here if </w:t>
      </w:r>
      <w:proofErr w:type="spellStart"/>
      <w:r w:rsidRPr="00287761">
        <w:rPr>
          <w:rFonts w:asciiTheme="majorHAnsi" w:hAnsiTheme="majorHAnsi" w:cs="IntelOne Display AR Bold"/>
          <w:sz w:val="16"/>
          <w:szCs w:val="16"/>
        </w:rPr>
        <w:t>subsiquent</w:t>
      </w:r>
      <w:proofErr w:type="spellEnd"/>
    </w:p>
    <w:p w14:paraId="13D651C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 xml:space="preserve">   instruction is </w:t>
      </w:r>
      <w:proofErr w:type="spellStart"/>
      <w:r w:rsidRPr="00287761">
        <w:rPr>
          <w:rFonts w:asciiTheme="majorHAnsi" w:hAnsiTheme="majorHAnsi" w:cs="IntelOne Display AR Bold"/>
          <w:sz w:val="16"/>
          <w:szCs w:val="16"/>
        </w:rPr>
        <w:t>ifne</w:t>
      </w:r>
      <w:proofErr w:type="spellEnd"/>
    </w:p>
    <w:p w14:paraId="200D2D3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 else {</w:t>
      </w:r>
    </w:p>
    <w:p w14:paraId="348D82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p>
    <w:p w14:paraId="33D2A1A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3290C47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6CDA43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w:t>
      </w:r>
      <w:proofErr w:type="gramStart"/>
      <w:r w:rsidRPr="00287761">
        <w:rPr>
          <w:rFonts w:asciiTheme="majorHAnsi" w:hAnsiTheme="majorHAnsi" w:cs="IntelOne Display AR Bold"/>
          <w:sz w:val="16"/>
          <w:szCs w:val="16"/>
        </w:rPr>
        <w:t>c !</w:t>
      </w:r>
      <w:proofErr w:type="gramEnd"/>
      <w:r w:rsidRPr="00287761">
        <w:rPr>
          <w:rFonts w:asciiTheme="majorHAnsi" w:hAnsiTheme="majorHAnsi" w:cs="IntelOne Display AR Bold"/>
          <w:sz w:val="16"/>
          <w:szCs w:val="16"/>
        </w:rPr>
        <w:t xml:space="preserve">= d) </w:t>
      </w:r>
      <w:proofErr w:type="gramStart"/>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we choose the true path if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results in a </w:t>
      </w:r>
      <w:proofErr w:type="spellStart"/>
      <w:r w:rsidRPr="00287761">
        <w:rPr>
          <w:rFonts w:asciiTheme="majorHAnsi" w:hAnsiTheme="majorHAnsi" w:cs="IntelOne Display AR Bold"/>
          <w:sz w:val="16"/>
          <w:szCs w:val="16"/>
        </w:rPr>
        <w:t>non zero</w:t>
      </w:r>
      <w:proofErr w:type="spellEnd"/>
      <w:r w:rsidRPr="00287761">
        <w:rPr>
          <w:rFonts w:asciiTheme="majorHAnsi" w:hAnsiTheme="majorHAnsi" w:cs="IntelOne Display AR Bold"/>
          <w:sz w:val="16"/>
          <w:szCs w:val="16"/>
        </w:rPr>
        <w:t xml:space="preserve"> results, here if c == d then </w:t>
      </w:r>
      <w:proofErr w:type="spellStart"/>
      <w:r w:rsidRPr="00287761">
        <w:rPr>
          <w:rFonts w:asciiTheme="majorHAnsi" w:hAnsiTheme="majorHAnsi" w:cs="IntelOne Display AR Bold"/>
          <w:sz w:val="16"/>
          <w:szCs w:val="16"/>
        </w:rPr>
        <w:t>fcmp</w:t>
      </w:r>
      <w:proofErr w:type="spellEnd"/>
    </w:p>
    <w:p w14:paraId="4A2147B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 xml:space="preserve">    results into zero value, if c &lt; d then -1 otherwise 1 </w:t>
      </w:r>
      <w:proofErr w:type="spellStart"/>
      <w:r w:rsidRPr="00287761">
        <w:rPr>
          <w:rFonts w:asciiTheme="majorHAnsi" w:hAnsiTheme="majorHAnsi" w:cs="IntelOne Display AR Bold"/>
          <w:sz w:val="16"/>
          <w:szCs w:val="16"/>
        </w:rPr>
        <w:t>i.e</w:t>
      </w:r>
      <w:proofErr w:type="spellEnd"/>
      <w:r w:rsidRPr="00287761">
        <w:rPr>
          <w:rFonts w:asciiTheme="majorHAnsi" w:hAnsiTheme="majorHAnsi" w:cs="IntelOne Display AR Bold"/>
          <w:sz w:val="16"/>
          <w:szCs w:val="16"/>
        </w:rPr>
        <w:t xml:space="preserve"> c &gt; d, we take the true path</w:t>
      </w:r>
    </w:p>
    <w:p w14:paraId="79C915D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w:t>
      </w:r>
      <w:proofErr w:type="gramStart"/>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if c &gt; d or c &lt; 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 and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non-NAN is also true, </w:t>
      </w:r>
      <w:proofErr w:type="spellStart"/>
      <w:r w:rsidRPr="00287761">
        <w:rPr>
          <w:rFonts w:asciiTheme="majorHAnsi" w:hAnsiTheme="majorHAnsi" w:cs="IntelOne Display AR Bold"/>
          <w:sz w:val="16"/>
          <w:szCs w:val="16"/>
        </w:rPr>
        <w:t>ie</w:t>
      </w:r>
      <w:proofErr w:type="spellEnd"/>
      <w:r w:rsidRPr="00287761">
        <w:rPr>
          <w:rFonts w:asciiTheme="majorHAnsi" w:hAnsiTheme="majorHAnsi" w:cs="IntelOne Display AR Bold"/>
          <w:sz w:val="16"/>
          <w:szCs w:val="16"/>
        </w:rPr>
        <w:t xml:space="preserve">. result of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is zero</w:t>
      </w:r>
    </w:p>
    <w:p w14:paraId="3256C0B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 xml:space="preserve">     so with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g  and</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we will always take a false path for unordered and ordered comparison</w:t>
      </w:r>
    </w:p>
    <w:p w14:paraId="452B81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failure, in case of non-equality condition an unordered comparison always results into a true value</w:t>
      </w:r>
    </w:p>
    <w:p w14:paraId="31212E1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i.e.</w:t>
      </w:r>
    </w:p>
    <w:p w14:paraId="60F2BE9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flag is set then conditional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based on non-equality check should always execute.</w:t>
      </w:r>
    </w:p>
    <w:p w14:paraId="5B8584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However, to </w:t>
      </w:r>
      <w:proofErr w:type="spellStart"/>
      <w:r w:rsidRPr="00287761">
        <w:rPr>
          <w:rFonts w:asciiTheme="majorHAnsi" w:hAnsiTheme="majorHAnsi" w:cs="IntelOne Display AR Bold"/>
          <w:sz w:val="16"/>
          <w:szCs w:val="16"/>
        </w:rPr>
        <w:t>exeucte</w:t>
      </w:r>
      <w:proofErr w:type="spellEnd"/>
      <w:r w:rsidRPr="00287761">
        <w:rPr>
          <w:rFonts w:asciiTheme="majorHAnsi" w:hAnsiTheme="majorHAnsi" w:cs="IntelOne Display AR Bold"/>
          <w:sz w:val="16"/>
          <w:szCs w:val="16"/>
        </w:rPr>
        <w:t xml:space="preserve"> a conditional move for non-equality comparison of non-NAN operand</w:t>
      </w:r>
    </w:p>
    <w:p w14:paraId="2C41114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ZERO_FLAG must not be set.</w:t>
      </w:r>
    </w:p>
    <w:p w14:paraId="573FF455" w14:textId="77777777" w:rsidR="00287761" w:rsidRPr="00287761" w:rsidRDefault="00287761" w:rsidP="00287761">
      <w:pPr>
        <w:spacing w:after="0"/>
        <w:rPr>
          <w:rFonts w:asciiTheme="majorHAnsi" w:hAnsiTheme="majorHAnsi" w:cs="IntelOne Display AR Bold"/>
          <w:sz w:val="16"/>
          <w:szCs w:val="16"/>
        </w:rPr>
      </w:pPr>
    </w:p>
    <w:p w14:paraId="4B8D352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This explanation goes in line with following JIT sequence emitted for cmovL_regUCF2_ne matcher pattern.</w:t>
      </w:r>
    </w:p>
    <w:p w14:paraId="033DC01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72FEE3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3767F231" w14:textId="77777777" w:rsidR="00287761" w:rsidRPr="00287761" w:rsidRDefault="00287761" w:rsidP="00287761">
      <w:pPr>
        <w:spacing w:after="0"/>
        <w:rPr>
          <w:rFonts w:asciiTheme="majorHAnsi" w:hAnsiTheme="majorHAnsi" w:cs="IntelOne Display AR Bold"/>
          <w:sz w:val="16"/>
          <w:szCs w:val="16"/>
        </w:rPr>
      </w:pPr>
    </w:p>
    <w:p w14:paraId="29C31CB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equality check, we consider following premises / lemmas</w:t>
      </w:r>
    </w:p>
    <w:p w14:paraId="3D3072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06A31F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3AED48A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C08A2C1" w14:textId="77777777" w:rsidR="00287761" w:rsidRPr="00287761" w:rsidRDefault="00287761" w:rsidP="00287761">
      <w:pPr>
        <w:spacing w:after="0"/>
        <w:rPr>
          <w:rFonts w:asciiTheme="majorHAnsi" w:hAnsiTheme="majorHAnsi" w:cs="IntelOne Display AR Bold"/>
          <w:sz w:val="16"/>
          <w:szCs w:val="16"/>
        </w:rPr>
      </w:pPr>
    </w:p>
    <w:p w14:paraId="3258A4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w:t>
      </w:r>
    </w:p>
    <w:p w14:paraId="0DAC7D6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F1 F2</w:t>
      </w:r>
    </w:p>
    <w:p w14:paraId="2D5482C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t>
      </w:r>
      <w:proofErr w:type="gramStart"/>
      <w:r w:rsidRPr="00287761">
        <w:rPr>
          <w:rFonts w:asciiTheme="majorHAnsi" w:hAnsiTheme="majorHAnsi" w:cs="IntelOne Display AR Bold"/>
          <w:sz w:val="16"/>
          <w:szCs w:val="16"/>
        </w:rPr>
        <w:t>0  if</w:t>
      </w:r>
      <w:proofErr w:type="gramEnd"/>
      <w:r w:rsidRPr="00287761">
        <w:rPr>
          <w:rFonts w:asciiTheme="majorHAnsi" w:hAnsiTheme="majorHAnsi" w:cs="IntelOne Display AR Bold"/>
          <w:sz w:val="16"/>
          <w:szCs w:val="16"/>
        </w:rPr>
        <w:t xml:space="preserve"> both the operands are non-NAN values and are equal.</w:t>
      </w:r>
    </w:p>
    <w:p w14:paraId="1E2A17B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w:t>
      </w:r>
      <w:proofErr w:type="gramStart"/>
      <w:r w:rsidRPr="00287761">
        <w:rPr>
          <w:rFonts w:asciiTheme="majorHAnsi" w:hAnsiTheme="majorHAnsi" w:cs="IntelOne Display AR Bold"/>
          <w:sz w:val="16"/>
          <w:szCs w:val="16"/>
        </w:rPr>
        <w:t>1  if</w:t>
      </w:r>
      <w:proofErr w:type="gramEnd"/>
      <w:r w:rsidRPr="00287761">
        <w:rPr>
          <w:rFonts w:asciiTheme="majorHAnsi" w:hAnsiTheme="majorHAnsi" w:cs="IntelOne Display AR Bold"/>
          <w:sz w:val="16"/>
          <w:szCs w:val="16"/>
        </w:rPr>
        <w:t xml:space="preserve"> F1 &gt; F2 or F1 &lt; F2, or one of operand is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then</w:t>
      </w:r>
    </w:p>
    <w:p w14:paraId="4FDD62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 xml:space="preserve"> will results into -1 and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will result into 1.</w:t>
      </w:r>
    </w:p>
    <w:p w14:paraId="7B152B2F" w14:textId="77777777" w:rsidR="00287761" w:rsidRPr="00287761" w:rsidRDefault="00287761" w:rsidP="00287761">
      <w:pPr>
        <w:spacing w:after="0"/>
        <w:rPr>
          <w:rFonts w:asciiTheme="majorHAnsi" w:hAnsiTheme="majorHAnsi" w:cs="IntelOne Display AR Bold"/>
          <w:sz w:val="16"/>
          <w:szCs w:val="16"/>
        </w:rPr>
      </w:pPr>
    </w:p>
    <w:p w14:paraId="7626B0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F1 F2</w:t>
      </w:r>
    </w:p>
    <w:p w14:paraId="454DCCE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proofErr w:type="gram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false</w:t>
      </w:r>
      <w:proofErr w:type="gramEnd"/>
      <w:r w:rsidRPr="00287761">
        <w:rPr>
          <w:rFonts w:asciiTheme="majorHAnsi" w:hAnsiTheme="majorHAnsi" w:cs="IntelOne Display AR Bold"/>
          <w:sz w:val="16"/>
          <w:szCs w:val="16"/>
        </w:rPr>
        <w:t>_path</w:t>
      </w:r>
    </w:p>
    <w:p w14:paraId="54B9BE5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w:t>
      </w:r>
    </w:p>
    <w:p w14:paraId="74C8BB7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CCC19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goto</w:t>
      </w:r>
      <w:proofErr w:type="spellEnd"/>
      <w:r w:rsidRPr="00287761">
        <w:rPr>
          <w:rFonts w:asciiTheme="majorHAnsi" w:hAnsiTheme="majorHAnsi" w:cs="IntelOne Display AR Bold"/>
          <w:sz w:val="16"/>
          <w:szCs w:val="16"/>
        </w:rPr>
        <w:t xml:space="preserve"> exit_path</w:t>
      </w:r>
    </w:p>
    <w:p w14:paraId="712B6CF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2A00E3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F134BF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r w:rsidRPr="00287761">
        <w:rPr>
          <w:rFonts w:asciiTheme="majorHAnsi" w:hAnsiTheme="majorHAnsi" w:cs="IntelOne Display AR Bold"/>
          <w:sz w:val="16"/>
          <w:szCs w:val="16"/>
        </w:rPr>
        <w:t>:</w:t>
      </w:r>
    </w:p>
    <w:p w14:paraId="2255AE81" w14:textId="77777777" w:rsidR="00287761" w:rsidRPr="00287761" w:rsidRDefault="00287761" w:rsidP="00287761">
      <w:pPr>
        <w:spacing w:after="0"/>
        <w:rPr>
          <w:rFonts w:asciiTheme="majorHAnsi" w:hAnsiTheme="majorHAnsi" w:cs="IntelOne Display AR Bold"/>
          <w:sz w:val="16"/>
          <w:szCs w:val="16"/>
        </w:rPr>
      </w:pPr>
    </w:p>
    <w:p w14:paraId="4C143CD7" w14:textId="77777777" w:rsidR="00287761" w:rsidRPr="008E3E1E"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proofErr w:type="gramStart"/>
      <w:r w:rsidRPr="008E3E1E">
        <w:rPr>
          <w:rFonts w:asciiTheme="majorHAnsi" w:hAnsiTheme="majorHAnsi" w:cs="IntelOne Display AR Bold"/>
          <w:sz w:val="16"/>
          <w:szCs w:val="16"/>
          <w:highlight w:val="yellow"/>
        </w:rPr>
        <w:t>Thus</w:t>
      </w:r>
      <w:proofErr w:type="gramEnd"/>
      <w:r w:rsidRPr="008E3E1E">
        <w:rPr>
          <w:rFonts w:asciiTheme="majorHAnsi" w:hAnsiTheme="majorHAnsi" w:cs="IntelOne Display AR Bold"/>
          <w:sz w:val="16"/>
          <w:szCs w:val="16"/>
          <w:highlight w:val="yellow"/>
        </w:rPr>
        <w:t xml:space="preserve"> a conditional move which is based on equality comparison should execute only</w:t>
      </w:r>
    </w:p>
    <w:p w14:paraId="3F6EE3DD" w14:textId="77777777" w:rsidR="00287761" w:rsidRPr="00287761" w:rsidRDefault="00287761" w:rsidP="00287761">
      <w:pPr>
        <w:spacing w:after="0"/>
        <w:rPr>
          <w:rFonts w:asciiTheme="majorHAnsi" w:hAnsiTheme="majorHAnsi" w:cs="IntelOne Display AR Bold"/>
          <w:sz w:val="16"/>
          <w:szCs w:val="16"/>
        </w:rPr>
      </w:pPr>
      <w:r w:rsidRPr="008E3E1E">
        <w:rPr>
          <w:rFonts w:asciiTheme="majorHAnsi" w:hAnsiTheme="majorHAnsi" w:cs="IntelOne Display AR Bold"/>
          <w:sz w:val="16"/>
          <w:szCs w:val="16"/>
          <w:highlight w:val="yellow"/>
        </w:rPr>
        <w:t xml:space="preserve">                           </w:t>
      </w:r>
      <w:proofErr w:type="spellStart"/>
      <w:r w:rsidRPr="008E3E1E">
        <w:rPr>
          <w:rFonts w:asciiTheme="majorHAnsi" w:hAnsiTheme="majorHAnsi" w:cs="IntelOne Display AR Bold"/>
          <w:sz w:val="16"/>
          <w:szCs w:val="16"/>
          <w:highlight w:val="yellow"/>
        </w:rPr>
        <w:t>iff</w:t>
      </w:r>
      <w:proofErr w:type="spellEnd"/>
      <w:r w:rsidRPr="008E3E1E">
        <w:rPr>
          <w:rFonts w:asciiTheme="majorHAnsi" w:hAnsiTheme="majorHAnsi" w:cs="IntelOne Display AR Bold"/>
          <w:sz w:val="16"/>
          <w:szCs w:val="16"/>
          <w:highlight w:val="yellow"/>
        </w:rPr>
        <w:t xml:space="preserve"> both the operands are non-values and are exactly equal.</w:t>
      </w:r>
    </w:p>
    <w:p w14:paraId="1C28745F" w14:textId="77777777" w:rsidR="00287761" w:rsidRPr="00287761" w:rsidRDefault="00287761" w:rsidP="00287761">
      <w:pPr>
        <w:spacing w:after="0"/>
        <w:rPr>
          <w:rFonts w:asciiTheme="majorHAnsi" w:hAnsiTheme="majorHAnsi" w:cs="IntelOne Display AR Bold"/>
          <w:sz w:val="16"/>
          <w:szCs w:val="16"/>
        </w:rPr>
      </w:pPr>
    </w:p>
    <w:p w14:paraId="5705273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So following JIT sequence emitted for cmovI_regUCF2_eq matcher pattern is incorrect</w:t>
      </w:r>
    </w:p>
    <w:p w14:paraId="7BBF6158" w14:textId="77777777" w:rsidR="00287761" w:rsidRPr="00287761" w:rsidRDefault="00287761" w:rsidP="00287761">
      <w:pPr>
        <w:spacing w:after="0"/>
        <w:rPr>
          <w:rFonts w:asciiTheme="majorHAnsi" w:hAnsiTheme="majorHAnsi" w:cs="IntelOne Display AR Bold"/>
          <w:sz w:val="16"/>
          <w:szCs w:val="16"/>
        </w:rPr>
      </w:pPr>
    </w:p>
    <w:p w14:paraId="780655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2607CBC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142260E6" w14:textId="77777777" w:rsidR="00287761" w:rsidRPr="00287761" w:rsidRDefault="00287761" w:rsidP="00287761">
      <w:pPr>
        <w:spacing w:after="0"/>
        <w:rPr>
          <w:rFonts w:asciiTheme="majorHAnsi" w:hAnsiTheme="majorHAnsi" w:cs="IntelOne Display AR Bold"/>
          <w:sz w:val="16"/>
          <w:szCs w:val="16"/>
        </w:rPr>
      </w:pPr>
    </w:p>
    <w:p w14:paraId="05EC20D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Since PARITY flag is set if either of the operand is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value.</w:t>
      </w:r>
    </w:p>
    <w:p w14:paraId="4EB47DF2" w14:textId="77777777" w:rsidR="00287761" w:rsidRPr="00287761" w:rsidRDefault="00287761" w:rsidP="00287761">
      <w:pPr>
        <w:spacing w:after="0"/>
        <w:rPr>
          <w:rFonts w:asciiTheme="majorHAnsi" w:hAnsiTheme="majorHAnsi" w:cs="IntelOne Display AR Bold"/>
          <w:sz w:val="16"/>
          <w:szCs w:val="16"/>
        </w:rPr>
      </w:pPr>
    </w:p>
    <w:p w14:paraId="7D507C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As per following comment on the </w:t>
      </w:r>
      <w:proofErr w:type="spellStart"/>
      <w:r w:rsidRPr="00287761">
        <w:rPr>
          <w:rFonts w:asciiTheme="majorHAnsi" w:hAnsiTheme="majorHAnsi" w:cs="IntelOne Display AR Bold"/>
          <w:sz w:val="16"/>
          <w:szCs w:val="16"/>
        </w:rPr>
        <w:t>eq</w:t>
      </w:r>
      <w:proofErr w:type="spellEnd"/>
      <w:r w:rsidRPr="00287761">
        <w:rPr>
          <w:rFonts w:asciiTheme="majorHAnsi" w:hAnsiTheme="majorHAnsi" w:cs="IntelOne Display AR Bold"/>
          <w:sz w:val="16"/>
          <w:szCs w:val="16"/>
        </w:rPr>
        <w:t xml:space="preserve"> matcher pattern</w:t>
      </w:r>
    </w:p>
    <w:p w14:paraId="13BEDD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w:t>
      </w:r>
      <w:proofErr w:type="gramStart"/>
      <w:r w:rsidRPr="00287761">
        <w:rPr>
          <w:rFonts w:asciiTheme="majorHAnsi" w:hAnsiTheme="majorHAnsi" w:cs="IntelOne Display AR Bold"/>
          <w:sz w:val="16"/>
          <w:szCs w:val="16"/>
        </w:rPr>
        <w:t>= !</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x !</w:t>
      </w:r>
      <w:proofErr w:type="gramEnd"/>
      <w:r w:rsidRPr="00287761">
        <w:rPr>
          <w:rFonts w:asciiTheme="majorHAnsi" w:hAnsiTheme="majorHAnsi" w:cs="IntelOne Display AR Bold"/>
          <w:sz w:val="16"/>
          <w:szCs w:val="16"/>
        </w:rPr>
        <w:t>= y), we can flip the sense of the test by flipping the</w:t>
      </w:r>
    </w:p>
    <w:p w14:paraId="1C4E58AF" w14:textId="77777777" w:rsidR="00287761" w:rsidRPr="00287761" w:rsidRDefault="00287761" w:rsidP="00287761">
      <w:pPr>
        <w:spacing w:after="0"/>
        <w:rPr>
          <w:rFonts w:asciiTheme="majorHAnsi" w:hAnsiTheme="majorHAnsi" w:cs="IntelOne Display AR Bold"/>
          <w:sz w:val="16"/>
          <w:szCs w:val="16"/>
        </w:rPr>
      </w:pPr>
    </w:p>
    <w:p w14:paraId="04ACF90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we flip the </w:t>
      </w:r>
      <w:proofErr w:type="gramStart"/>
      <w:r w:rsidRPr="00287761">
        <w:rPr>
          <w:rFonts w:asciiTheme="majorHAnsi" w:hAnsiTheme="majorHAnsi" w:cs="IntelOne Display AR Bold"/>
          <w:sz w:val="16"/>
          <w:szCs w:val="16"/>
        </w:rPr>
        <w:t>inputs</w:t>
      </w:r>
      <w:proofErr w:type="gramEnd"/>
      <w:r w:rsidRPr="00287761">
        <w:rPr>
          <w:rFonts w:asciiTheme="majorHAnsi" w:hAnsiTheme="majorHAnsi" w:cs="IntelOne Display AR Bold"/>
          <w:sz w:val="16"/>
          <w:szCs w:val="16"/>
        </w:rPr>
        <w:t xml:space="preserve"> we have following cases</w:t>
      </w:r>
    </w:p>
    <w:p w14:paraId="7ADB72DC" w14:textId="77777777" w:rsidR="00287761" w:rsidRPr="00287761" w:rsidRDefault="00287761" w:rsidP="00287761">
      <w:pPr>
        <w:spacing w:after="0"/>
        <w:rPr>
          <w:rFonts w:asciiTheme="majorHAnsi" w:hAnsiTheme="majorHAnsi" w:cs="IntelOne Display AR Bold"/>
          <w:sz w:val="16"/>
          <w:szCs w:val="16"/>
        </w:rPr>
      </w:pPr>
    </w:p>
    <w:p w14:paraId="4FD26D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F1 F2   0 if F1 == F2, 1 if F1 &gt; F2 and -1 if F1 &lt; F2</w:t>
      </w:r>
    </w:p>
    <w:p w14:paraId="56CE82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if F1 and F2 are equal then flipping operands does not disturb the semantics.</w:t>
      </w:r>
    </w:p>
    <w:p w14:paraId="4B8428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F1 &gt; F2, then for equality </w:t>
      </w:r>
      <w:proofErr w:type="spellStart"/>
      <w:r w:rsidRPr="00287761">
        <w:rPr>
          <w:rFonts w:asciiTheme="majorHAnsi" w:hAnsiTheme="majorHAnsi" w:cs="IntelOne Display AR Bold"/>
          <w:sz w:val="16"/>
          <w:szCs w:val="16"/>
        </w:rPr>
        <w:t>comparions</w:t>
      </w:r>
      <w:proofErr w:type="spellEnd"/>
      <w:r w:rsidRPr="00287761">
        <w:rPr>
          <w:rFonts w:asciiTheme="majorHAnsi" w:hAnsiTheme="majorHAnsi" w:cs="IntelOne Display AR Bold"/>
          <w:sz w:val="16"/>
          <w:szCs w:val="16"/>
        </w:rPr>
        <w:t xml:space="preserve">, results </w:t>
      </w:r>
      <w:proofErr w:type="gramStart"/>
      <w:r w:rsidRPr="00287761">
        <w:rPr>
          <w:rFonts w:asciiTheme="majorHAnsi" w:hAnsiTheme="majorHAnsi" w:cs="IntelOne Display AR Bold"/>
          <w:sz w:val="16"/>
          <w:szCs w:val="16"/>
        </w:rPr>
        <w:t>is</w:t>
      </w:r>
      <w:proofErr w:type="gramEnd"/>
      <w:r w:rsidRPr="00287761">
        <w:rPr>
          <w:rFonts w:asciiTheme="majorHAnsi" w:hAnsiTheme="majorHAnsi" w:cs="IntelOne Display AR Bold"/>
          <w:sz w:val="16"/>
          <w:szCs w:val="16"/>
        </w:rPr>
        <w:t xml:space="preserve"> 1 and flipped operand will return a -1</w:t>
      </w:r>
    </w:p>
    <w:p w14:paraId="281F5610" w14:textId="77777777" w:rsidR="00287761" w:rsidRPr="00287761" w:rsidRDefault="00287761" w:rsidP="00287761">
      <w:pPr>
        <w:spacing w:after="0"/>
        <w:rPr>
          <w:rFonts w:asciiTheme="majorHAnsi" w:hAnsiTheme="majorHAnsi" w:cs="IntelOne Display AR Bold"/>
          <w:sz w:val="16"/>
          <w:szCs w:val="16"/>
        </w:rPr>
      </w:pPr>
    </w:p>
    <w:p w14:paraId="55355F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following bytecode is agnostic to operand flipping, since if F</w:t>
      </w:r>
      <w:proofErr w:type="gramStart"/>
      <w:r w:rsidRPr="00287761">
        <w:rPr>
          <w:rFonts w:asciiTheme="majorHAnsi" w:hAnsiTheme="majorHAnsi" w:cs="IntelOne Display AR Bold"/>
          <w:sz w:val="16"/>
          <w:szCs w:val="16"/>
        </w:rPr>
        <w:t>1 !</w:t>
      </w:r>
      <w:proofErr w:type="gramEnd"/>
      <w:r w:rsidRPr="00287761">
        <w:rPr>
          <w:rFonts w:asciiTheme="majorHAnsi" w:hAnsiTheme="majorHAnsi" w:cs="IntelOne Display AR Bold"/>
          <w:sz w:val="16"/>
          <w:szCs w:val="16"/>
        </w:rPr>
        <w:t>= F2 then result will be</w:t>
      </w:r>
    </w:p>
    <w:p w14:paraId="7BA754F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or -1 and in both the cases we choose the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5D72759E" w14:textId="77777777" w:rsidR="00287761" w:rsidRPr="00287761" w:rsidRDefault="00287761" w:rsidP="00287761">
      <w:pPr>
        <w:spacing w:after="0"/>
        <w:rPr>
          <w:rFonts w:asciiTheme="majorHAnsi" w:hAnsiTheme="majorHAnsi" w:cs="IntelOne Display AR Bold"/>
          <w:sz w:val="16"/>
          <w:szCs w:val="16"/>
        </w:rPr>
      </w:pPr>
    </w:p>
    <w:p w14:paraId="0B1727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F1 F2</w:t>
      </w:r>
    </w:p>
    <w:p w14:paraId="1244288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w:t>
      </w:r>
      <w:proofErr w:type="spell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false_path</w:t>
      </w:r>
    </w:p>
    <w:p w14:paraId="5BD478B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w:t>
      </w:r>
    </w:p>
    <w:p w14:paraId="012820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B6D2F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goto</w:t>
      </w:r>
      <w:proofErr w:type="spellEnd"/>
      <w:r w:rsidRPr="00287761">
        <w:rPr>
          <w:rFonts w:asciiTheme="majorHAnsi" w:hAnsiTheme="majorHAnsi" w:cs="IntelOne Display AR Bold"/>
          <w:sz w:val="16"/>
          <w:szCs w:val="16"/>
        </w:rPr>
        <w:t xml:space="preserve"> exit_path</w:t>
      </w:r>
    </w:p>
    <w:p w14:paraId="26C50EE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70DAB16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0D3A5D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r w:rsidRPr="00287761">
        <w:rPr>
          <w:rFonts w:asciiTheme="majorHAnsi" w:hAnsiTheme="majorHAnsi" w:cs="IntelOne Display AR Bold"/>
          <w:sz w:val="16"/>
          <w:szCs w:val="16"/>
        </w:rPr>
        <w:t>:</w:t>
      </w:r>
    </w:p>
    <w:p w14:paraId="228CF2CF" w14:textId="77777777" w:rsidR="00287761" w:rsidRPr="00287761" w:rsidRDefault="00287761" w:rsidP="00287761">
      <w:pPr>
        <w:spacing w:after="0"/>
        <w:rPr>
          <w:rFonts w:asciiTheme="majorHAnsi" w:hAnsiTheme="majorHAnsi" w:cs="IntelOne Display AR Bold"/>
          <w:sz w:val="16"/>
          <w:szCs w:val="16"/>
        </w:rPr>
      </w:pPr>
    </w:p>
    <w:p w14:paraId="144BA54D" w14:textId="77777777" w:rsidR="00287761" w:rsidRPr="00287761" w:rsidRDefault="00287761" w:rsidP="00287761">
      <w:pPr>
        <w:spacing w:after="0"/>
        <w:rPr>
          <w:rFonts w:asciiTheme="majorHAnsi" w:hAnsiTheme="majorHAnsi" w:cs="IntelOne Display AR Bold"/>
          <w:sz w:val="16"/>
          <w:szCs w:val="16"/>
        </w:rPr>
      </w:pPr>
    </w:p>
    <w:p w14:paraId="351133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4BE823F" w14:textId="700479E0"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6AD4B277" w14:textId="77777777" w:rsidR="00C25858" w:rsidRDefault="00C25858" w:rsidP="00AC2E43">
      <w:pPr>
        <w:spacing w:after="0"/>
        <w:rPr>
          <w:rFonts w:ascii="Cascadia Mono" w:hAnsi="Cascadia Mono" w:cs="IntelOne Display AR Bold"/>
          <w:sz w:val="16"/>
          <w:szCs w:val="16"/>
        </w:rPr>
      </w:pPr>
    </w:p>
    <w:p w14:paraId="3A36F240" w14:textId="74214751" w:rsidR="00C25858" w:rsidRDefault="0096447D" w:rsidP="00AC2E43">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7566" behindDoc="0" locked="0" layoutInCell="1" allowOverlap="1" wp14:anchorId="3BB9DF7E" wp14:editId="372546CE">
                <wp:simplePos x="0" y="0"/>
                <wp:positionH relativeFrom="column">
                  <wp:posOffset>1799046</wp:posOffset>
                </wp:positionH>
                <wp:positionV relativeFrom="paragraph">
                  <wp:posOffset>2751035</wp:posOffset>
                </wp:positionV>
                <wp:extent cx="86760" cy="4680"/>
                <wp:effectExtent l="38100" t="38100" r="46990" b="52705"/>
                <wp:wrapNone/>
                <wp:docPr id="3820908" name="Ink 3"/>
                <wp:cNvGraphicFramePr/>
                <a:graphic xmlns:a="http://schemas.openxmlformats.org/drawingml/2006/main">
                  <a:graphicData uri="http://schemas.microsoft.com/office/word/2010/wordprocessingInk">
                    <w14:contentPart bwMode="auto" r:id="rId312">
                      <w14:nvContentPartPr>
                        <w14:cNvContentPartPr/>
                      </w14:nvContentPartPr>
                      <w14:xfrm>
                        <a:off x="0" y="0"/>
                        <a:ext cx="86760" cy="4680"/>
                      </w14:xfrm>
                    </w14:contentPart>
                  </a:graphicData>
                </a:graphic>
              </wp:anchor>
            </w:drawing>
          </mc:Choice>
          <mc:Fallback>
            <w:pict>
              <v:shape w14:anchorId="17CEF2AB" id="Ink 3" o:spid="_x0000_s1026" type="#_x0000_t75" style="position:absolute;margin-left:141.15pt;margin-top:216.1pt;width:7.85pt;height:1.35pt;z-index:2516675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">
                <v:imagedata r:id="rId313"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6542" behindDoc="0" locked="0" layoutInCell="1" allowOverlap="1" wp14:anchorId="61CA442E" wp14:editId="21723F2D">
                <wp:simplePos x="0" y="0"/>
                <wp:positionH relativeFrom="column">
                  <wp:posOffset>1781766</wp:posOffset>
                </wp:positionH>
                <wp:positionV relativeFrom="paragraph">
                  <wp:posOffset>2538635</wp:posOffset>
                </wp:positionV>
                <wp:extent cx="106200" cy="4680"/>
                <wp:effectExtent l="38100" t="38100" r="46355" b="52705"/>
                <wp:wrapNone/>
                <wp:docPr id="7593520" name="Ink 2"/>
                <wp:cNvGraphicFramePr/>
                <a:graphic xmlns:a="http://schemas.openxmlformats.org/drawingml/2006/main">
                  <a:graphicData uri="http://schemas.microsoft.com/office/word/2010/wordprocessingInk">
                    <w14:contentPart bwMode="auto" r:id="rId314">
                      <w14:nvContentPartPr>
                        <w14:cNvContentPartPr/>
                      </w14:nvContentPartPr>
                      <w14:xfrm>
                        <a:off x="0" y="0"/>
                        <a:ext cx="106200" cy="4680"/>
                      </w14:xfrm>
                    </w14:contentPart>
                  </a:graphicData>
                </a:graphic>
              </wp:anchor>
            </w:drawing>
          </mc:Choice>
          <mc:Fallback>
            <w:pict>
              <v:shape w14:anchorId="14EC83E9" id="Ink 2" o:spid="_x0000_s1026" type="#_x0000_t75" style="position:absolute;margin-left:139.8pt;margin-top:199.4pt;width:9.35pt;height:1.35pt;z-index:2516665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">
                <v:imagedata r:id="rId315"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5518" behindDoc="0" locked="0" layoutInCell="1" allowOverlap="1" wp14:anchorId="5BEFA486" wp14:editId="2528DB34">
                <wp:simplePos x="0" y="0"/>
                <wp:positionH relativeFrom="column">
                  <wp:posOffset>4193406</wp:posOffset>
                </wp:positionH>
                <wp:positionV relativeFrom="paragraph">
                  <wp:posOffset>750875</wp:posOffset>
                </wp:positionV>
                <wp:extent cx="114840" cy="10080"/>
                <wp:effectExtent l="38100" t="38100" r="38100" b="47625"/>
                <wp:wrapNone/>
                <wp:docPr id="869590525" name="Ink 1"/>
                <wp:cNvGraphicFramePr/>
                <a:graphic xmlns:a="http://schemas.openxmlformats.org/drawingml/2006/main">
                  <a:graphicData uri="http://schemas.microsoft.com/office/word/2010/wordprocessingInk">
                    <w14:contentPart bwMode="auto" r:id="rId316">
                      <w14:nvContentPartPr>
                        <w14:cNvContentPartPr/>
                      </w14:nvContentPartPr>
                      <w14:xfrm>
                        <a:off x="0" y="0"/>
                        <a:ext cx="114840" cy="10080"/>
                      </w14:xfrm>
                    </w14:contentPart>
                  </a:graphicData>
                </a:graphic>
              </wp:anchor>
            </w:drawing>
          </mc:Choice>
          <mc:Fallback>
            <w:pict>
              <v:shape w14:anchorId="7E0CC0BE" id="Ink 1" o:spid="_x0000_s1026" type="#_x0000_t75" style="position:absolute;margin-left:329.7pt;margin-top:58.65pt;width:10.05pt;height:1.75pt;z-index:251665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">
                <v:imagedata r:id="rId317" o:title=""/>
              </v:shape>
            </w:pict>
          </mc:Fallback>
        </mc:AlternateContent>
      </w:r>
      <w:r w:rsidRPr="0096447D">
        <w:rPr>
          <w:rFonts w:ascii="Cascadia Mono" w:hAnsi="Cascadia Mono" w:cs="IntelOne Display AR Bold"/>
          <w:noProof/>
          <w:sz w:val="16"/>
          <w:szCs w:val="16"/>
        </w:rPr>
        <w:drawing>
          <wp:inline distT="0" distB="0" distL="0" distR="0" wp14:anchorId="0CF5C856" wp14:editId="4797B6D1">
            <wp:extent cx="5731510" cy="3155950"/>
            <wp:effectExtent l="0" t="0" r="2540" b="6350"/>
            <wp:docPr id="92920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6635" name=""/>
                    <pic:cNvPicPr/>
                  </pic:nvPicPr>
                  <pic:blipFill>
                    <a:blip r:embed="rId318"/>
                    <a:stretch>
                      <a:fillRect/>
                    </a:stretch>
                  </pic:blipFill>
                  <pic:spPr>
                    <a:xfrm>
                      <a:off x="0" y="0"/>
                      <a:ext cx="5731510" cy="3155950"/>
                    </a:xfrm>
                    <a:prstGeom prst="rect">
                      <a:avLst/>
                    </a:prstGeom>
                  </pic:spPr>
                </pic:pic>
              </a:graphicData>
            </a:graphic>
          </wp:inline>
        </w:drawing>
      </w:r>
    </w:p>
    <w:p w14:paraId="097E3C9B" w14:textId="75826627" w:rsidR="0096447D" w:rsidRDefault="0096447D" w:rsidP="00AC2E43">
      <w:pPr>
        <w:spacing w:after="0"/>
        <w:rPr>
          <w:rFonts w:ascii="Cascadia Mono" w:hAnsi="Cascadia Mono" w:cs="IntelOne Display AR Bold"/>
          <w:sz w:val="16"/>
          <w:szCs w:val="16"/>
        </w:rPr>
      </w:pPr>
    </w:p>
    <w:p w14:paraId="5F4C20EA" w14:textId="59BF5507" w:rsidR="001029C7"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For APX extended CMOVE</w:t>
      </w:r>
    </w:p>
    <w:p w14:paraId="24B0FBFB" w14:textId="6251DFCE"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7F0F6D50" w14:textId="17351871"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SRC2</w:t>
      </w:r>
    </w:p>
    <w:p w14:paraId="30F96074" w14:textId="659B97EA"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Else</w:t>
      </w:r>
    </w:p>
    <w:p w14:paraId="73FE537C" w14:textId="25D5A30C"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SRC1</w:t>
      </w:r>
    </w:p>
    <w:p w14:paraId="3F138C5E" w14:textId="77777777" w:rsidR="002D5615" w:rsidRDefault="002D5615" w:rsidP="00AC2E43">
      <w:pPr>
        <w:spacing w:after="0"/>
        <w:rPr>
          <w:rFonts w:ascii="Cascadia Mono" w:hAnsi="Cascadia Mono" w:cs="IntelOne Display AR Bold"/>
          <w:sz w:val="16"/>
          <w:szCs w:val="16"/>
        </w:rPr>
      </w:pPr>
    </w:p>
    <w:p w14:paraId="5B7B2278" w14:textId="6665FD2A" w:rsidR="002D5615"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For non-APX </w:t>
      </w:r>
      <w:proofErr w:type="spellStart"/>
      <w:r>
        <w:rPr>
          <w:rFonts w:ascii="Cascadia Mono" w:hAnsi="Cascadia Mono" w:cs="IntelOne Display AR Bold"/>
          <w:sz w:val="16"/>
          <w:szCs w:val="16"/>
        </w:rPr>
        <w:t>CMOVe</w:t>
      </w:r>
      <w:proofErr w:type="spellEnd"/>
      <w:r>
        <w:rPr>
          <w:rFonts w:ascii="Cascadia Mono" w:hAnsi="Cascadia Mono" w:cs="IntelOne Display AR Bold"/>
          <w:sz w:val="16"/>
          <w:szCs w:val="16"/>
        </w:rPr>
        <w:t xml:space="preserve"> </w:t>
      </w:r>
    </w:p>
    <w:p w14:paraId="61076AAE" w14:textId="148E407D"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DST = DST</w:t>
      </w:r>
    </w:p>
    <w:p w14:paraId="07D2B82B" w14:textId="24D0934E"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179AF7C2" w14:textId="015F26E2" w:rsidR="00C25858"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w:t>
      </w:r>
    </w:p>
    <w:p w14:paraId="0ED29F69" w14:textId="77777777" w:rsidR="00483210" w:rsidRDefault="00483210" w:rsidP="00AC2E43">
      <w:pPr>
        <w:spacing w:after="0"/>
        <w:rPr>
          <w:rFonts w:ascii="Cascadia Mono" w:hAnsi="Cascadia Mono" w:cs="IntelOne Display AR Bold"/>
          <w:sz w:val="16"/>
          <w:szCs w:val="16"/>
        </w:rPr>
      </w:pPr>
    </w:p>
    <w:p w14:paraId="496393B8" w14:textId="266CF28E" w:rsidR="0030229B" w:rsidRDefault="0030229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Because the instruction sequence </w:t>
      </w:r>
    </w:p>
    <w:p w14:paraId="697D0176" w14:textId="49564929" w:rsidR="00C25858" w:rsidRDefault="00D06038" w:rsidP="00AC2E43">
      <w:pPr>
        <w:spacing w:after="0"/>
        <w:rPr>
          <w:rFonts w:ascii="Cascadia Mono" w:hAnsi="Cascadia Mono" w:cs="IntelOne Display AR Bold"/>
          <w:sz w:val="16"/>
          <w:szCs w:val="16"/>
        </w:rPr>
      </w:pPr>
      <w:r>
        <w:rPr>
          <w:rFonts w:ascii="Cascadia Mono" w:hAnsi="Cascadia Mono" w:cs="IntelOne Display AR Bold"/>
          <w:sz w:val="16"/>
          <w:szCs w:val="16"/>
        </w:rPr>
        <w:tab/>
      </w:r>
      <w:r w:rsidR="00436B44">
        <w:rPr>
          <w:rFonts w:ascii="Cascadia Mono" w:hAnsi="Cascadia Mono" w:cs="IntelOne Display AR Bold"/>
          <w:sz w:val="16"/>
          <w:szCs w:val="16"/>
        </w:rPr>
        <w:tab/>
      </w:r>
      <w:r w:rsidR="00436B44">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p>
    <w:p w14:paraId="77AB5407"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r w:rsidRPr="0030229B">
        <w:rPr>
          <w:rFonts w:ascii="Cascadia Mono" w:hAnsi="Cascadia Mono" w:cs="IntelOne Display AR Bold"/>
          <w:sz w:val="16"/>
          <w:szCs w:val="16"/>
        </w:rPr>
        <w:t>compiler.lib.ir_framework.</w:t>
      </w:r>
      <w:proofErr w:type="gramStart"/>
      <w:r w:rsidRPr="0030229B">
        <w:rPr>
          <w:rFonts w:ascii="Cascadia Mono" w:hAnsi="Cascadia Mono" w:cs="IntelOne Display AR Bold"/>
          <w:sz w:val="16"/>
          <w:szCs w:val="16"/>
        </w:rPr>
        <w:t>test.TestVM.main</w:t>
      </w:r>
      <w:proofErr w:type="spellEnd"/>
      <w:proofErr w:type="gramEnd"/>
      <w:r w:rsidRPr="0030229B">
        <w:rPr>
          <w:rFonts w:ascii="Cascadia Mono" w:hAnsi="Cascadia Mono" w:cs="IntelOne Display AR Bold"/>
          <w:sz w:val="16"/>
          <w:szCs w:val="16"/>
        </w:rPr>
        <w:t>(TestVM.java:168)</w:t>
      </w:r>
    </w:p>
    <w:p w14:paraId="02C37D4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Caused by: </w:t>
      </w:r>
      <w:proofErr w:type="spellStart"/>
      <w:proofErr w:type="gramStart"/>
      <w:r w:rsidRPr="0030229B">
        <w:rPr>
          <w:rFonts w:ascii="Cascadia Mono" w:hAnsi="Cascadia Mono" w:cs="IntelOne Display AR Bold"/>
          <w:sz w:val="16"/>
          <w:szCs w:val="16"/>
        </w:rPr>
        <w:t>java.lang</w:t>
      </w:r>
      <w:proofErr w:type="gramEnd"/>
      <w:r w:rsidRPr="0030229B">
        <w:rPr>
          <w:rFonts w:ascii="Cascadia Mono" w:hAnsi="Cascadia Mono" w:cs="IntelOne Display AR Bold"/>
          <w:sz w:val="16"/>
          <w:szCs w:val="16"/>
        </w:rPr>
        <w:t>.</w:t>
      </w:r>
      <w:proofErr w:type="gramStart"/>
      <w:r w:rsidRPr="0030229B">
        <w:rPr>
          <w:rFonts w:ascii="Cascadia Mono" w:hAnsi="Cascadia Mono" w:cs="IntelOne Display AR Bold"/>
          <w:sz w:val="16"/>
          <w:szCs w:val="16"/>
        </w:rPr>
        <w:t>reflect.InvocationTargetException</w:t>
      </w:r>
      <w:proofErr w:type="spellEnd"/>
      <w:proofErr w:type="gramEnd"/>
    </w:p>
    <w:p w14:paraId="20A962C3"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gramStart"/>
      <w:r w:rsidRPr="0030229B">
        <w:rPr>
          <w:rFonts w:ascii="Cascadia Mono" w:hAnsi="Cascadia Mono" w:cs="IntelOne Display AR Bold"/>
          <w:sz w:val="16"/>
          <w:szCs w:val="16"/>
        </w:rPr>
        <w:t>java.base/jdk.internal.reflect.DirectMethodHandleAccessor.invoke(</w:t>
      </w:r>
      <w:proofErr w:type="gramEnd"/>
      <w:r w:rsidRPr="0030229B">
        <w:rPr>
          <w:rFonts w:ascii="Cascadia Mono" w:hAnsi="Cascadia Mono" w:cs="IntelOne Display AR Bold"/>
          <w:sz w:val="16"/>
          <w:szCs w:val="16"/>
        </w:rPr>
        <w:t>DirectMethodHandleAccessor.java:119)</w:t>
      </w:r>
    </w:p>
    <w:p w14:paraId="1D3E8A24"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proofErr w:type="gramStart"/>
      <w:r w:rsidRPr="0030229B">
        <w:rPr>
          <w:rFonts w:ascii="Cascadia Mono" w:hAnsi="Cascadia Mono" w:cs="IntelOne Display AR Bold"/>
          <w:sz w:val="16"/>
          <w:szCs w:val="16"/>
        </w:rPr>
        <w:t>java.base</w:t>
      </w:r>
      <w:proofErr w:type="spellEnd"/>
      <w:r w:rsidRPr="0030229B">
        <w:rPr>
          <w:rFonts w:ascii="Cascadia Mono" w:hAnsi="Cascadia Mono" w:cs="IntelOne Display AR Bold"/>
          <w:sz w:val="16"/>
          <w:szCs w:val="16"/>
        </w:rPr>
        <w:t>/</w:t>
      </w:r>
      <w:proofErr w:type="spellStart"/>
      <w:r w:rsidRPr="0030229B">
        <w:rPr>
          <w:rFonts w:ascii="Cascadia Mono" w:hAnsi="Cascadia Mono" w:cs="IntelOne Display AR Bold"/>
          <w:sz w:val="16"/>
          <w:szCs w:val="16"/>
        </w:rPr>
        <w:t>java.lang.reflect.Method.invoke</w:t>
      </w:r>
      <w:proofErr w:type="spellEnd"/>
      <w:r w:rsidRPr="0030229B">
        <w:rPr>
          <w:rFonts w:ascii="Cascadia Mono" w:hAnsi="Cascadia Mono" w:cs="IntelOne Display AR Bold"/>
          <w:sz w:val="16"/>
          <w:szCs w:val="16"/>
        </w:rPr>
        <w:t>(</w:t>
      </w:r>
      <w:proofErr w:type="gramEnd"/>
      <w:r w:rsidRPr="0030229B">
        <w:rPr>
          <w:rFonts w:ascii="Cascadia Mono" w:hAnsi="Cascadia Mono" w:cs="IntelOne Display AR Bold"/>
          <w:sz w:val="16"/>
          <w:szCs w:val="16"/>
        </w:rPr>
        <w:t>Method.java:565)</w:t>
      </w:r>
    </w:p>
    <w:p w14:paraId="0346538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compiler.lib.ir_framework.</w:t>
      </w:r>
      <w:proofErr w:type="gramStart"/>
      <w:r w:rsidRPr="0030229B">
        <w:rPr>
          <w:rFonts w:ascii="Cascadia Mono" w:hAnsi="Cascadia Mono" w:cs="IntelOne Display AR Bold"/>
          <w:sz w:val="16"/>
          <w:szCs w:val="16"/>
        </w:rPr>
        <w:t>test.CustomRunTest.invokeTest</w:t>
      </w:r>
      <w:proofErr w:type="gramEnd"/>
      <w:r w:rsidRPr="0030229B">
        <w:rPr>
          <w:rFonts w:ascii="Cascadia Mono" w:hAnsi="Cascadia Mono" w:cs="IntelOne Display AR Bold"/>
          <w:sz w:val="16"/>
          <w:szCs w:val="16"/>
        </w:rPr>
        <w:t>(CustomRunTest.java:159)</w:t>
      </w:r>
    </w:p>
    <w:p w14:paraId="3BFE6031"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 5 more</w:t>
      </w:r>
    </w:p>
    <w:p w14:paraId="28BD19F6"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Caused by: </w:t>
      </w:r>
      <w:proofErr w:type="spellStart"/>
      <w:proofErr w:type="gramStart"/>
      <w:r w:rsidRPr="0030229B">
        <w:rPr>
          <w:rFonts w:ascii="Cascadia Mono" w:hAnsi="Cascadia Mono" w:cs="IntelOne Display AR Bold"/>
          <w:sz w:val="16"/>
          <w:szCs w:val="16"/>
        </w:rPr>
        <w:t>java.lang</w:t>
      </w:r>
      <w:proofErr w:type="gramEnd"/>
      <w:r w:rsidRPr="0030229B">
        <w:rPr>
          <w:rFonts w:ascii="Cascadia Mono" w:hAnsi="Cascadia Mono" w:cs="IntelOne Display AR Bold"/>
          <w:sz w:val="16"/>
          <w:szCs w:val="16"/>
        </w:rPr>
        <w:t>.RuntimeException</w:t>
      </w:r>
      <w:proofErr w:type="spellEnd"/>
      <w:r w:rsidRPr="0030229B">
        <w:rPr>
          <w:rFonts w:ascii="Cascadia Mono" w:hAnsi="Cascadia Mono" w:cs="IntelOne Display AR Bold"/>
          <w:sz w:val="16"/>
          <w:szCs w:val="16"/>
        </w:rPr>
        <w:t xml:space="preserve">: x = -1.0 y = </w:t>
      </w:r>
      <w:proofErr w:type="spellStart"/>
      <w:r w:rsidRPr="0030229B">
        <w:rPr>
          <w:rFonts w:ascii="Cascadia Mono" w:hAnsi="Cascadia Mono" w:cs="IntelOne Display AR Bold"/>
          <w:sz w:val="16"/>
          <w:szCs w:val="16"/>
        </w:rPr>
        <w:t>NaN</w:t>
      </w:r>
      <w:proofErr w:type="spellEnd"/>
      <w:r w:rsidRPr="0030229B">
        <w:rPr>
          <w:rFonts w:ascii="Cascadia Mono" w:hAnsi="Cascadia Mono" w:cs="IntelOne Display AR Bold"/>
          <w:sz w:val="16"/>
          <w:szCs w:val="16"/>
        </w:rPr>
        <w:t xml:space="preserve"> expected: 1 but was: 0</w:t>
      </w:r>
    </w:p>
    <w:p w14:paraId="7999BAE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proofErr w:type="gramStart"/>
      <w:r w:rsidRPr="0030229B">
        <w:rPr>
          <w:rFonts w:ascii="Cascadia Mono" w:hAnsi="Cascadia Mono" w:cs="IntelOne Display AR Bold"/>
          <w:sz w:val="16"/>
          <w:szCs w:val="16"/>
        </w:rPr>
        <w:t>jdk.test.lib.Asserts.fail</w:t>
      </w:r>
      <w:proofErr w:type="spellEnd"/>
      <w:proofErr w:type="gramEnd"/>
      <w:r w:rsidRPr="0030229B">
        <w:rPr>
          <w:rFonts w:ascii="Cascadia Mono" w:hAnsi="Cascadia Mono" w:cs="IntelOne Display AR Bold"/>
          <w:sz w:val="16"/>
          <w:szCs w:val="16"/>
        </w:rPr>
        <w:t>(Asserts.java:715)</w:t>
      </w:r>
    </w:p>
    <w:p w14:paraId="19A3DCCD"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proofErr w:type="gramStart"/>
      <w:r w:rsidRPr="0030229B">
        <w:rPr>
          <w:rFonts w:ascii="Cascadia Mono" w:hAnsi="Cascadia Mono" w:cs="IntelOne Display AR Bold"/>
          <w:sz w:val="16"/>
          <w:szCs w:val="16"/>
        </w:rPr>
        <w:t>jdk.test.lib.Asserts.assertEquals</w:t>
      </w:r>
      <w:proofErr w:type="spellEnd"/>
      <w:proofErr w:type="gramEnd"/>
      <w:r w:rsidRPr="0030229B">
        <w:rPr>
          <w:rFonts w:ascii="Cascadia Mono" w:hAnsi="Cascadia Mono" w:cs="IntelOne Display AR Bold"/>
          <w:sz w:val="16"/>
          <w:szCs w:val="16"/>
        </w:rPr>
        <w:t>(Asserts.java:208)</w:t>
      </w:r>
    </w:p>
    <w:p w14:paraId="3E5A76D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compiler.c</w:t>
      </w:r>
      <w:proofErr w:type="gramStart"/>
      <w:r w:rsidRPr="0030229B">
        <w:rPr>
          <w:rFonts w:ascii="Cascadia Mono" w:hAnsi="Cascadia Mono" w:cs="IntelOne Display AR Bold"/>
          <w:sz w:val="16"/>
          <w:szCs w:val="16"/>
        </w:rPr>
        <w:t>2.irTests.TestFPComparison</w:t>
      </w:r>
      <w:proofErr w:type="gramEnd"/>
      <w:r w:rsidRPr="0030229B">
        <w:rPr>
          <w:rFonts w:ascii="Cascadia Mono" w:hAnsi="Cascadia Mono" w:cs="IntelOne Display AR Bold"/>
          <w:sz w:val="16"/>
          <w:szCs w:val="16"/>
        </w:rPr>
        <w:t>.</w:t>
      </w:r>
      <w:proofErr w:type="gramStart"/>
      <w:r w:rsidRPr="0030229B">
        <w:rPr>
          <w:rFonts w:ascii="Cascadia Mono" w:hAnsi="Cascadia Mono" w:cs="IntelOne Display AR Bold"/>
          <w:sz w:val="16"/>
          <w:szCs w:val="16"/>
        </w:rPr>
        <w:t>runTests(</w:t>
      </w:r>
      <w:proofErr w:type="gramEnd"/>
      <w:r w:rsidRPr="0030229B">
        <w:rPr>
          <w:rFonts w:ascii="Cascadia Mono" w:hAnsi="Cascadia Mono" w:cs="IntelOne Display AR Bold"/>
          <w:sz w:val="16"/>
          <w:szCs w:val="16"/>
        </w:rPr>
        <w:t>TestFPComparison.java:283)</w:t>
      </w:r>
    </w:p>
    <w:p w14:paraId="2F8D21AB"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gramStart"/>
      <w:r w:rsidRPr="0030229B">
        <w:rPr>
          <w:rFonts w:ascii="Cascadia Mono" w:hAnsi="Cascadia Mono" w:cs="IntelOne Display AR Bold"/>
          <w:sz w:val="16"/>
          <w:szCs w:val="16"/>
        </w:rPr>
        <w:t>java.base/jdk.internal.reflect.DirectMethodHandleAccessor.invoke(</w:t>
      </w:r>
      <w:proofErr w:type="gramEnd"/>
      <w:r w:rsidRPr="0030229B">
        <w:rPr>
          <w:rFonts w:ascii="Cascadia Mono" w:hAnsi="Cascadia Mono" w:cs="IntelOne Display AR Bold"/>
          <w:sz w:val="16"/>
          <w:szCs w:val="16"/>
        </w:rPr>
        <w:t>DirectMethodHandleAccessor.java:104)</w:t>
      </w:r>
    </w:p>
    <w:p w14:paraId="5D5CF3DE" w14:textId="54516C9E" w:rsidR="00C25858"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lastRenderedPageBreak/>
        <w:t xml:space="preserve">        ... 7 more</w:t>
      </w:r>
    </w:p>
    <w:p w14:paraId="0F8DA8E0" w14:textId="77777777" w:rsidR="00C25858" w:rsidRDefault="00C25858" w:rsidP="00AC2E43">
      <w:pPr>
        <w:spacing w:after="0"/>
        <w:rPr>
          <w:rFonts w:ascii="Cascadia Mono" w:hAnsi="Cascadia Mono" w:cs="IntelOne Display AR Bold"/>
          <w:sz w:val="16"/>
          <w:szCs w:val="16"/>
        </w:rPr>
      </w:pPr>
    </w:p>
    <w:p w14:paraId="7E77404B" w14:textId="13119525" w:rsidR="00C25858" w:rsidRDefault="00152E6E"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For </w:t>
      </w:r>
      <w:proofErr w:type="spellStart"/>
      <w:r>
        <w:rPr>
          <w:rFonts w:ascii="Cascadia Mono" w:hAnsi="Cascadia Mono" w:cs="IntelOne Display AR Bold"/>
          <w:sz w:val="16"/>
          <w:szCs w:val="16"/>
        </w:rPr>
        <w:t>two_add</w:t>
      </w:r>
      <w:proofErr w:type="spellEnd"/>
      <w:r>
        <w:rPr>
          <w:rFonts w:ascii="Cascadia Mono" w:hAnsi="Cascadia Mono" w:cs="IntelOne Display AR Bold"/>
          <w:sz w:val="16"/>
          <w:szCs w:val="16"/>
        </w:rPr>
        <w:t xml:space="preserve"> instruction if </w:t>
      </w:r>
      <w:proofErr w:type="spellStart"/>
      <w:r>
        <w:rPr>
          <w:rFonts w:ascii="Cascadia Mono" w:hAnsi="Cascadia Mono" w:cs="IntelOne Display AR Bold"/>
          <w:sz w:val="16"/>
          <w:szCs w:val="16"/>
        </w:rPr>
        <w:t>dst</w:t>
      </w:r>
      <w:proofErr w:type="spellEnd"/>
      <w:r>
        <w:rPr>
          <w:rFonts w:ascii="Cascadia Mono" w:hAnsi="Cascadia Mono" w:cs="IntelOne Display AR Bold"/>
          <w:sz w:val="16"/>
          <w:szCs w:val="16"/>
        </w:rPr>
        <w:t xml:space="preserve"> </w:t>
      </w:r>
      <w:r w:rsidR="00AB6851">
        <w:rPr>
          <w:rFonts w:ascii="Cascadia Mono" w:hAnsi="Cascadia Mono" w:cs="IntelOne Display AR Bold"/>
          <w:sz w:val="16"/>
          <w:szCs w:val="16"/>
        </w:rPr>
        <w:t xml:space="preserve">is used as a source in the matcher </w:t>
      </w:r>
      <w:proofErr w:type="gramStart"/>
      <w:r w:rsidR="00AB6851">
        <w:rPr>
          <w:rFonts w:ascii="Cascadia Mono" w:hAnsi="Cascadia Mono" w:cs="IntelOne Display AR Bold"/>
          <w:sz w:val="16"/>
          <w:szCs w:val="16"/>
        </w:rPr>
        <w:t>pattern</w:t>
      </w:r>
      <w:proofErr w:type="gramEnd"/>
      <w:r w:rsidR="00AB6851">
        <w:rPr>
          <w:rFonts w:ascii="Cascadia Mono" w:hAnsi="Cascadia Mono" w:cs="IntelOne Display AR Bold"/>
          <w:sz w:val="16"/>
          <w:szCs w:val="16"/>
        </w:rPr>
        <w:t xml:space="preserve"> then allocator em</w:t>
      </w:r>
      <w:r w:rsidR="00170491">
        <w:rPr>
          <w:rFonts w:ascii="Cascadia Mono" w:hAnsi="Cascadia Mono" w:cs="IntelOne Display AR Bold"/>
          <w:sz w:val="16"/>
          <w:szCs w:val="16"/>
        </w:rPr>
        <w:t xml:space="preserve">its a source preserving </w:t>
      </w:r>
      <w:proofErr w:type="spellStart"/>
      <w:r w:rsidR="00170491">
        <w:rPr>
          <w:rFonts w:ascii="Cascadia Mono" w:hAnsi="Cascadia Mono" w:cs="IntelOne Display AR Bold"/>
          <w:sz w:val="16"/>
          <w:szCs w:val="16"/>
        </w:rPr>
        <w:t>copyspill</w:t>
      </w:r>
      <w:proofErr w:type="spellEnd"/>
      <w:r w:rsidR="00170491">
        <w:rPr>
          <w:rFonts w:ascii="Cascadia Mono" w:hAnsi="Cascadia Mono" w:cs="IntelOne Display AR Bold"/>
          <w:sz w:val="16"/>
          <w:szCs w:val="16"/>
        </w:rPr>
        <w:t xml:space="preserve"> prior to the </w:t>
      </w:r>
      <w:proofErr w:type="spellStart"/>
      <w:r w:rsidR="00170491">
        <w:rPr>
          <w:rFonts w:ascii="Cascadia Mono" w:hAnsi="Cascadia Mono" w:cs="IntelOne Display AR Bold"/>
          <w:sz w:val="16"/>
          <w:szCs w:val="16"/>
        </w:rPr>
        <w:t>cmove</w:t>
      </w:r>
      <w:proofErr w:type="spellEnd"/>
      <w:r w:rsidR="00170491">
        <w:rPr>
          <w:rFonts w:ascii="Cascadia Mono" w:hAnsi="Cascadia Mono" w:cs="IntelOne Display AR Bold"/>
          <w:sz w:val="16"/>
          <w:szCs w:val="16"/>
        </w:rPr>
        <w:t xml:space="preserve">. This is needed to </w:t>
      </w:r>
      <w:r w:rsidR="00D604A7">
        <w:rPr>
          <w:rFonts w:ascii="Cascadia Mono" w:hAnsi="Cascadia Mono" w:cs="IntelOne Display AR Bold"/>
          <w:sz w:val="16"/>
          <w:szCs w:val="16"/>
        </w:rPr>
        <w:t xml:space="preserve">preserve the source value if it has live range beyond the </w:t>
      </w:r>
      <w:proofErr w:type="spellStart"/>
      <w:r w:rsidR="00D604A7">
        <w:rPr>
          <w:rFonts w:ascii="Cascadia Mono" w:hAnsi="Cascadia Mono" w:cs="IntelOne Display AR Bold"/>
          <w:sz w:val="16"/>
          <w:szCs w:val="16"/>
        </w:rPr>
        <w:t>cmove</w:t>
      </w:r>
      <w:proofErr w:type="spellEnd"/>
      <w:r w:rsidR="00D604A7">
        <w:rPr>
          <w:rFonts w:ascii="Cascadia Mono" w:hAnsi="Cascadia Mono" w:cs="IntelOne Display AR Bold"/>
          <w:sz w:val="16"/>
          <w:szCs w:val="16"/>
        </w:rPr>
        <w:t xml:space="preserve"> instruction </w:t>
      </w:r>
      <w:proofErr w:type="spellStart"/>
      <w:r w:rsidR="00D604A7">
        <w:rPr>
          <w:rFonts w:ascii="Cascadia Mono" w:hAnsi="Cascadia Mono" w:cs="IntelOne Display AR Bold"/>
          <w:sz w:val="16"/>
          <w:szCs w:val="16"/>
        </w:rPr>
        <w:t>other wise</w:t>
      </w:r>
      <w:proofErr w:type="spellEnd"/>
      <w:r w:rsidR="00D604A7">
        <w:rPr>
          <w:rFonts w:ascii="Cascadia Mono" w:hAnsi="Cascadia Mono" w:cs="IntelOne Display AR Bold"/>
          <w:sz w:val="16"/>
          <w:szCs w:val="16"/>
        </w:rPr>
        <w:t xml:space="preserve"> </w:t>
      </w:r>
      <w:proofErr w:type="spellStart"/>
      <w:r w:rsidR="00D604A7">
        <w:rPr>
          <w:rFonts w:ascii="Cascadia Mono" w:hAnsi="Cascadia Mono" w:cs="IntelOne Display AR Bold"/>
          <w:sz w:val="16"/>
          <w:szCs w:val="16"/>
        </w:rPr>
        <w:t>dst</w:t>
      </w:r>
      <w:proofErr w:type="spellEnd"/>
      <w:r w:rsidR="00D604A7">
        <w:rPr>
          <w:rFonts w:ascii="Cascadia Mono" w:hAnsi="Cascadia Mono" w:cs="IntelOne Display AR Bold"/>
          <w:sz w:val="16"/>
          <w:szCs w:val="16"/>
        </w:rPr>
        <w:t xml:space="preserve"> </w:t>
      </w:r>
      <w:r w:rsidR="00F41FB4">
        <w:rPr>
          <w:rFonts w:ascii="Cascadia Mono" w:hAnsi="Cascadia Mono" w:cs="IntelOne Display AR Bold"/>
          <w:sz w:val="16"/>
          <w:szCs w:val="16"/>
        </w:rPr>
        <w:t>update</w:t>
      </w:r>
      <w:r w:rsidR="00D604A7">
        <w:rPr>
          <w:rFonts w:ascii="Cascadia Mono" w:hAnsi="Cascadia Mono" w:cs="IntelOne Display AR Bold"/>
          <w:sz w:val="16"/>
          <w:szCs w:val="16"/>
        </w:rPr>
        <w:t xml:space="preserve"> may kill source value.</w:t>
      </w:r>
    </w:p>
    <w:p w14:paraId="52E410E7" w14:textId="77777777" w:rsidR="00D604A7" w:rsidRDefault="00D604A7" w:rsidP="00AC2E43">
      <w:pPr>
        <w:spacing w:after="0"/>
        <w:rPr>
          <w:rFonts w:ascii="Cascadia Mono" w:hAnsi="Cascadia Mono" w:cs="IntelOne Display AR Bold"/>
          <w:sz w:val="16"/>
          <w:szCs w:val="16"/>
        </w:rPr>
      </w:pPr>
    </w:p>
    <w:p w14:paraId="6E6DF291" w14:textId="01B2A245" w:rsidR="00D604A7" w:rsidRDefault="003D4E51"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Correct logic for </w:t>
      </w:r>
      <w:proofErr w:type="spellStart"/>
      <w:r>
        <w:rPr>
          <w:rFonts w:ascii="Cascadia Mono" w:hAnsi="Cascadia Mono" w:cs="IntelOne Display AR Bold"/>
          <w:sz w:val="16"/>
          <w:szCs w:val="16"/>
        </w:rPr>
        <w:t>eq</w:t>
      </w:r>
      <w:proofErr w:type="spellEnd"/>
      <w:r>
        <w:rPr>
          <w:rFonts w:ascii="Cascadia Mono" w:hAnsi="Cascadia Mono" w:cs="IntelOne Display AR Bold"/>
          <w:sz w:val="16"/>
          <w:szCs w:val="16"/>
        </w:rPr>
        <w:t xml:space="preserve"> base cmove operation</w:t>
      </w:r>
    </w:p>
    <w:p w14:paraId="30120EA8" w14:textId="77777777" w:rsidR="003D4E51" w:rsidRDefault="003D4E51" w:rsidP="00AC2E43">
      <w:pPr>
        <w:spacing w:after="0"/>
        <w:rPr>
          <w:rFonts w:ascii="Cascadia Mono" w:hAnsi="Cascadia Mono" w:cs="IntelOne Display AR Bold"/>
          <w:sz w:val="16"/>
          <w:szCs w:val="16"/>
        </w:rPr>
      </w:pPr>
    </w:p>
    <w:p w14:paraId="34ABCC22" w14:textId="1E7D90E4"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For, </w:t>
      </w:r>
      <w:r w:rsidR="006271E0">
        <w:rPr>
          <w:rFonts w:asciiTheme="majorHAnsi" w:hAnsiTheme="majorHAnsi" w:cs="IntelOne Display AR Bold"/>
          <w:sz w:val="16"/>
          <w:szCs w:val="16"/>
        </w:rPr>
        <w:t xml:space="preserve"> </w:t>
      </w:r>
      <w:r w:rsidRPr="00287761">
        <w:rPr>
          <w:rFonts w:asciiTheme="majorHAnsi" w:hAnsiTheme="majorHAnsi" w:cs="IntelOne Display AR Bold"/>
          <w:sz w:val="16"/>
          <w:szCs w:val="16"/>
        </w:rPr>
        <w:t>equality</w:t>
      </w:r>
      <w:proofErr w:type="gramEnd"/>
      <w:r w:rsidRPr="00287761">
        <w:rPr>
          <w:rFonts w:asciiTheme="majorHAnsi" w:hAnsiTheme="majorHAnsi" w:cs="IntelOne Display AR Bold"/>
          <w:sz w:val="16"/>
          <w:szCs w:val="16"/>
        </w:rPr>
        <w:t xml:space="preserve"> check, we consider </w:t>
      </w:r>
      <w:r w:rsidR="006271E0">
        <w:rPr>
          <w:rFonts w:asciiTheme="majorHAnsi" w:hAnsiTheme="majorHAnsi" w:cs="IntelOne Display AR Bold"/>
          <w:sz w:val="16"/>
          <w:szCs w:val="16"/>
        </w:rPr>
        <w:t xml:space="preserve">the </w:t>
      </w:r>
      <w:r w:rsidRPr="00287761">
        <w:rPr>
          <w:rFonts w:asciiTheme="majorHAnsi" w:hAnsiTheme="majorHAnsi" w:cs="IntelOne Display AR Bold"/>
          <w:sz w:val="16"/>
          <w:szCs w:val="16"/>
        </w:rPr>
        <w:t xml:space="preserve">following </w:t>
      </w:r>
      <w:r w:rsidR="006271E0">
        <w:rPr>
          <w:rFonts w:asciiTheme="majorHAnsi" w:hAnsiTheme="majorHAnsi" w:cs="IntelOne Display AR Bold"/>
          <w:sz w:val="16"/>
          <w:szCs w:val="16"/>
        </w:rPr>
        <w:t>premises/lemmas</w:t>
      </w:r>
    </w:p>
    <w:p w14:paraId="3DC2F5C4"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7B5B29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735905F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947A888" w14:textId="77777777" w:rsidR="00FC6A7F" w:rsidRPr="00287761" w:rsidRDefault="00FC6A7F" w:rsidP="00FC6A7F">
      <w:pPr>
        <w:spacing w:after="0"/>
        <w:rPr>
          <w:rFonts w:asciiTheme="majorHAnsi" w:hAnsiTheme="majorHAnsi" w:cs="IntelOne Display AR Bold"/>
          <w:sz w:val="16"/>
          <w:szCs w:val="16"/>
        </w:rPr>
      </w:pPr>
    </w:p>
    <w:p w14:paraId="5ABBDB9B" w14:textId="64F5022A" w:rsidR="006271E0"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r w:rsidR="006271E0">
        <w:rPr>
          <w:rFonts w:asciiTheme="majorHAnsi" w:hAnsiTheme="majorHAnsi" w:cs="IntelOne Display AR Bold"/>
          <w:sz w:val="16"/>
          <w:szCs w:val="16"/>
        </w:rPr>
        <w:t>T</w:t>
      </w:r>
      <w:r w:rsidRPr="00287761">
        <w:rPr>
          <w:rFonts w:asciiTheme="majorHAnsi" w:hAnsiTheme="majorHAnsi" w:cs="IntelOne Display AR Bold"/>
          <w:sz w:val="16"/>
          <w:szCs w:val="16"/>
        </w:rPr>
        <w:t>hus,</w:t>
      </w:r>
    </w:p>
    <w:p w14:paraId="1BBA2AA2" w14:textId="444D5593" w:rsidR="00FC6A7F" w:rsidRPr="00287761" w:rsidRDefault="006271E0" w:rsidP="00FC6A7F">
      <w:pPr>
        <w:spacing w:after="0"/>
        <w:rPr>
          <w:rFonts w:asciiTheme="majorHAnsi" w:hAnsiTheme="majorHAnsi" w:cs="IntelOne Display AR Bold"/>
          <w:sz w:val="16"/>
          <w:szCs w:val="16"/>
        </w:rPr>
      </w:pPr>
      <w:r>
        <w:rPr>
          <w:rFonts w:asciiTheme="majorHAnsi" w:hAnsiTheme="majorHAnsi" w:cs="IntelOne Display AR Bold"/>
          <w:sz w:val="16"/>
          <w:szCs w:val="16"/>
        </w:rPr>
        <w:t xml:space="preserve">                         </w:t>
      </w:r>
      <w:r w:rsidR="00FC6A7F" w:rsidRPr="00287761">
        <w:rPr>
          <w:rFonts w:asciiTheme="majorHAnsi" w:hAnsiTheme="majorHAnsi" w:cs="IntelOne Display AR Bold"/>
          <w:sz w:val="16"/>
          <w:szCs w:val="16"/>
        </w:rPr>
        <w:t xml:space="preserve"> </w:t>
      </w:r>
      <w:proofErr w:type="spellStart"/>
      <w:r w:rsidR="00FC6A7F" w:rsidRPr="00287761">
        <w:rPr>
          <w:rFonts w:asciiTheme="majorHAnsi" w:hAnsiTheme="majorHAnsi" w:cs="IntelOne Display AR Bold"/>
          <w:sz w:val="16"/>
          <w:szCs w:val="16"/>
        </w:rPr>
        <w:t>fcmp</w:t>
      </w:r>
      <w:proofErr w:type="spellEnd"/>
      <w:r w:rsidR="00FC6A7F" w:rsidRPr="00287761">
        <w:rPr>
          <w:rFonts w:asciiTheme="majorHAnsi" w:hAnsiTheme="majorHAnsi" w:cs="IntelOne Display AR Bold"/>
          <w:sz w:val="16"/>
          <w:szCs w:val="16"/>
        </w:rPr>
        <w:t xml:space="preserve"> F1 F2</w:t>
      </w:r>
    </w:p>
    <w:p w14:paraId="500242C5"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t>
      </w:r>
      <w:proofErr w:type="gramStart"/>
      <w:r w:rsidRPr="00287761">
        <w:rPr>
          <w:rFonts w:asciiTheme="majorHAnsi" w:hAnsiTheme="majorHAnsi" w:cs="IntelOne Display AR Bold"/>
          <w:sz w:val="16"/>
          <w:szCs w:val="16"/>
        </w:rPr>
        <w:t>0  if</w:t>
      </w:r>
      <w:proofErr w:type="gramEnd"/>
      <w:r w:rsidRPr="00287761">
        <w:rPr>
          <w:rFonts w:asciiTheme="majorHAnsi" w:hAnsiTheme="majorHAnsi" w:cs="IntelOne Display AR Bold"/>
          <w:sz w:val="16"/>
          <w:szCs w:val="16"/>
        </w:rPr>
        <w:t xml:space="preserve"> both the operands are non-NAN values and are equal.</w:t>
      </w:r>
    </w:p>
    <w:p w14:paraId="01C8691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w:t>
      </w:r>
      <w:proofErr w:type="gramStart"/>
      <w:r w:rsidRPr="00287761">
        <w:rPr>
          <w:rFonts w:asciiTheme="majorHAnsi" w:hAnsiTheme="majorHAnsi" w:cs="IntelOne Display AR Bold"/>
          <w:sz w:val="16"/>
          <w:szCs w:val="16"/>
        </w:rPr>
        <w:t>1  if</w:t>
      </w:r>
      <w:proofErr w:type="gramEnd"/>
      <w:r w:rsidRPr="00287761">
        <w:rPr>
          <w:rFonts w:asciiTheme="majorHAnsi" w:hAnsiTheme="majorHAnsi" w:cs="IntelOne Display AR Bold"/>
          <w:sz w:val="16"/>
          <w:szCs w:val="16"/>
        </w:rPr>
        <w:t xml:space="preserve"> F1 &gt; F2 or F1 &lt; F2, or one of operand is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then</w:t>
      </w:r>
    </w:p>
    <w:p w14:paraId="0073816E"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 xml:space="preserve"> will results into -1 and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will result into 1.</w:t>
      </w:r>
    </w:p>
    <w:p w14:paraId="6A38FAAE" w14:textId="77777777" w:rsidR="00FC6A7F" w:rsidRPr="00287761" w:rsidRDefault="00FC6A7F" w:rsidP="00FC6A7F">
      <w:pPr>
        <w:spacing w:after="0"/>
        <w:rPr>
          <w:rFonts w:asciiTheme="majorHAnsi" w:hAnsiTheme="majorHAnsi" w:cs="IntelOne Display AR Bold"/>
          <w:sz w:val="16"/>
          <w:szCs w:val="16"/>
        </w:rPr>
      </w:pPr>
    </w:p>
    <w:p w14:paraId="26F5CC0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F1 F2</w:t>
      </w:r>
    </w:p>
    <w:p w14:paraId="3EA0378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proofErr w:type="gram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false</w:t>
      </w:r>
      <w:proofErr w:type="gramEnd"/>
      <w:r w:rsidRPr="00287761">
        <w:rPr>
          <w:rFonts w:asciiTheme="majorHAnsi" w:hAnsiTheme="majorHAnsi" w:cs="IntelOne Display AR Bold"/>
          <w:sz w:val="16"/>
          <w:szCs w:val="16"/>
        </w:rPr>
        <w:t>_path</w:t>
      </w:r>
    </w:p>
    <w:p w14:paraId="237FF95C"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w:t>
      </w:r>
    </w:p>
    <w:p w14:paraId="7F8E0FCA"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800C2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goto</w:t>
      </w:r>
      <w:proofErr w:type="spellEnd"/>
      <w:r w:rsidRPr="00287761">
        <w:rPr>
          <w:rFonts w:asciiTheme="majorHAnsi" w:hAnsiTheme="majorHAnsi" w:cs="IntelOne Display AR Bold"/>
          <w:sz w:val="16"/>
          <w:szCs w:val="16"/>
        </w:rPr>
        <w:t xml:space="preserve"> exit_path</w:t>
      </w:r>
    </w:p>
    <w:p w14:paraId="203752E9"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057485DF"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2406B97"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r w:rsidRPr="00287761">
        <w:rPr>
          <w:rFonts w:asciiTheme="majorHAnsi" w:hAnsiTheme="majorHAnsi" w:cs="IntelOne Display AR Bold"/>
          <w:sz w:val="16"/>
          <w:szCs w:val="16"/>
        </w:rPr>
        <w:t>:</w:t>
      </w:r>
    </w:p>
    <w:p w14:paraId="20AA9118" w14:textId="77777777" w:rsidR="003D4E51" w:rsidRDefault="003D4E51" w:rsidP="00AC2E43">
      <w:pPr>
        <w:spacing w:after="0"/>
        <w:rPr>
          <w:rFonts w:ascii="Cascadia Mono" w:hAnsi="Cascadia Mono" w:cs="IntelOne Display AR Bold"/>
          <w:sz w:val="16"/>
          <w:szCs w:val="16"/>
        </w:rPr>
      </w:pPr>
    </w:p>
    <w:p w14:paraId="119C00BB" w14:textId="5AF6A645" w:rsidR="00FC6A7F" w:rsidRPr="00C34CD0" w:rsidRDefault="00FC6A7F" w:rsidP="00AC2E43">
      <w:pPr>
        <w:spacing w:after="0"/>
        <w:rPr>
          <w:rFonts w:ascii="Cascadia Mono" w:hAnsi="Cascadia Mono" w:cs="IntelOne Display AR Bold"/>
          <w:sz w:val="16"/>
          <w:szCs w:val="16"/>
          <w:highlight w:val="yellow"/>
        </w:rPr>
      </w:pPr>
      <w:proofErr w:type="spellStart"/>
      <w:r w:rsidRPr="00C34CD0">
        <w:rPr>
          <w:rFonts w:ascii="Cascadia Mono" w:hAnsi="Cascadia Mono" w:cs="IntelOne Display AR Bold"/>
          <w:sz w:val="16"/>
          <w:szCs w:val="16"/>
          <w:highlight w:val="yellow"/>
        </w:rPr>
        <w:t>dst</w:t>
      </w:r>
      <w:proofErr w:type="spellEnd"/>
      <w:r w:rsidRPr="00C34CD0">
        <w:rPr>
          <w:rFonts w:ascii="Cascadia Mono" w:hAnsi="Cascadia Mono" w:cs="IntelOne Display AR Bold"/>
          <w:sz w:val="16"/>
          <w:szCs w:val="16"/>
          <w:highlight w:val="yellow"/>
        </w:rPr>
        <w:t xml:space="preserve"> = </w:t>
      </w:r>
      <w:proofErr w:type="spellStart"/>
      <w:r w:rsidRPr="00C34CD0">
        <w:rPr>
          <w:rFonts w:ascii="Cascadia Mono" w:hAnsi="Cascadia Mono" w:cs="IntelOne Display AR Bold"/>
          <w:sz w:val="16"/>
          <w:szCs w:val="16"/>
          <w:highlight w:val="yellow"/>
        </w:rPr>
        <w:t>CMove</w:t>
      </w:r>
      <w:proofErr w:type="spellEnd"/>
      <w:r w:rsidRPr="00C34CD0">
        <w:rPr>
          <w:rFonts w:ascii="Cascadia Mono" w:hAnsi="Cascadia Mono" w:cs="IntelOne Display AR Bold"/>
          <w:sz w:val="16"/>
          <w:szCs w:val="16"/>
          <w:highlight w:val="yellow"/>
        </w:rPr>
        <w:t xml:space="preserve"> </w:t>
      </w:r>
      <w:r w:rsidR="00D96CED" w:rsidRPr="00C34CD0">
        <w:rPr>
          <w:rFonts w:ascii="Cascadia Mono" w:hAnsi="Cascadia Mono" w:cs="IntelOne Display AR Bold"/>
          <w:sz w:val="16"/>
          <w:szCs w:val="16"/>
          <w:highlight w:val="yellow"/>
        </w:rPr>
        <w:t xml:space="preserve">SRC if </w:t>
      </w:r>
      <w:proofErr w:type="spellStart"/>
      <w:r w:rsidR="006D586D" w:rsidRPr="00C34CD0">
        <w:rPr>
          <w:rFonts w:ascii="Cascadia Mono" w:hAnsi="Cascadia Mono" w:cs="IntelOne Display AR Bold"/>
          <w:sz w:val="16"/>
          <w:szCs w:val="16"/>
          <w:highlight w:val="yellow"/>
        </w:rPr>
        <w:t>noParaity</w:t>
      </w:r>
      <w:proofErr w:type="spellEnd"/>
      <w:r w:rsidR="006D586D" w:rsidRPr="00C34CD0">
        <w:rPr>
          <w:rFonts w:ascii="Cascadia Mono" w:hAnsi="Cascadia Mono" w:cs="IntelOne Display AR Bold"/>
          <w:sz w:val="16"/>
          <w:szCs w:val="16"/>
          <w:highlight w:val="yellow"/>
        </w:rPr>
        <w:t xml:space="preserve"> </w:t>
      </w:r>
      <w:r w:rsidR="0029025B" w:rsidRPr="00C34CD0">
        <w:rPr>
          <w:rFonts w:ascii="Cascadia Mono" w:hAnsi="Cascadia Mono" w:cs="IntelOne Display AR Bold"/>
          <w:sz w:val="16"/>
          <w:szCs w:val="16"/>
          <w:highlight w:val="yellow"/>
        </w:rPr>
        <w:t xml:space="preserve">and true equality </w:t>
      </w:r>
      <w:r w:rsidR="006D586D" w:rsidRPr="00C34CD0">
        <w:rPr>
          <w:rFonts w:ascii="Cascadia Mono" w:hAnsi="Cascadia Mono" w:cs="IntelOne Display AR Bold"/>
          <w:sz w:val="16"/>
          <w:szCs w:val="16"/>
          <w:highlight w:val="yellow"/>
        </w:rPr>
        <w:t xml:space="preserve">bit </w:t>
      </w:r>
      <w:r w:rsidR="00D96CED" w:rsidRPr="00C34CD0">
        <w:rPr>
          <w:rFonts w:ascii="Cascadia Mono" w:hAnsi="Cascadia Mono" w:cs="IntelOne Display AR Bold"/>
          <w:sz w:val="16"/>
          <w:szCs w:val="16"/>
          <w:highlight w:val="yellow"/>
        </w:rPr>
        <w:t xml:space="preserve">is </w:t>
      </w:r>
      <w:r w:rsidR="006D586D" w:rsidRPr="00C34CD0">
        <w:rPr>
          <w:rFonts w:ascii="Cascadia Mono" w:hAnsi="Cascadia Mono" w:cs="IntelOne Display AR Bold"/>
          <w:sz w:val="16"/>
          <w:szCs w:val="16"/>
          <w:highlight w:val="yellow"/>
        </w:rPr>
        <w:t>set</w:t>
      </w:r>
      <w:r w:rsidR="00D96CED" w:rsidRPr="00C34CD0">
        <w:rPr>
          <w:rFonts w:ascii="Cascadia Mono" w:hAnsi="Cascadia Mono" w:cs="IntelOne Display AR Bold"/>
          <w:sz w:val="16"/>
          <w:szCs w:val="16"/>
          <w:highlight w:val="yellow"/>
        </w:rPr>
        <w:t xml:space="preserve"> i.e. </w:t>
      </w:r>
      <w:r w:rsidR="006D586D" w:rsidRPr="00C34CD0">
        <w:rPr>
          <w:rFonts w:ascii="Cascadia Mono" w:hAnsi="Cascadia Mono" w:cs="IntelOne Display AR Bold"/>
          <w:sz w:val="16"/>
          <w:szCs w:val="16"/>
          <w:highlight w:val="yellow"/>
        </w:rPr>
        <w:t>no</w:t>
      </w:r>
      <w:r w:rsidR="00D96CED" w:rsidRPr="00C34CD0">
        <w:rPr>
          <w:rFonts w:ascii="Cascadia Mono" w:hAnsi="Cascadia Mono" w:cs="IntelOne Display AR Bold"/>
          <w:sz w:val="16"/>
          <w:szCs w:val="16"/>
          <w:highlight w:val="yellow"/>
        </w:rPr>
        <w:t>ne of the</w:t>
      </w:r>
      <w:r w:rsidR="006D586D" w:rsidRPr="00C34CD0">
        <w:rPr>
          <w:rFonts w:ascii="Cascadia Mono" w:hAnsi="Cascadia Mono" w:cs="IntelOne Display AR Bold"/>
          <w:sz w:val="16"/>
          <w:szCs w:val="16"/>
          <w:highlight w:val="yellow"/>
        </w:rPr>
        <w:t xml:space="preserve"> </w:t>
      </w:r>
      <w:r w:rsidR="00D96CED" w:rsidRPr="00C34CD0">
        <w:rPr>
          <w:rFonts w:ascii="Cascadia Mono" w:hAnsi="Cascadia Mono" w:cs="IntelOne Display AR Bold"/>
          <w:sz w:val="16"/>
          <w:szCs w:val="16"/>
          <w:highlight w:val="yellow"/>
        </w:rPr>
        <w:t>operands</w:t>
      </w:r>
      <w:r w:rsidR="006D586D" w:rsidRPr="00C34CD0">
        <w:rPr>
          <w:rFonts w:ascii="Cascadia Mono" w:hAnsi="Cascadia Mono" w:cs="IntelOne Display AR Bold"/>
          <w:sz w:val="16"/>
          <w:szCs w:val="16"/>
          <w:highlight w:val="yellow"/>
        </w:rPr>
        <w:t xml:space="preserve"> is a </w:t>
      </w:r>
      <w:proofErr w:type="spellStart"/>
      <w:r w:rsidR="006D586D" w:rsidRPr="00C34CD0">
        <w:rPr>
          <w:rFonts w:ascii="Cascadia Mono" w:hAnsi="Cascadia Mono" w:cs="IntelOne Display AR Bold"/>
          <w:sz w:val="16"/>
          <w:szCs w:val="16"/>
          <w:highlight w:val="yellow"/>
        </w:rPr>
        <w:t>NaN</w:t>
      </w:r>
      <w:proofErr w:type="spellEnd"/>
      <w:r w:rsidR="006D586D" w:rsidRPr="00C34CD0">
        <w:rPr>
          <w:rFonts w:ascii="Cascadia Mono" w:hAnsi="Cascadia Mono" w:cs="IntelOne Display AR Bold"/>
          <w:sz w:val="16"/>
          <w:szCs w:val="16"/>
          <w:highlight w:val="yellow"/>
        </w:rPr>
        <w:t xml:space="preserve"> </w:t>
      </w:r>
      <w:r w:rsidR="0024565E" w:rsidRPr="00C34CD0">
        <w:rPr>
          <w:rFonts w:ascii="Cascadia Mono" w:hAnsi="Cascadia Mono" w:cs="IntelOne Display AR Bold"/>
          <w:sz w:val="16"/>
          <w:szCs w:val="16"/>
          <w:highlight w:val="yellow"/>
        </w:rPr>
        <w:t>value.</w:t>
      </w:r>
    </w:p>
    <w:p w14:paraId="44C6BB5D" w14:textId="77777777" w:rsidR="0024565E" w:rsidRPr="00C34CD0" w:rsidRDefault="0024565E" w:rsidP="00AC2E43">
      <w:pPr>
        <w:spacing w:after="0"/>
        <w:rPr>
          <w:rFonts w:ascii="Cascadia Mono" w:hAnsi="Cascadia Mono" w:cs="IntelOne Display AR Bold"/>
          <w:sz w:val="16"/>
          <w:szCs w:val="16"/>
          <w:highlight w:val="yellow"/>
        </w:rPr>
      </w:pPr>
    </w:p>
    <w:p w14:paraId="28AD6899" w14:textId="77777777" w:rsidR="00F60532" w:rsidRPr="00C34CD0" w:rsidRDefault="0024565E"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No </w:t>
      </w:r>
      <w:r w:rsidR="00A42ADF" w:rsidRPr="00C34CD0">
        <w:rPr>
          <w:rFonts w:ascii="Cascadia Mono" w:hAnsi="Cascadia Mono" w:cs="IntelOne Display AR Bold"/>
          <w:sz w:val="16"/>
          <w:szCs w:val="16"/>
          <w:highlight w:val="yellow"/>
        </w:rPr>
        <w:t>PF</w:t>
      </w:r>
      <w:r w:rsidRPr="00C34CD0">
        <w:rPr>
          <w:rFonts w:ascii="Cascadia Mono" w:hAnsi="Cascadia Mono" w:cs="IntelOne Display AR Bold"/>
          <w:sz w:val="16"/>
          <w:szCs w:val="16"/>
          <w:highlight w:val="yellow"/>
        </w:rPr>
        <w:t xml:space="preserve"> and </w:t>
      </w:r>
      <w:r w:rsidR="00A42ADF" w:rsidRPr="00C34CD0">
        <w:rPr>
          <w:rFonts w:ascii="Cascadia Mono" w:hAnsi="Cascadia Mono" w:cs="IntelOne Display AR Bold"/>
          <w:sz w:val="16"/>
          <w:szCs w:val="16"/>
          <w:highlight w:val="yellow"/>
        </w:rPr>
        <w:t>ZF</w:t>
      </w:r>
      <w:r w:rsidRPr="00C34CD0">
        <w:rPr>
          <w:rFonts w:ascii="Cascadia Mono" w:hAnsi="Cascadia Mono" w:cs="IntelOne Display AR Bold"/>
          <w:sz w:val="16"/>
          <w:szCs w:val="16"/>
          <w:highlight w:val="yellow"/>
        </w:rPr>
        <w:t>.</w:t>
      </w:r>
    </w:p>
    <w:p w14:paraId="52840BB4" w14:textId="77777777" w:rsidR="00F60532" w:rsidRPr="00C34CD0" w:rsidRDefault="00F60532" w:rsidP="00AC2E43">
      <w:pPr>
        <w:spacing w:after="0"/>
        <w:rPr>
          <w:rFonts w:ascii="Cascadia Mono" w:hAnsi="Cascadia Mono" w:cs="IntelOne Display AR Bold"/>
          <w:sz w:val="16"/>
          <w:szCs w:val="16"/>
          <w:highlight w:val="yellow"/>
        </w:rPr>
      </w:pPr>
    </w:p>
    <w:p w14:paraId="43132BD0" w14:textId="3DF39BD5"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For </w:t>
      </w:r>
      <w:r w:rsidR="00345C4B">
        <w:rPr>
          <w:rFonts w:ascii="Cascadia Mono" w:hAnsi="Cascadia Mono" w:cs="IntelOne Display AR Bold"/>
          <w:sz w:val="16"/>
          <w:szCs w:val="16"/>
          <w:highlight w:val="yellow"/>
        </w:rPr>
        <w:t>non-equality-based</w:t>
      </w:r>
      <w:r w:rsidRPr="00C34CD0">
        <w:rPr>
          <w:rFonts w:ascii="Cascadia Mono" w:hAnsi="Cascadia Mono" w:cs="IntelOne Display AR Bold"/>
          <w:sz w:val="16"/>
          <w:szCs w:val="16"/>
          <w:highlight w:val="yellow"/>
        </w:rPr>
        <w:t xml:space="preserve"> </w:t>
      </w:r>
      <w:proofErr w:type="spellStart"/>
      <w:r w:rsidRPr="00C34CD0">
        <w:rPr>
          <w:rFonts w:ascii="Cascadia Mono" w:hAnsi="Cascadia Mono" w:cs="IntelOne Display AR Bold"/>
          <w:sz w:val="16"/>
          <w:szCs w:val="16"/>
          <w:highlight w:val="yellow"/>
        </w:rPr>
        <w:t>CMove</w:t>
      </w:r>
      <w:proofErr w:type="spellEnd"/>
    </w:p>
    <w:p w14:paraId="69E006DD" w14:textId="77777777" w:rsidR="00F60532" w:rsidRPr="00C34CD0" w:rsidRDefault="00F60532" w:rsidP="00AC2E43">
      <w:pPr>
        <w:spacing w:after="0"/>
        <w:rPr>
          <w:rFonts w:ascii="Cascadia Mono" w:hAnsi="Cascadia Mono" w:cs="IntelOne Display AR Bold"/>
          <w:sz w:val="16"/>
          <w:szCs w:val="16"/>
          <w:highlight w:val="yellow"/>
        </w:rPr>
      </w:pPr>
    </w:p>
    <w:p w14:paraId="515CE70A" w14:textId="77777777"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Since </w:t>
      </w:r>
      <w:proofErr w:type="spellStart"/>
      <w:proofErr w:type="gramStart"/>
      <w:r w:rsidRPr="00C34CD0">
        <w:rPr>
          <w:rFonts w:ascii="Cascadia Mono" w:hAnsi="Cascadia Mono" w:cs="IntelOne Display AR Bold"/>
          <w:sz w:val="16"/>
          <w:szCs w:val="16"/>
          <w:highlight w:val="yellow"/>
        </w:rPr>
        <w:t>NaN</w:t>
      </w:r>
      <w:proofErr w:type="spellEnd"/>
      <w:r w:rsidRPr="00C34CD0">
        <w:rPr>
          <w:rFonts w:ascii="Cascadia Mono" w:hAnsi="Cascadia Mono" w:cs="IntelOne Display AR Bold"/>
          <w:sz w:val="16"/>
          <w:szCs w:val="16"/>
          <w:highlight w:val="yellow"/>
        </w:rPr>
        <w:t xml:space="preserve"> !</w:t>
      </w:r>
      <w:proofErr w:type="gramEnd"/>
      <w:r w:rsidRPr="00C34CD0">
        <w:rPr>
          <w:rFonts w:ascii="Cascadia Mono" w:hAnsi="Cascadia Mono" w:cs="IntelOne Display AR Bold"/>
          <w:sz w:val="16"/>
          <w:szCs w:val="16"/>
          <w:highlight w:val="yellow"/>
        </w:rPr>
        <w:t xml:space="preserve">= Nan and </w:t>
      </w:r>
      <w:proofErr w:type="gramStart"/>
      <w:r w:rsidRPr="00C34CD0">
        <w:rPr>
          <w:rFonts w:ascii="Cascadia Mono" w:hAnsi="Cascadia Mono" w:cs="IntelOne Display AR Bold"/>
          <w:sz w:val="16"/>
          <w:szCs w:val="16"/>
          <w:highlight w:val="yellow"/>
        </w:rPr>
        <w:t>Nan !</w:t>
      </w:r>
      <w:proofErr w:type="gramEnd"/>
      <w:r w:rsidRPr="00C34CD0">
        <w:rPr>
          <w:rFonts w:ascii="Cascadia Mono" w:hAnsi="Cascadia Mono" w:cs="IntelOne Display AR Bold"/>
          <w:sz w:val="16"/>
          <w:szCs w:val="16"/>
          <w:highlight w:val="yellow"/>
        </w:rPr>
        <w:t xml:space="preserve">= </w:t>
      </w:r>
      <w:proofErr w:type="gramStart"/>
      <w:r w:rsidRPr="00C34CD0">
        <w:rPr>
          <w:rFonts w:ascii="Cascadia Mono" w:hAnsi="Cascadia Mono" w:cs="IntelOne Display AR Bold"/>
          <w:sz w:val="16"/>
          <w:szCs w:val="16"/>
          <w:highlight w:val="yellow"/>
        </w:rPr>
        <w:t>Non-</w:t>
      </w:r>
      <w:proofErr w:type="spellStart"/>
      <w:r w:rsidRPr="00C34CD0">
        <w:rPr>
          <w:rFonts w:ascii="Cascadia Mono" w:hAnsi="Cascadia Mono" w:cs="IntelOne Display AR Bold"/>
          <w:sz w:val="16"/>
          <w:szCs w:val="16"/>
          <w:highlight w:val="yellow"/>
        </w:rPr>
        <w:t>NaN</w:t>
      </w:r>
      <w:proofErr w:type="spellEnd"/>
      <w:proofErr w:type="gramEnd"/>
      <w:r w:rsidRPr="00C34CD0">
        <w:rPr>
          <w:rFonts w:ascii="Cascadia Mono" w:hAnsi="Cascadia Mono" w:cs="IntelOne Display AR Bold"/>
          <w:sz w:val="16"/>
          <w:szCs w:val="16"/>
          <w:highlight w:val="yellow"/>
        </w:rPr>
        <w:t xml:space="preserve"> is true hence with NAN input we always take a true path.</w:t>
      </w:r>
    </w:p>
    <w:p w14:paraId="2A54E93B" w14:textId="254E86B6" w:rsidR="0024565E" w:rsidRPr="00345C4B" w:rsidRDefault="00F60532" w:rsidP="00AC2E43">
      <w:pPr>
        <w:spacing w:after="0"/>
        <w:rPr>
          <w:rFonts w:ascii="Cascadia Mono" w:hAnsi="Cascadia Mono" w:cs="IntelOne Display AR Bold"/>
          <w:sz w:val="16"/>
          <w:szCs w:val="16"/>
          <w:highlight w:val="yellow"/>
        </w:rPr>
      </w:pPr>
      <w:proofErr w:type="gramStart"/>
      <w:r w:rsidRPr="00C34CD0">
        <w:rPr>
          <w:rFonts w:ascii="Cascadia Mono" w:hAnsi="Cascadia Mono" w:cs="IntelOne Display AR Bold"/>
          <w:sz w:val="16"/>
          <w:szCs w:val="16"/>
          <w:highlight w:val="yellow"/>
        </w:rPr>
        <w:t xml:space="preserve">So </w:t>
      </w:r>
      <w:r w:rsidR="00345C4B">
        <w:rPr>
          <w:rFonts w:ascii="Cascadia Mono" w:hAnsi="Cascadia Mono" w:cs="IntelOne Display AR Bold"/>
          <w:sz w:val="16"/>
          <w:szCs w:val="16"/>
          <w:highlight w:val="yellow"/>
        </w:rPr>
        <w:t xml:space="preserve"> </w:t>
      </w:r>
      <w:proofErr w:type="spellStart"/>
      <w:r w:rsidRPr="00C34CD0">
        <w:rPr>
          <w:rFonts w:ascii="Cascadia Mono" w:hAnsi="Cascadia Mono" w:cs="IntelOne Display AR Bold"/>
          <w:sz w:val="16"/>
          <w:szCs w:val="16"/>
          <w:highlight w:val="yellow"/>
        </w:rPr>
        <w:t>Dst</w:t>
      </w:r>
      <w:proofErr w:type="spellEnd"/>
      <w:proofErr w:type="gramEnd"/>
      <w:r w:rsidRPr="00C34CD0">
        <w:rPr>
          <w:rFonts w:ascii="Cascadia Mono" w:hAnsi="Cascadia Mono" w:cs="IntelOne Display AR Bold"/>
          <w:sz w:val="16"/>
          <w:szCs w:val="16"/>
          <w:highlight w:val="yellow"/>
        </w:rPr>
        <w:t xml:space="preserve"> = </w:t>
      </w:r>
      <w:proofErr w:type="spellStart"/>
      <w:r w:rsidRPr="00C34CD0">
        <w:rPr>
          <w:rFonts w:ascii="Cascadia Mono" w:hAnsi="Cascadia Mono" w:cs="IntelOne Display AR Bold"/>
          <w:sz w:val="16"/>
          <w:szCs w:val="16"/>
          <w:highlight w:val="yellow"/>
        </w:rPr>
        <w:t>CMove</w:t>
      </w:r>
      <w:proofErr w:type="spellEnd"/>
      <w:r w:rsidRPr="00C34CD0">
        <w:rPr>
          <w:rFonts w:ascii="Cascadia Mono" w:hAnsi="Cascadia Mono" w:cs="IntelOne Display AR Bold"/>
          <w:sz w:val="16"/>
          <w:szCs w:val="16"/>
          <w:highlight w:val="yellow"/>
        </w:rPr>
        <w:t xml:space="preserve"> SRC if parity </w:t>
      </w:r>
      <w:r w:rsidR="00C34CD0" w:rsidRPr="00C34CD0">
        <w:rPr>
          <w:rFonts w:ascii="Cascadia Mono" w:hAnsi="Cascadia Mono" w:cs="IntelOne Display AR Bold"/>
          <w:sz w:val="16"/>
          <w:szCs w:val="16"/>
          <w:highlight w:val="yellow"/>
        </w:rPr>
        <w:t>or no ZF flag i.e. NE.</w:t>
      </w:r>
      <w:r w:rsidR="0024565E">
        <w:rPr>
          <w:rFonts w:ascii="Cascadia Mono" w:hAnsi="Cascadia Mono" w:cs="IntelOne Display AR Bold"/>
          <w:sz w:val="16"/>
          <w:szCs w:val="16"/>
        </w:rPr>
        <w:t xml:space="preserve"> </w:t>
      </w:r>
    </w:p>
    <w:p w14:paraId="1F6E9276" w14:textId="77777777" w:rsidR="00C25858" w:rsidRDefault="00C25858" w:rsidP="00AC2E43">
      <w:pPr>
        <w:spacing w:after="0"/>
        <w:rPr>
          <w:rFonts w:ascii="Cascadia Mono" w:hAnsi="Cascadia Mono" w:cs="IntelOne Display AR Bold"/>
          <w:sz w:val="16"/>
          <w:szCs w:val="16"/>
        </w:rPr>
      </w:pPr>
    </w:p>
    <w:p w14:paraId="376F44F1" w14:textId="61FD64FB" w:rsidR="00C25858" w:rsidRDefault="009B3A06" w:rsidP="00AC2E43">
      <w:pPr>
        <w:spacing w:after="0"/>
        <w:rPr>
          <w:rFonts w:ascii="Cascadia Mono" w:hAnsi="Cascadia Mono" w:cs="IntelOne Display AR Bold"/>
          <w:sz w:val="16"/>
          <w:szCs w:val="16"/>
        </w:rPr>
      </w:pPr>
      <w:r w:rsidRPr="009B3A06">
        <w:rPr>
          <w:rFonts w:ascii="Cascadia Mono" w:hAnsi="Cascadia Mono" w:cs="IntelOne Display AR Bold"/>
          <w:noProof/>
          <w:sz w:val="16"/>
          <w:szCs w:val="16"/>
        </w:rPr>
        <w:drawing>
          <wp:inline distT="0" distB="0" distL="0" distR="0" wp14:anchorId="5117E180" wp14:editId="4565B991">
            <wp:extent cx="5731510" cy="3106420"/>
            <wp:effectExtent l="0" t="0" r="2540" b="0"/>
            <wp:docPr id="508881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81171" name="Picture 1" descr="A screenshot of a computer&#10;&#10;AI-generated content may be incorrect."/>
                    <pic:cNvPicPr/>
                  </pic:nvPicPr>
                  <pic:blipFill>
                    <a:blip r:embed="rId319"/>
                    <a:stretch>
                      <a:fillRect/>
                    </a:stretch>
                  </pic:blipFill>
                  <pic:spPr>
                    <a:xfrm>
                      <a:off x="0" y="0"/>
                      <a:ext cx="5731510" cy="3106420"/>
                    </a:xfrm>
                    <a:prstGeom prst="rect">
                      <a:avLst/>
                    </a:prstGeom>
                  </pic:spPr>
                </pic:pic>
              </a:graphicData>
            </a:graphic>
          </wp:inline>
        </w:drawing>
      </w:r>
    </w:p>
    <w:p w14:paraId="0EC723FF" w14:textId="77777777" w:rsidR="0084184D" w:rsidRDefault="0084184D" w:rsidP="00AC2E43">
      <w:pPr>
        <w:spacing w:after="0"/>
        <w:rPr>
          <w:rFonts w:ascii="Cascadia Mono" w:hAnsi="Cascadia Mono" w:cs="IntelOne Display AR Bold"/>
          <w:sz w:val="16"/>
          <w:szCs w:val="16"/>
        </w:rPr>
      </w:pPr>
    </w:p>
    <w:p w14:paraId="49D66C2D" w14:textId="7731B19B"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Xmm1 = </w:t>
      </w:r>
      <w:r w:rsidR="009B3A06">
        <w:rPr>
          <w:rFonts w:ascii="Cascadia Mono" w:hAnsi="Cascadia Mono" w:cs="IntelOne Display AR Bold"/>
          <w:sz w:val="16"/>
          <w:szCs w:val="16"/>
        </w:rPr>
        <w:t>-1</w:t>
      </w:r>
    </w:p>
    <w:p w14:paraId="0AA0CD9E" w14:textId="433ED30C"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Xmm0 </w:t>
      </w:r>
      <w:r w:rsidR="009B3A06">
        <w:rPr>
          <w:rFonts w:ascii="Cascadia Mono" w:hAnsi="Cascadia Mono" w:cs="IntelOne Display AR Bold"/>
          <w:sz w:val="16"/>
          <w:szCs w:val="16"/>
        </w:rPr>
        <w:t xml:space="preserve">= </w:t>
      </w:r>
      <w:proofErr w:type="spellStart"/>
      <w:r w:rsidR="009B3A06">
        <w:rPr>
          <w:rFonts w:ascii="Cascadia Mono" w:hAnsi="Cascadia Mono" w:cs="IntelOne Display AR Bold"/>
          <w:sz w:val="16"/>
          <w:szCs w:val="16"/>
        </w:rPr>
        <w:t>NaN</w:t>
      </w:r>
      <w:proofErr w:type="spellEnd"/>
    </w:p>
    <w:p w14:paraId="28972C61" w14:textId="77777777" w:rsidR="009B3A06" w:rsidRDefault="009B3A06" w:rsidP="00AC2E43">
      <w:pPr>
        <w:spacing w:after="0"/>
        <w:rPr>
          <w:rFonts w:ascii="Cascadia Mono" w:hAnsi="Cascadia Mono" w:cs="IntelOne Display AR Bold"/>
          <w:sz w:val="16"/>
          <w:szCs w:val="16"/>
        </w:rPr>
      </w:pPr>
    </w:p>
    <w:p w14:paraId="36589701" w14:textId="75E0CD5B" w:rsidR="009B3A06" w:rsidRDefault="009B3A06" w:rsidP="00AC2E43">
      <w:pPr>
        <w:spacing w:after="0"/>
        <w:rPr>
          <w:rFonts w:ascii="Cascadia Mono" w:hAnsi="Cascadia Mono" w:cs="IntelOne Display AR Bold"/>
          <w:sz w:val="16"/>
          <w:szCs w:val="16"/>
        </w:rPr>
      </w:pPr>
      <w:proofErr w:type="gramStart"/>
      <w:r>
        <w:rPr>
          <w:rFonts w:ascii="Cascadia Mono" w:hAnsi="Cascadia Mono" w:cs="IntelOne Display AR Bold"/>
          <w:sz w:val="16"/>
          <w:szCs w:val="16"/>
        </w:rPr>
        <w:t>Nan !</w:t>
      </w:r>
      <w:proofErr w:type="gramEnd"/>
      <w:r>
        <w:rPr>
          <w:rFonts w:ascii="Cascadia Mono" w:hAnsi="Cascadia Mono" w:cs="IntelOne Display AR Bold"/>
          <w:sz w:val="16"/>
          <w:szCs w:val="16"/>
        </w:rPr>
        <w:t xml:space="preserve">= -1 is true i.e. </w:t>
      </w:r>
      <w:proofErr w:type="spellStart"/>
      <w:r>
        <w:rPr>
          <w:rFonts w:ascii="Cascadia Mono" w:hAnsi="Cascadia Mono" w:cs="IntelOne Display AR Bold"/>
          <w:sz w:val="16"/>
          <w:szCs w:val="16"/>
        </w:rPr>
        <w:t>fcmp</w:t>
      </w:r>
      <w:proofErr w:type="spellEnd"/>
      <w:r>
        <w:rPr>
          <w:rFonts w:ascii="Cascadia Mono" w:hAnsi="Cascadia Mono" w:cs="IntelOne Display AR Bold"/>
          <w:sz w:val="16"/>
          <w:szCs w:val="16"/>
        </w:rPr>
        <w:t xml:space="preserve"> returns a 0 and ZF flag is set, also PF flag is set since</w:t>
      </w:r>
      <w:r w:rsidR="00A560CB">
        <w:rPr>
          <w:rFonts w:ascii="Cascadia Mono" w:hAnsi="Cascadia Mono" w:cs="IntelOne Display AR Bold"/>
          <w:sz w:val="16"/>
          <w:szCs w:val="16"/>
        </w:rPr>
        <w:t xml:space="preserve"> </w:t>
      </w:r>
      <w:proofErr w:type="spellStart"/>
      <w:r w:rsidR="00A560CB">
        <w:rPr>
          <w:rFonts w:ascii="Cascadia Mono" w:hAnsi="Cascadia Mono" w:cs="IntelOne Display AR Bold"/>
          <w:sz w:val="16"/>
          <w:szCs w:val="16"/>
        </w:rPr>
        <w:t>its</w:t>
      </w:r>
      <w:proofErr w:type="spellEnd"/>
      <w:r w:rsidR="00A560CB">
        <w:rPr>
          <w:rFonts w:ascii="Cascadia Mono" w:hAnsi="Cascadia Mono" w:cs="IntelOne Display AR Bold"/>
          <w:sz w:val="16"/>
          <w:szCs w:val="16"/>
        </w:rPr>
        <w:t xml:space="preserve"> an unordered compare.</w:t>
      </w:r>
    </w:p>
    <w:p w14:paraId="5E23BB6E" w14:textId="77777777" w:rsidR="00A560CB" w:rsidRDefault="00A560CB" w:rsidP="00AC2E43">
      <w:pPr>
        <w:spacing w:after="0"/>
        <w:rPr>
          <w:rFonts w:ascii="Cascadia Mono" w:hAnsi="Cascadia Mono" w:cs="IntelOne Display AR Bold"/>
          <w:sz w:val="16"/>
          <w:szCs w:val="16"/>
        </w:rPr>
      </w:pPr>
    </w:p>
    <w:p w14:paraId="303EBA20" w14:textId="77777777" w:rsidR="00064FBB" w:rsidRDefault="00064FBB" w:rsidP="00AC2E43">
      <w:pPr>
        <w:spacing w:after="0"/>
        <w:rPr>
          <w:rFonts w:ascii="Cascadia Mono" w:hAnsi="Cascadia Mono" w:cs="IntelOne Display AR Bold"/>
          <w:sz w:val="16"/>
          <w:szCs w:val="16"/>
        </w:rPr>
      </w:pPr>
    </w:p>
    <w:p w14:paraId="1606E3D7" w14:textId="37C729CC"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Non-Equality Comparison F</w:t>
      </w:r>
      <w:proofErr w:type="gramStart"/>
      <w:r>
        <w:rPr>
          <w:rFonts w:ascii="Cascadia Mono" w:hAnsi="Cascadia Mono" w:cs="IntelOne Display AR Bold"/>
          <w:sz w:val="16"/>
          <w:szCs w:val="16"/>
        </w:rPr>
        <w:t>1 !</w:t>
      </w:r>
      <w:proofErr w:type="gramEnd"/>
      <w:r>
        <w:rPr>
          <w:rFonts w:ascii="Cascadia Mono" w:hAnsi="Cascadia Mono" w:cs="IntelOne Display AR Bold"/>
          <w:sz w:val="16"/>
          <w:szCs w:val="16"/>
        </w:rPr>
        <w:t>= F2</w:t>
      </w:r>
    </w:p>
    <w:p w14:paraId="00E33818" w14:textId="77777777" w:rsidR="00064FBB" w:rsidRDefault="00064FBB" w:rsidP="00AC2E43">
      <w:pPr>
        <w:spacing w:after="0"/>
        <w:rPr>
          <w:rFonts w:ascii="Cascadia Mono" w:hAnsi="Cascadia Mono" w:cs="IntelOne Display AR Bold"/>
          <w:sz w:val="16"/>
          <w:szCs w:val="16"/>
        </w:rPr>
      </w:pPr>
    </w:p>
    <w:p w14:paraId="5D09AE41" w14:textId="737F9CC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204E47D5" w14:textId="7189677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CBF7086"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w:t>
      </w:r>
      <w:proofErr w:type="gramStart"/>
      <w:r>
        <w:rPr>
          <w:rFonts w:ascii="Cascadia Mono" w:hAnsi="Cascadia Mono" w:cs="IntelOne Display AR Bold"/>
          <w:sz w:val="16"/>
          <w:szCs w:val="16"/>
        </w:rPr>
        <w:t>DST ,</w:t>
      </w:r>
      <w:proofErr w:type="gramEnd"/>
      <w:r>
        <w:rPr>
          <w:rFonts w:ascii="Cascadia Mono" w:hAnsi="Cascadia Mono" w:cs="IntelOne Display AR Bold"/>
          <w:sz w:val="16"/>
          <w:szCs w:val="16"/>
        </w:rPr>
        <w:t xml:space="preserve"> SRC if FLAG is PF</w:t>
      </w:r>
    </w:p>
    <w:p w14:paraId="254658CB"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w:t>
      </w:r>
      <w:proofErr w:type="gramStart"/>
      <w:r>
        <w:rPr>
          <w:rFonts w:ascii="Cascadia Mono" w:hAnsi="Cascadia Mono" w:cs="IntelOne Display AR Bold"/>
          <w:sz w:val="16"/>
          <w:szCs w:val="16"/>
        </w:rPr>
        <w:t>DST ,</w:t>
      </w:r>
      <w:proofErr w:type="gramEnd"/>
      <w:r>
        <w:rPr>
          <w:rFonts w:ascii="Cascadia Mono" w:hAnsi="Cascadia Mono" w:cs="IntelOne Display AR Bold"/>
          <w:sz w:val="16"/>
          <w:szCs w:val="16"/>
        </w:rPr>
        <w:t xml:space="preserve"> SRC if FLAG is NE</w:t>
      </w:r>
    </w:p>
    <w:p w14:paraId="219C467B" w14:textId="3B5ACBB9" w:rsidR="00A560CB"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p>
    <w:p w14:paraId="78F56765" w14:textId="71F3223E"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With APX</w:t>
      </w:r>
    </w:p>
    <w:p w14:paraId="14D06141" w14:textId="77777777" w:rsidR="00E57589" w:rsidRDefault="00E57589" w:rsidP="00AC2E43">
      <w:pPr>
        <w:spacing w:after="0"/>
        <w:rPr>
          <w:rFonts w:ascii="Cascadia Mono" w:hAnsi="Cascadia Mono" w:cs="IntelOne Display AR Bold"/>
          <w:sz w:val="16"/>
          <w:szCs w:val="16"/>
        </w:rPr>
      </w:pPr>
    </w:p>
    <w:p w14:paraId="575B8153" w14:textId="36A6FFB5"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DST, </w:t>
      </w:r>
      <w:r w:rsidR="00D3657A">
        <w:rPr>
          <w:rFonts w:ascii="Cascadia Mono" w:hAnsi="Cascadia Mono" w:cs="IntelOne Display AR Bold"/>
          <w:sz w:val="16"/>
          <w:szCs w:val="16"/>
        </w:rPr>
        <w:t>DEF_DST, SRC if FLAG is PF</w:t>
      </w:r>
    </w:p>
    <w:p w14:paraId="4CB45E0B" w14:textId="5355F541" w:rsidR="00D3657A" w:rsidRDefault="00D3657A" w:rsidP="00AC2E43">
      <w:pPr>
        <w:spacing w:after="0"/>
        <w:rPr>
          <w:rFonts w:ascii="Cascadia Mono" w:hAnsi="Cascadia Mono" w:cs="IntelOne Display AR Bold"/>
          <w:sz w:val="16"/>
          <w:szCs w:val="16"/>
        </w:rPr>
      </w:pPr>
      <w:r>
        <w:rPr>
          <w:rFonts w:ascii="Cascadia Mono" w:hAnsi="Cascadia Mono" w:cs="IntelOne Display AR Bold"/>
          <w:sz w:val="16"/>
          <w:szCs w:val="16"/>
        </w:rPr>
        <w:t>CMOVE DST, DEF_DST, SRC if FLAT is NE</w:t>
      </w:r>
    </w:p>
    <w:p w14:paraId="1CB6CDEB" w14:textId="2FCA1BDE" w:rsidR="00D3657A" w:rsidRDefault="00D3657A" w:rsidP="00AC2E43">
      <w:pPr>
        <w:spacing w:after="0"/>
        <w:rPr>
          <w:rFonts w:ascii="Cascadia Mono" w:hAnsi="Cascadia Mono" w:cs="IntelOne Display AR Bold"/>
          <w:sz w:val="16"/>
          <w:szCs w:val="16"/>
        </w:rPr>
      </w:pPr>
    </w:p>
    <w:p w14:paraId="1BE7BEEE" w14:textId="77777777" w:rsidR="00214D52" w:rsidRDefault="00214D52" w:rsidP="00AC2E4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4B895A97" w14:textId="513D7BF7" w:rsidR="00E537CB" w:rsidRDefault="00D3657A" w:rsidP="00AC2E43">
      <w:pPr>
        <w:spacing w:after="0"/>
        <w:rPr>
          <w:rFonts w:ascii="Cascadia Mono" w:hAnsi="Cascadia Mono" w:cs="IntelOne Display AR Bold"/>
          <w:sz w:val="16"/>
          <w:szCs w:val="16"/>
        </w:rPr>
      </w:pPr>
      <w:proofErr w:type="gramStart"/>
      <w:r>
        <w:rPr>
          <w:rFonts w:ascii="Cascadia Mono" w:hAnsi="Cascadia Mono" w:cs="IntelOne Display AR Bold"/>
          <w:sz w:val="16"/>
          <w:szCs w:val="16"/>
        </w:rPr>
        <w:t>So</w:t>
      </w:r>
      <w:proofErr w:type="gramEnd"/>
      <w:r>
        <w:rPr>
          <w:rFonts w:ascii="Cascadia Mono" w:hAnsi="Cascadia Mono" w:cs="IntelOne Display AR Bold"/>
          <w:sz w:val="16"/>
          <w:szCs w:val="16"/>
        </w:rPr>
        <w:t xml:space="preserve"> </w:t>
      </w:r>
      <w:r w:rsidR="00DC771A">
        <w:rPr>
          <w:rFonts w:ascii="Cascadia Mono" w:hAnsi="Cascadia Mono" w:cs="IntelOne Display AR Bold"/>
          <w:sz w:val="16"/>
          <w:szCs w:val="16"/>
        </w:rPr>
        <w:t xml:space="preserve">in </w:t>
      </w:r>
      <w:r w:rsidR="007637C8">
        <w:rPr>
          <w:rFonts w:ascii="Cascadia Mono" w:hAnsi="Cascadia Mono" w:cs="IntelOne Display AR Bold"/>
          <w:sz w:val="16"/>
          <w:szCs w:val="16"/>
        </w:rPr>
        <w:t>back-to-back</w:t>
      </w:r>
      <w:r w:rsidR="00DC771A">
        <w:rPr>
          <w:rFonts w:ascii="Cascadia Mono" w:hAnsi="Cascadia Mono" w:cs="IntelOne Display AR Bold"/>
          <w:sz w:val="16"/>
          <w:szCs w:val="16"/>
        </w:rPr>
        <w:t xml:space="preserve"> CMOVEs we end up updating the DST with DEF_DST if ZF</w:t>
      </w:r>
      <w:r w:rsidR="009B1619">
        <w:rPr>
          <w:rFonts w:ascii="Cascadia Mono" w:hAnsi="Cascadia Mono" w:cs="IntelOne Display AR Bold"/>
          <w:sz w:val="16"/>
          <w:szCs w:val="16"/>
        </w:rPr>
        <w:t xml:space="preserve"> is set since NE is false </w:t>
      </w:r>
      <w:r w:rsidR="00DC771A">
        <w:rPr>
          <w:rFonts w:ascii="Cascadia Mono" w:hAnsi="Cascadia Mono" w:cs="IntelOne Display AR Bold"/>
          <w:sz w:val="16"/>
          <w:szCs w:val="16"/>
        </w:rPr>
        <w:t>and not retain the DST value updated by prior CMOVE</w:t>
      </w:r>
      <w:r w:rsidR="00E537CB">
        <w:rPr>
          <w:rFonts w:ascii="Cascadia Mono" w:hAnsi="Cascadia Mono" w:cs="IntelOne Display AR Bold"/>
          <w:sz w:val="16"/>
          <w:szCs w:val="16"/>
        </w:rPr>
        <w:t xml:space="preserve">, this is not the case with </w:t>
      </w:r>
      <w:proofErr w:type="gramStart"/>
      <w:r w:rsidR="00E537CB">
        <w:rPr>
          <w:rFonts w:ascii="Cascadia Mono" w:hAnsi="Cascadia Mono" w:cs="IntelOne Display AR Bold"/>
          <w:sz w:val="16"/>
          <w:szCs w:val="16"/>
        </w:rPr>
        <w:t>Non-APX</w:t>
      </w:r>
      <w:proofErr w:type="gramEnd"/>
      <w:r w:rsidR="00E537CB">
        <w:rPr>
          <w:rFonts w:ascii="Cascadia Mono" w:hAnsi="Cascadia Mono" w:cs="IntelOne Display AR Bold"/>
          <w:sz w:val="16"/>
          <w:szCs w:val="16"/>
        </w:rPr>
        <w:t xml:space="preserve"> case since second DST is not executed is ZF is set and DST retains the value set by prior CMOVE.</w:t>
      </w:r>
    </w:p>
    <w:p w14:paraId="5347BABE" w14:textId="77777777" w:rsidR="00214D52" w:rsidRDefault="00214D52" w:rsidP="00AC2E43">
      <w:pPr>
        <w:spacing w:after="0"/>
        <w:rPr>
          <w:rFonts w:ascii="Cascadia Mono" w:hAnsi="Cascadia Mono" w:cs="IntelOne Display AR Bold"/>
          <w:sz w:val="16"/>
          <w:szCs w:val="16"/>
        </w:rPr>
      </w:pPr>
    </w:p>
    <w:p w14:paraId="38368D03" w14:textId="0AAAA9D9" w:rsidR="00214D52"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Equality Comparison F1 == F</w:t>
      </w:r>
      <w:proofErr w:type="gramStart"/>
      <w:r>
        <w:rPr>
          <w:rFonts w:ascii="Cascadia Mono" w:hAnsi="Cascadia Mono" w:cs="IntelOne Display AR Bold"/>
          <w:sz w:val="16"/>
          <w:szCs w:val="16"/>
        </w:rPr>
        <w:t>2</w:t>
      </w:r>
      <w:r w:rsidR="004D69C9">
        <w:rPr>
          <w:rFonts w:ascii="Cascadia Mono" w:hAnsi="Cascadia Mono" w:cs="IntelOne Display AR Bold"/>
          <w:sz w:val="16"/>
          <w:szCs w:val="16"/>
        </w:rPr>
        <w:t xml:space="preserve">  =&gt; !</w:t>
      </w:r>
      <w:proofErr w:type="gramEnd"/>
      <w:r w:rsidR="004D69C9">
        <w:rPr>
          <w:rFonts w:ascii="Cascadia Mono" w:hAnsi="Cascadia Mono" w:cs="IntelOne Display AR Bold"/>
          <w:sz w:val="16"/>
          <w:szCs w:val="16"/>
        </w:rPr>
        <w:t xml:space="preserve"> (F</w:t>
      </w:r>
      <w:proofErr w:type="gramStart"/>
      <w:r w:rsidR="004D69C9">
        <w:rPr>
          <w:rFonts w:ascii="Cascadia Mono" w:hAnsi="Cascadia Mono" w:cs="IntelOne Display AR Bold"/>
          <w:sz w:val="16"/>
          <w:szCs w:val="16"/>
        </w:rPr>
        <w:t>1 !</w:t>
      </w:r>
      <w:proofErr w:type="gramEnd"/>
      <w:r w:rsidR="004D69C9">
        <w:rPr>
          <w:rFonts w:ascii="Cascadia Mono" w:hAnsi="Cascadia Mono" w:cs="IntelOne Display AR Bold"/>
          <w:sz w:val="16"/>
          <w:szCs w:val="16"/>
        </w:rPr>
        <w:t>= F2)</w:t>
      </w:r>
    </w:p>
    <w:p w14:paraId="67026C47" w14:textId="77777777" w:rsidR="00064FBB" w:rsidRDefault="00064FBB" w:rsidP="00AC2E43">
      <w:pPr>
        <w:spacing w:after="0"/>
        <w:rPr>
          <w:rFonts w:ascii="Cascadia Mono" w:hAnsi="Cascadia Mono" w:cs="IntelOne Display AR Bold"/>
          <w:sz w:val="16"/>
          <w:szCs w:val="16"/>
        </w:rPr>
      </w:pPr>
    </w:p>
    <w:p w14:paraId="23A11244"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36CCAFC9"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6EFED7E" w14:textId="77777777" w:rsidR="004D69C9" w:rsidRDefault="004D69C9" w:rsidP="00AC2E43">
      <w:pPr>
        <w:spacing w:after="0"/>
        <w:rPr>
          <w:rFonts w:ascii="Cascadia Mono" w:hAnsi="Cascadia Mono" w:cs="IntelOne Display AR Bold"/>
          <w:sz w:val="16"/>
          <w:szCs w:val="16"/>
        </w:rPr>
      </w:pPr>
    </w:p>
    <w:p w14:paraId="1EA63780" w14:textId="189169C5"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Flip the inputs.</w:t>
      </w:r>
    </w:p>
    <w:p w14:paraId="3A0CF7D9" w14:textId="77777777" w:rsidR="004D69C9" w:rsidRDefault="004D69C9" w:rsidP="00AC2E43">
      <w:pPr>
        <w:spacing w:after="0"/>
        <w:rPr>
          <w:rFonts w:ascii="Cascadia Mono" w:hAnsi="Cascadia Mono" w:cs="IntelOne Display AR Bold"/>
          <w:sz w:val="16"/>
          <w:szCs w:val="16"/>
        </w:rPr>
      </w:pPr>
    </w:p>
    <w:p w14:paraId="7009371D" w14:textId="5AEC7950" w:rsidR="004D69C9"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CMOVE DST,</w:t>
      </w:r>
      <w:r w:rsidR="004D69C9">
        <w:rPr>
          <w:rFonts w:ascii="Cascadia Mono" w:hAnsi="Cascadia Mono" w:cs="IntelOne Display AR Bold"/>
          <w:sz w:val="16"/>
          <w:szCs w:val="16"/>
        </w:rPr>
        <w:t xml:space="preserve"> SRC, PF</w:t>
      </w:r>
    </w:p>
    <w:p w14:paraId="6650AFD6" w14:textId="5F518C63"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CMOVE DST, SRC, NE</w:t>
      </w:r>
    </w:p>
    <w:p w14:paraId="7CB0E516" w14:textId="635C485B" w:rsidR="00D3657A"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r w:rsidR="00DC771A">
        <w:rPr>
          <w:rFonts w:ascii="Cascadia Mono" w:hAnsi="Cascadia Mono" w:cs="IntelOne Display AR Bold"/>
          <w:sz w:val="16"/>
          <w:szCs w:val="16"/>
        </w:rPr>
        <w:t xml:space="preserve"> </w:t>
      </w:r>
    </w:p>
    <w:p w14:paraId="0BB892F0" w14:textId="1744D5FB" w:rsidR="00D3657A"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w:t>
      </w:r>
      <w:r w:rsidR="00287ACE">
        <w:rPr>
          <w:rFonts w:ascii="Cascadia Mono" w:hAnsi="Cascadia Mono" w:cs="IntelOne Display AR Bold"/>
          <w:sz w:val="16"/>
          <w:szCs w:val="16"/>
        </w:rPr>
        <w:t xml:space="preserve">equality comparison </w:t>
      </w:r>
      <w:r w:rsidR="005926EF">
        <w:rPr>
          <w:rFonts w:ascii="Cascadia Mono" w:hAnsi="Cascadia Mono" w:cs="IntelOne Display AR Bold"/>
          <w:sz w:val="16"/>
          <w:szCs w:val="16"/>
        </w:rPr>
        <w:t>returns</w:t>
      </w:r>
      <w:r w:rsidR="00287ACE">
        <w:rPr>
          <w:rFonts w:ascii="Cascadia Mono" w:hAnsi="Cascadia Mono" w:cs="IntelOne Display AR Bold"/>
          <w:sz w:val="16"/>
          <w:szCs w:val="16"/>
        </w:rPr>
        <w:t xml:space="preserve"> a true i.e</w:t>
      </w:r>
      <w:r w:rsidR="00427A80">
        <w:rPr>
          <w:rFonts w:ascii="Cascadia Mono" w:hAnsi="Cascadia Mono" w:cs="IntelOne Display AR Bold"/>
          <w:sz w:val="16"/>
          <w:szCs w:val="16"/>
        </w:rPr>
        <w:t>.</w:t>
      </w:r>
      <w:r w:rsidR="00287ACE">
        <w:rPr>
          <w:rFonts w:ascii="Cascadia Mono" w:hAnsi="Cascadia Mono" w:cs="IntelOne Display AR Bold"/>
          <w:sz w:val="16"/>
          <w:szCs w:val="16"/>
        </w:rPr>
        <w:t xml:space="preserve"> a zero value only when both the operands are non-NAN values and are truly equal.</w:t>
      </w:r>
    </w:p>
    <w:p w14:paraId="7A296780" w14:textId="77777777" w:rsidR="00427A80" w:rsidRDefault="00427A80" w:rsidP="00AC2E43">
      <w:pPr>
        <w:spacing w:after="0"/>
        <w:rPr>
          <w:rFonts w:ascii="Cascadia Mono" w:hAnsi="Cascadia Mono" w:cs="IntelOne Display AR Bold"/>
          <w:sz w:val="16"/>
          <w:szCs w:val="16"/>
        </w:rPr>
      </w:pPr>
    </w:p>
    <w:p w14:paraId="5F80BD7B" w14:textId="4A6F2200" w:rsidR="00A53482" w:rsidRDefault="00A562FE" w:rsidP="00AC2E43">
      <w:pPr>
        <w:spacing w:after="0"/>
        <w:rPr>
          <w:rFonts w:ascii="Cascadia Mono" w:hAnsi="Cascadia Mono" w:cs="IntelOne Display AR Bold"/>
          <w:sz w:val="16"/>
          <w:szCs w:val="16"/>
        </w:rPr>
      </w:pPr>
      <w:proofErr w:type="gramStart"/>
      <w:r>
        <w:rPr>
          <w:rFonts w:ascii="Cascadia Mono" w:hAnsi="Cascadia Mono" w:cs="IntelOne Display AR Bold"/>
          <w:sz w:val="16"/>
          <w:szCs w:val="16"/>
        </w:rPr>
        <w:t>So</w:t>
      </w:r>
      <w:proofErr w:type="gramEnd"/>
      <w:r>
        <w:rPr>
          <w:rFonts w:ascii="Cascadia Mono" w:hAnsi="Cascadia Mono" w:cs="IntelOne Display AR Bold"/>
          <w:sz w:val="16"/>
          <w:szCs w:val="16"/>
        </w:rPr>
        <w:t xml:space="preserve"> Nan == -1 if false</w:t>
      </w:r>
      <w:r w:rsidR="00A0296A">
        <w:rPr>
          <w:rFonts w:ascii="Cascadia Mono" w:hAnsi="Cascadia Mono" w:cs="IntelOne Display AR Bold"/>
          <w:sz w:val="16"/>
          <w:szCs w:val="16"/>
        </w:rPr>
        <w:t xml:space="preserve"> </w:t>
      </w:r>
      <w:proofErr w:type="spellStart"/>
      <w:r w:rsidR="00245B43">
        <w:rPr>
          <w:rFonts w:ascii="Cascadia Mono" w:hAnsi="Cascadia Mono" w:cs="IntelOne Display AR Bold"/>
          <w:sz w:val="16"/>
          <w:szCs w:val="16"/>
        </w:rPr>
        <w:t>ie</w:t>
      </w:r>
      <w:proofErr w:type="spellEnd"/>
      <w:r w:rsidR="00245B43">
        <w:rPr>
          <w:rFonts w:ascii="Cascadia Mono" w:hAnsi="Cascadia Mono" w:cs="IntelOne Display AR Bold"/>
          <w:sz w:val="16"/>
          <w:szCs w:val="16"/>
        </w:rPr>
        <w:t xml:space="preserve">. Result should be a </w:t>
      </w:r>
      <w:r w:rsidR="005926EF">
        <w:rPr>
          <w:rFonts w:ascii="Cascadia Mono" w:hAnsi="Cascadia Mono" w:cs="IntelOne Display AR Bold"/>
          <w:sz w:val="16"/>
          <w:szCs w:val="16"/>
        </w:rPr>
        <w:t>non-zero</w:t>
      </w:r>
      <w:r w:rsidR="00245B43">
        <w:rPr>
          <w:rFonts w:ascii="Cascadia Mono" w:hAnsi="Cascadia Mono" w:cs="IntelOne Display AR Bold"/>
          <w:sz w:val="16"/>
          <w:szCs w:val="16"/>
        </w:rPr>
        <w:t xml:space="preserve"> value</w:t>
      </w:r>
      <w:r w:rsidR="00EA1E71">
        <w:rPr>
          <w:rFonts w:ascii="Cascadia Mono" w:hAnsi="Cascadia Mono" w:cs="IntelOne Display AR Bold"/>
          <w:sz w:val="16"/>
          <w:szCs w:val="16"/>
        </w:rPr>
        <w:t>, in other words</w:t>
      </w:r>
      <w:r w:rsidR="005926EF">
        <w:rPr>
          <w:rFonts w:ascii="Cascadia Mono" w:hAnsi="Cascadia Mono" w:cs="IntelOne Display AR Bold"/>
          <w:sz w:val="16"/>
          <w:szCs w:val="16"/>
        </w:rPr>
        <w:t>,</w:t>
      </w:r>
      <w:r w:rsidR="00EA1E71">
        <w:rPr>
          <w:rFonts w:ascii="Cascadia Mono" w:hAnsi="Cascadia Mono" w:cs="IntelOne Display AR Bold"/>
          <w:sz w:val="16"/>
          <w:szCs w:val="16"/>
        </w:rPr>
        <w:t xml:space="preserve"> if </w:t>
      </w:r>
      <w:r w:rsidR="005D72D4">
        <w:rPr>
          <w:rFonts w:ascii="Cascadia Mono" w:hAnsi="Cascadia Mono" w:cs="IntelOne Display AR Bold"/>
          <w:sz w:val="16"/>
          <w:szCs w:val="16"/>
        </w:rPr>
        <w:t xml:space="preserve">it’s an </w:t>
      </w:r>
      <w:r w:rsidR="005926EF">
        <w:rPr>
          <w:rFonts w:ascii="Cascadia Mono" w:hAnsi="Cascadia Mono" w:cs="IntelOne Display AR Bold"/>
          <w:sz w:val="16"/>
          <w:szCs w:val="16"/>
        </w:rPr>
        <w:t>unordered</w:t>
      </w:r>
      <w:r w:rsidR="005D72D4">
        <w:rPr>
          <w:rFonts w:ascii="Cascadia Mono" w:hAnsi="Cascadia Mono" w:cs="IntelOne Display AR Bold"/>
          <w:sz w:val="16"/>
          <w:szCs w:val="16"/>
        </w:rPr>
        <w:t xml:space="preserve"> comparison then we return a non-zero value. </w:t>
      </w:r>
    </w:p>
    <w:p w14:paraId="245E3845" w14:textId="77777777" w:rsidR="00A53482" w:rsidRDefault="00A53482" w:rsidP="00AC2E43">
      <w:pPr>
        <w:spacing w:after="0"/>
        <w:rPr>
          <w:rFonts w:ascii="Cascadia Mono" w:hAnsi="Cascadia Mono" w:cs="IntelOne Display AR Bold"/>
          <w:sz w:val="16"/>
          <w:szCs w:val="16"/>
        </w:rPr>
      </w:pPr>
    </w:p>
    <w:p w14:paraId="4EED9F38" w14:textId="77777777" w:rsidR="005926EF" w:rsidRDefault="00A53482" w:rsidP="00AC2E43">
      <w:pPr>
        <w:spacing w:after="0"/>
        <w:rPr>
          <w:rFonts w:ascii="Cascadia Mono" w:hAnsi="Cascadia Mono" w:cs="IntelOne Display AR Bold"/>
          <w:sz w:val="16"/>
          <w:szCs w:val="16"/>
        </w:rPr>
      </w:pPr>
      <w:r w:rsidRPr="00A53482">
        <w:rPr>
          <w:rFonts w:ascii="Cascadia Mono" w:hAnsi="Cascadia Mono" w:cs="IntelOne Display AR Bold"/>
          <w:noProof/>
          <w:sz w:val="16"/>
          <w:szCs w:val="16"/>
        </w:rPr>
        <w:drawing>
          <wp:inline distT="0" distB="0" distL="0" distR="0" wp14:anchorId="11285C12" wp14:editId="40710AC4">
            <wp:extent cx="5731510" cy="3058160"/>
            <wp:effectExtent l="0" t="0" r="2540" b="8890"/>
            <wp:docPr id="14753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10704" name=""/>
                    <pic:cNvPicPr/>
                  </pic:nvPicPr>
                  <pic:blipFill>
                    <a:blip r:embed="rId320"/>
                    <a:stretch>
                      <a:fillRect/>
                    </a:stretch>
                  </pic:blipFill>
                  <pic:spPr>
                    <a:xfrm>
                      <a:off x="0" y="0"/>
                      <a:ext cx="5731510" cy="3058160"/>
                    </a:xfrm>
                    <a:prstGeom prst="rect">
                      <a:avLst/>
                    </a:prstGeom>
                  </pic:spPr>
                </pic:pic>
              </a:graphicData>
            </a:graphic>
          </wp:inline>
        </w:drawing>
      </w:r>
    </w:p>
    <w:p w14:paraId="240AB62F" w14:textId="77777777" w:rsidR="005926EF" w:rsidRDefault="005926EF" w:rsidP="00AC2E43">
      <w:pPr>
        <w:spacing w:after="0"/>
        <w:rPr>
          <w:rFonts w:ascii="Cascadia Mono" w:hAnsi="Cascadia Mono" w:cs="IntelOne Display AR Bold"/>
          <w:sz w:val="16"/>
          <w:szCs w:val="16"/>
        </w:rPr>
      </w:pPr>
    </w:p>
    <w:p w14:paraId="06D7103B" w14:textId="77777777" w:rsidR="005926EF" w:rsidRDefault="005926EF" w:rsidP="00AC2E43">
      <w:pPr>
        <w:spacing w:after="0"/>
        <w:rPr>
          <w:rFonts w:ascii="Cascadia Mono" w:hAnsi="Cascadia Mono" w:cs="IntelOne Display AR Bold"/>
          <w:sz w:val="16"/>
          <w:szCs w:val="16"/>
        </w:rPr>
      </w:pPr>
      <w:r>
        <w:rPr>
          <w:rFonts w:ascii="Cascadia Mono" w:hAnsi="Cascadia Mono" w:cs="IntelOne Display AR Bold"/>
          <w:sz w:val="16"/>
          <w:szCs w:val="16"/>
        </w:rPr>
        <w:t>FCMP f1 f2</w:t>
      </w:r>
    </w:p>
    <w:p w14:paraId="65E20F76"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Zero if f1 == f2</w:t>
      </w:r>
    </w:p>
    <w:p w14:paraId="2E48B7CE"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1 if f1 &gt; f2</w:t>
      </w:r>
    </w:p>
    <w:p w14:paraId="1033CBD6" w14:textId="77C0769A" w:rsidR="00427A80"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lastRenderedPageBreak/>
        <w:t>-1 if f1 &lt; f2</w:t>
      </w:r>
      <w:r w:rsidR="00A0296A" w:rsidRPr="005926EF">
        <w:rPr>
          <w:rFonts w:ascii="Cascadia Mono" w:hAnsi="Cascadia Mono" w:cs="IntelOne Display AR Bold"/>
          <w:sz w:val="16"/>
          <w:szCs w:val="16"/>
        </w:rPr>
        <w:t xml:space="preserve"> </w:t>
      </w:r>
    </w:p>
    <w:p w14:paraId="0C791E27" w14:textId="77777777" w:rsidR="001508EA" w:rsidRDefault="001508EA" w:rsidP="001508EA">
      <w:pPr>
        <w:spacing w:after="0"/>
        <w:rPr>
          <w:rFonts w:ascii="Cascadia Mono" w:hAnsi="Cascadia Mono" w:cs="IntelOne Display AR Bold"/>
          <w:sz w:val="16"/>
          <w:szCs w:val="16"/>
        </w:rPr>
      </w:pPr>
    </w:p>
    <w:p w14:paraId="647F087A" w14:textId="03A66BAA" w:rsidR="001508EA" w:rsidRDefault="001508EA" w:rsidP="001508EA">
      <w:pPr>
        <w:spacing w:after="0"/>
        <w:rPr>
          <w:rFonts w:ascii="Cascadia Mono" w:hAnsi="Cascadia Mono" w:cs="IntelOne Display AR Bold"/>
          <w:sz w:val="16"/>
          <w:szCs w:val="16"/>
        </w:rPr>
      </w:pPr>
      <w:r>
        <w:rPr>
          <w:rFonts w:ascii="Cascadia Mono" w:hAnsi="Cascadia Mono" w:cs="IntelOne Display AR Bold"/>
          <w:sz w:val="16"/>
          <w:szCs w:val="16"/>
        </w:rPr>
        <w:t xml:space="preserve">REX2 vs REX encode </w:t>
      </w:r>
      <w:proofErr w:type="spellStart"/>
      <w:r>
        <w:rPr>
          <w:rFonts w:ascii="Cascadia Mono" w:hAnsi="Cascadia Mono" w:cs="IntelOne Display AR Bold"/>
          <w:sz w:val="16"/>
          <w:szCs w:val="16"/>
        </w:rPr>
        <w:t>cmoves</w:t>
      </w:r>
      <w:proofErr w:type="spellEnd"/>
    </w:p>
    <w:p w14:paraId="2F92A3B6" w14:textId="77777777"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4:   d5 98 44 c1             </w:t>
      </w:r>
      <w:proofErr w:type="spellStart"/>
      <w:proofErr w:type="gramStart"/>
      <w:r w:rsidRPr="001508EA">
        <w:rPr>
          <w:rFonts w:ascii="Cascadia Mono" w:hAnsi="Cascadia Mono" w:cs="IntelOne Display AR Bold"/>
          <w:sz w:val="16"/>
          <w:szCs w:val="16"/>
        </w:rPr>
        <w:t>cmove</w:t>
      </w:r>
      <w:proofErr w:type="spellEnd"/>
      <w:r w:rsidRPr="001508EA">
        <w:rPr>
          <w:rFonts w:ascii="Cascadia Mono" w:hAnsi="Cascadia Mono" w:cs="IntelOne Display AR Bold"/>
          <w:sz w:val="16"/>
          <w:szCs w:val="16"/>
        </w:rPr>
        <w:t xml:space="preserve">  %</w:t>
      </w:r>
      <w:proofErr w:type="gramEnd"/>
      <w:r w:rsidRPr="001508EA">
        <w:rPr>
          <w:rFonts w:ascii="Cascadia Mono" w:hAnsi="Cascadia Mono" w:cs="IntelOne Display AR Bold"/>
          <w:sz w:val="16"/>
          <w:szCs w:val="16"/>
        </w:rPr>
        <w:t>r</w:t>
      </w:r>
      <w:proofErr w:type="gramStart"/>
      <w:r w:rsidRPr="001508EA">
        <w:rPr>
          <w:rFonts w:ascii="Cascadia Mono" w:hAnsi="Cascadia Mono" w:cs="IntelOne Display AR Bold"/>
          <w:sz w:val="16"/>
          <w:szCs w:val="16"/>
        </w:rPr>
        <w:t>17,%</w:t>
      </w:r>
      <w:proofErr w:type="gramEnd"/>
      <w:r w:rsidRPr="001508EA">
        <w:rPr>
          <w:rFonts w:ascii="Cascadia Mono" w:hAnsi="Cascadia Mono" w:cs="IntelOne Display AR Bold"/>
          <w:sz w:val="16"/>
          <w:szCs w:val="16"/>
        </w:rPr>
        <w:t>rax</w:t>
      </w:r>
    </w:p>
    <w:p w14:paraId="32FA8395" w14:textId="07E113D5"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d5 98</w:t>
      </w:r>
    </w:p>
    <w:p w14:paraId="20F7DB58" w14:textId="514B076A"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Opcode 44</w:t>
      </w:r>
    </w:p>
    <w:p w14:paraId="287D7EE7" w14:textId="319A1B4E" w:rsidR="001508EA" w:rsidRPr="001508EA" w:rsidRDefault="0045198B"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ModRM c1</w:t>
      </w:r>
    </w:p>
    <w:p w14:paraId="428E5975" w14:textId="279F505D"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8:   49 0f 44 c3             </w:t>
      </w:r>
      <w:proofErr w:type="spellStart"/>
      <w:proofErr w:type="gramStart"/>
      <w:r w:rsidRPr="001508EA">
        <w:rPr>
          <w:rFonts w:ascii="Cascadia Mono" w:hAnsi="Cascadia Mono" w:cs="IntelOne Display AR Bold"/>
          <w:sz w:val="16"/>
          <w:szCs w:val="16"/>
        </w:rPr>
        <w:t>cmove</w:t>
      </w:r>
      <w:proofErr w:type="spellEnd"/>
      <w:r w:rsidRPr="001508EA">
        <w:rPr>
          <w:rFonts w:ascii="Cascadia Mono" w:hAnsi="Cascadia Mono" w:cs="IntelOne Display AR Bold"/>
          <w:sz w:val="16"/>
          <w:szCs w:val="16"/>
        </w:rPr>
        <w:t xml:space="preserve">  %</w:t>
      </w:r>
      <w:proofErr w:type="gramEnd"/>
      <w:r w:rsidRPr="001508EA">
        <w:rPr>
          <w:rFonts w:ascii="Cascadia Mono" w:hAnsi="Cascadia Mono" w:cs="IntelOne Display AR Bold"/>
          <w:sz w:val="16"/>
          <w:szCs w:val="16"/>
        </w:rPr>
        <w:t>r</w:t>
      </w:r>
      <w:proofErr w:type="gramStart"/>
      <w:r w:rsidRPr="001508EA">
        <w:rPr>
          <w:rFonts w:ascii="Cascadia Mono" w:hAnsi="Cascadia Mono" w:cs="IntelOne Display AR Bold"/>
          <w:sz w:val="16"/>
          <w:szCs w:val="16"/>
        </w:rPr>
        <w:t>11,%</w:t>
      </w:r>
      <w:proofErr w:type="gramEnd"/>
      <w:r w:rsidRPr="001508EA">
        <w:rPr>
          <w:rFonts w:ascii="Cascadia Mono" w:hAnsi="Cascadia Mono" w:cs="IntelOne Display AR Bold"/>
          <w:sz w:val="16"/>
          <w:szCs w:val="16"/>
        </w:rPr>
        <w:t>rax</w:t>
      </w:r>
    </w:p>
    <w:p w14:paraId="701536CF" w14:textId="1635D945" w:rsidR="0045198B" w:rsidRDefault="0045198B" w:rsidP="0045198B">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(REX) 49</w:t>
      </w:r>
    </w:p>
    <w:p w14:paraId="607ECD51" w14:textId="00A5E8DD" w:rsidR="0045198B" w:rsidRPr="006455C9" w:rsidRDefault="006455C9" w:rsidP="001143E8">
      <w:pPr>
        <w:pStyle w:val="ListParagraph"/>
        <w:numPr>
          <w:ilvl w:val="0"/>
          <w:numId w:val="1"/>
        </w:numPr>
        <w:spacing w:after="0"/>
        <w:rPr>
          <w:rFonts w:ascii="Cascadia Mono" w:hAnsi="Cascadia Mono" w:cs="IntelOne Display AR Bold"/>
          <w:sz w:val="16"/>
          <w:szCs w:val="16"/>
        </w:rPr>
      </w:pPr>
      <w:r w:rsidRPr="006455C9">
        <w:rPr>
          <w:rFonts w:ascii="Cascadia Mono" w:hAnsi="Cascadia Mono" w:cs="IntelOne Display AR Bold"/>
          <w:sz w:val="16"/>
          <w:szCs w:val="16"/>
        </w:rPr>
        <w:t xml:space="preserve">Primary </w:t>
      </w:r>
      <w:proofErr w:type="gramStart"/>
      <w:r w:rsidRPr="006455C9">
        <w:rPr>
          <w:rFonts w:ascii="Cascadia Mono" w:hAnsi="Cascadia Mono" w:cs="IntelOne Display AR Bold"/>
          <w:sz w:val="16"/>
          <w:szCs w:val="16"/>
        </w:rPr>
        <w:t>two byte</w:t>
      </w:r>
      <w:proofErr w:type="gramEnd"/>
      <w:r w:rsidRPr="006455C9">
        <w:rPr>
          <w:rFonts w:ascii="Cascadia Mono" w:hAnsi="Cascadia Mono" w:cs="IntelOne Display AR Bold"/>
          <w:sz w:val="16"/>
          <w:szCs w:val="16"/>
        </w:rPr>
        <w:t xml:space="preserve"> opcode (</w:t>
      </w:r>
      <w:r w:rsidR="0045198B" w:rsidRPr="006455C9">
        <w:rPr>
          <w:rFonts w:ascii="Cascadia Mono" w:hAnsi="Cascadia Mono" w:cs="IntelOne Display AR Bold"/>
          <w:sz w:val="16"/>
          <w:szCs w:val="16"/>
        </w:rPr>
        <w:t>Map1</w:t>
      </w:r>
      <w:r w:rsidRPr="006455C9">
        <w:rPr>
          <w:rFonts w:ascii="Cascadia Mono" w:hAnsi="Cascadia Mono" w:cs="IntelOne Display AR Bold"/>
          <w:sz w:val="16"/>
          <w:szCs w:val="16"/>
        </w:rPr>
        <w:t>)</w:t>
      </w:r>
      <w:r w:rsidR="0045198B" w:rsidRPr="006455C9">
        <w:rPr>
          <w:rFonts w:ascii="Cascadia Mono" w:hAnsi="Cascadia Mono" w:cs="IntelOne Display AR Bold"/>
          <w:sz w:val="16"/>
          <w:szCs w:val="16"/>
        </w:rPr>
        <w:t xml:space="preserve"> sub-prefix 0f</w:t>
      </w:r>
      <w:r w:rsidRPr="006455C9">
        <w:rPr>
          <w:rFonts w:ascii="Cascadia Mono" w:hAnsi="Cascadia Mono" w:cs="IntelOne Display AR Bold"/>
          <w:sz w:val="16"/>
          <w:szCs w:val="16"/>
        </w:rPr>
        <w:t xml:space="preserve"> </w:t>
      </w:r>
      <w:r w:rsidR="00515F3E" w:rsidRPr="006455C9">
        <w:rPr>
          <w:rFonts w:ascii="Cascadia Mono" w:hAnsi="Cascadia Mono" w:cs="IntelOne Display AR Bold"/>
          <w:sz w:val="16"/>
          <w:szCs w:val="16"/>
        </w:rPr>
        <w:t>44</w:t>
      </w:r>
    </w:p>
    <w:p w14:paraId="0715B809" w14:textId="4C99747C" w:rsidR="00515F3E" w:rsidRDefault="00515F3E" w:rsidP="0045198B">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Modrm c3</w:t>
      </w:r>
    </w:p>
    <w:p w14:paraId="019C465D" w14:textId="77777777" w:rsidR="00B71204" w:rsidRDefault="00B71204" w:rsidP="00B71204">
      <w:pPr>
        <w:spacing w:after="0"/>
        <w:rPr>
          <w:rFonts w:ascii="Cascadia Mono" w:hAnsi="Cascadia Mono" w:cs="IntelOne Display AR Bold"/>
          <w:sz w:val="16"/>
          <w:szCs w:val="16"/>
        </w:rPr>
      </w:pPr>
    </w:p>
    <w:p w14:paraId="7E76CC19" w14:textId="77777777" w:rsidR="00B71204" w:rsidRP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4:   d5 90 44 c1             </w:t>
      </w:r>
      <w:proofErr w:type="spellStart"/>
      <w:proofErr w:type="gramStart"/>
      <w:r w:rsidRPr="00B71204">
        <w:rPr>
          <w:rFonts w:ascii="Cascadia Mono" w:hAnsi="Cascadia Mono" w:cs="IntelOne Display AR Bold"/>
          <w:sz w:val="16"/>
          <w:szCs w:val="16"/>
        </w:rPr>
        <w:t>cmove</w:t>
      </w:r>
      <w:proofErr w:type="spellEnd"/>
      <w:r w:rsidRPr="00B71204">
        <w:rPr>
          <w:rFonts w:ascii="Cascadia Mono" w:hAnsi="Cascadia Mono" w:cs="IntelOne Display AR Bold"/>
          <w:sz w:val="16"/>
          <w:szCs w:val="16"/>
        </w:rPr>
        <w:t xml:space="preserve">  %</w:t>
      </w:r>
      <w:proofErr w:type="gramEnd"/>
      <w:r w:rsidRPr="00B71204">
        <w:rPr>
          <w:rFonts w:ascii="Cascadia Mono" w:hAnsi="Cascadia Mono" w:cs="IntelOne Display AR Bold"/>
          <w:sz w:val="16"/>
          <w:szCs w:val="16"/>
        </w:rPr>
        <w:t>r17</w:t>
      </w:r>
      <w:proofErr w:type="gramStart"/>
      <w:r w:rsidRPr="00B71204">
        <w:rPr>
          <w:rFonts w:ascii="Cascadia Mono" w:hAnsi="Cascadia Mono" w:cs="IntelOne Display AR Bold"/>
          <w:sz w:val="16"/>
          <w:szCs w:val="16"/>
        </w:rPr>
        <w:t>d,%</w:t>
      </w:r>
      <w:proofErr w:type="gramEnd"/>
      <w:r w:rsidRPr="00B71204">
        <w:rPr>
          <w:rFonts w:ascii="Cascadia Mono" w:hAnsi="Cascadia Mono" w:cs="IntelOne Display AR Bold"/>
          <w:sz w:val="16"/>
          <w:szCs w:val="16"/>
        </w:rPr>
        <w:t>eax</w:t>
      </w:r>
    </w:p>
    <w:p w14:paraId="3E2190CA" w14:textId="2E80D2E5" w:rsid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8:   0f 44 c2                </w:t>
      </w:r>
      <w:proofErr w:type="spellStart"/>
      <w:proofErr w:type="gramStart"/>
      <w:r w:rsidRPr="00B71204">
        <w:rPr>
          <w:rFonts w:ascii="Cascadia Mono" w:hAnsi="Cascadia Mono" w:cs="IntelOne Display AR Bold"/>
          <w:sz w:val="16"/>
          <w:szCs w:val="16"/>
        </w:rPr>
        <w:t>cmove</w:t>
      </w:r>
      <w:proofErr w:type="spellEnd"/>
      <w:r w:rsidRPr="00B71204">
        <w:rPr>
          <w:rFonts w:ascii="Cascadia Mono" w:hAnsi="Cascadia Mono" w:cs="IntelOne Display AR Bold"/>
          <w:sz w:val="16"/>
          <w:szCs w:val="16"/>
        </w:rPr>
        <w:t xml:space="preserve">  %</w:t>
      </w:r>
      <w:proofErr w:type="spellStart"/>
      <w:r w:rsidRPr="00B71204">
        <w:rPr>
          <w:rFonts w:ascii="Cascadia Mono" w:hAnsi="Cascadia Mono" w:cs="IntelOne Display AR Bold"/>
          <w:sz w:val="16"/>
          <w:szCs w:val="16"/>
        </w:rPr>
        <w:t>edx</w:t>
      </w:r>
      <w:proofErr w:type="spellEnd"/>
      <w:r w:rsidRPr="00B71204">
        <w:rPr>
          <w:rFonts w:ascii="Cascadia Mono" w:hAnsi="Cascadia Mono" w:cs="IntelOne Display AR Bold"/>
          <w:sz w:val="16"/>
          <w:szCs w:val="16"/>
        </w:rPr>
        <w:t>,%</w:t>
      </w:r>
      <w:proofErr w:type="spellStart"/>
      <w:proofErr w:type="gramEnd"/>
      <w:r w:rsidRPr="00B71204">
        <w:rPr>
          <w:rFonts w:ascii="Cascadia Mono" w:hAnsi="Cascadia Mono" w:cs="IntelOne Display AR Bold"/>
          <w:sz w:val="16"/>
          <w:szCs w:val="16"/>
        </w:rPr>
        <w:t>eax</w:t>
      </w:r>
      <w:proofErr w:type="spellEnd"/>
    </w:p>
    <w:p w14:paraId="26A48A55" w14:textId="72459DFD" w:rsidR="00386A98" w:rsidRDefault="00386A98" w:rsidP="00B71204">
      <w:pPr>
        <w:spacing w:after="0"/>
        <w:rPr>
          <w:rFonts w:ascii="Cascadia Mono" w:hAnsi="Cascadia Mono" w:cs="IntelOne Display AR Bold"/>
          <w:sz w:val="16"/>
          <w:szCs w:val="16"/>
        </w:rPr>
      </w:pPr>
    </w:p>
    <w:p w14:paraId="69CC450C" w14:textId="77777777" w:rsidR="005330D1" w:rsidRDefault="005330D1" w:rsidP="00B71204">
      <w:pPr>
        <w:spacing w:after="0"/>
        <w:rPr>
          <w:rFonts w:ascii="Cascadia Mono" w:hAnsi="Cascadia Mono" w:cs="IntelOne Display AR Bold"/>
          <w:sz w:val="16"/>
          <w:szCs w:val="16"/>
        </w:rPr>
      </w:pPr>
    </w:p>
    <w:p w14:paraId="79DEF45B" w14:textId="77777777" w:rsidR="005330D1" w:rsidRDefault="005330D1" w:rsidP="00B71204">
      <w:pPr>
        <w:spacing w:after="0"/>
        <w:rPr>
          <w:rFonts w:ascii="Cascadia Mono" w:hAnsi="Cascadia Mono" w:cs="IntelOne Display AR Bold"/>
          <w:sz w:val="16"/>
          <w:szCs w:val="16"/>
        </w:rPr>
      </w:pPr>
    </w:p>
    <w:p w14:paraId="3E8332CD" w14:textId="6D63245E" w:rsidR="00D91EB0" w:rsidRPr="00AF4545" w:rsidRDefault="00BC29A5" w:rsidP="00B71204">
      <w:pPr>
        <w:spacing w:after="0"/>
        <w:rPr>
          <w:rFonts w:ascii="Cascadia Mono" w:hAnsi="Cascadia Mono" w:cs="IntelOne Display AR Bold"/>
          <w:b/>
          <w:bCs/>
          <w:sz w:val="16"/>
          <w:szCs w:val="16"/>
          <w:u w:val="single"/>
        </w:rPr>
      </w:pPr>
      <w:r w:rsidRPr="00AF4545">
        <w:rPr>
          <w:rFonts w:ascii="Cascadia Mono" w:hAnsi="Cascadia Mono" w:cs="IntelOne Display AR Bold"/>
          <w:b/>
          <w:bCs/>
          <w:sz w:val="16"/>
          <w:szCs w:val="16"/>
          <w:u w:val="single"/>
        </w:rPr>
        <w:t>APX Validation – NDD demotion patch</w:t>
      </w:r>
    </w:p>
    <w:p w14:paraId="1A97CBA1" w14:textId="77777777" w:rsidR="004B0353" w:rsidRDefault="004B0353" w:rsidP="00B71204">
      <w:pPr>
        <w:spacing w:after="0"/>
        <w:rPr>
          <w:rFonts w:ascii="Cascadia Mono" w:hAnsi="Cascadia Mono" w:cs="IntelOne Display AR Bold"/>
          <w:sz w:val="16"/>
          <w:szCs w:val="16"/>
        </w:rPr>
      </w:pPr>
    </w:p>
    <w:p w14:paraId="5844E4A1" w14:textId="249B8C78" w:rsidR="004B0353" w:rsidRDefault="004B0353" w:rsidP="00B71204">
      <w:pPr>
        <w:spacing w:after="0"/>
        <w:rPr>
          <w:rFonts w:ascii="Cascadia Mono" w:hAnsi="Cascadia Mono" w:cs="IntelOne Display AR Bold"/>
          <w:sz w:val="16"/>
          <w:szCs w:val="16"/>
        </w:rPr>
      </w:pPr>
      <w:r>
        <w:rPr>
          <w:rFonts w:ascii="Cascadia Mono" w:hAnsi="Cascadia Mono" w:cs="IntelOne Display AR Bold"/>
          <w:sz w:val="16"/>
          <w:szCs w:val="16"/>
        </w:rPr>
        <w:t xml:space="preserve">Functional </w:t>
      </w:r>
      <w:proofErr w:type="gramStart"/>
      <w:r>
        <w:rPr>
          <w:rFonts w:ascii="Cascadia Mono" w:hAnsi="Cascadia Mono" w:cs="IntelOne Display AR Bold"/>
          <w:sz w:val="16"/>
          <w:szCs w:val="16"/>
        </w:rPr>
        <w:t>JTREG:-</w:t>
      </w:r>
      <w:proofErr w:type="gramEnd"/>
    </w:p>
    <w:p w14:paraId="65AF9DC2" w14:textId="77777777" w:rsidR="00BC29A5" w:rsidRDefault="00BC29A5" w:rsidP="00B71204">
      <w:pPr>
        <w:spacing w:after="0"/>
        <w:rPr>
          <w:rFonts w:ascii="Cascadia Mono" w:hAnsi="Cascadia Mono" w:cs="IntelOne Display AR Bold"/>
          <w:sz w:val="16"/>
          <w:szCs w:val="16"/>
        </w:rPr>
      </w:pPr>
    </w:p>
    <w:p w14:paraId="57236830" w14:textId="46C46966" w:rsidR="00BC29A5" w:rsidRDefault="00A90418" w:rsidP="00B71204">
      <w:pPr>
        <w:spacing w:after="0"/>
        <w:rPr>
          <w:rFonts w:ascii="Cascadia Mono" w:hAnsi="Cascadia Mono" w:cs="IntelOne Display AR Bold"/>
          <w:sz w:val="16"/>
          <w:szCs w:val="16"/>
        </w:rPr>
      </w:pPr>
      <w:r>
        <w:rPr>
          <w:rFonts w:ascii="Cascadia Mono" w:hAnsi="Cascadia Mono" w:cs="IntelOne Display AR Bold"/>
          <w:sz w:val="16"/>
          <w:szCs w:val="16"/>
        </w:rPr>
        <w:t xml:space="preserve">Test </w:t>
      </w:r>
      <w:proofErr w:type="gramStart"/>
      <w:r>
        <w:rPr>
          <w:rFonts w:ascii="Cascadia Mono" w:hAnsi="Cascadia Mono" w:cs="IntelOne Display AR Bold"/>
          <w:sz w:val="16"/>
          <w:szCs w:val="16"/>
        </w:rPr>
        <w:t>Dir :</w:t>
      </w:r>
      <w:proofErr w:type="gramEnd"/>
      <w:r>
        <w:rPr>
          <w:rFonts w:ascii="Cascadia Mono" w:hAnsi="Cascadia Mono" w:cs="IntelOne Display AR Bold"/>
          <w:sz w:val="16"/>
          <w:szCs w:val="16"/>
        </w:rPr>
        <w:t xml:space="preserve"> c</w:t>
      </w:r>
      <w:r w:rsidR="00BC29A5">
        <w:rPr>
          <w:rFonts w:ascii="Cascadia Mono" w:hAnsi="Cascadia Mono" w:cs="IntelOne Display AR Bold"/>
          <w:sz w:val="16"/>
          <w:szCs w:val="16"/>
        </w:rPr>
        <w:t>ompiler/c2</w:t>
      </w:r>
    </w:p>
    <w:p w14:paraId="4CF1377E" w14:textId="34BCC794" w:rsidR="00BC29A5" w:rsidRDefault="00BC29A5" w:rsidP="00B71204">
      <w:pPr>
        <w:spacing w:after="0"/>
        <w:rPr>
          <w:rFonts w:ascii="Cascadia Mono" w:hAnsi="Cascadia Mono" w:cs="IntelOne Display AR Bold"/>
          <w:sz w:val="16"/>
          <w:szCs w:val="16"/>
        </w:rPr>
      </w:pPr>
    </w:p>
    <w:p w14:paraId="16E20B91"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 newfailures.txt</w:t>
      </w:r>
    </w:p>
    <w:p w14:paraId="78E2858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compiler/c2/Test6603011.java</w:t>
      </w:r>
    </w:p>
    <w:p w14:paraId="252878D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compiler/c2/Test6792161.java</w:t>
      </w:r>
    </w:p>
    <w:p w14:paraId="1CAF7A0A"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compiler/c2/Test6877254.java</w:t>
      </w:r>
    </w:p>
    <w:p w14:paraId="12E98722" w14:textId="77777777" w:rsidR="00A90418" w:rsidRPr="00A90418" w:rsidRDefault="00A90418" w:rsidP="00A90418">
      <w:pPr>
        <w:spacing w:after="0"/>
        <w:rPr>
          <w:rFonts w:ascii="Cascadia Mono" w:hAnsi="Cascadia Mono" w:cs="IntelOne Display AR Bold"/>
          <w:sz w:val="16"/>
          <w:szCs w:val="16"/>
        </w:rPr>
      </w:pPr>
      <w:r w:rsidRPr="00AC712F">
        <w:rPr>
          <w:rFonts w:ascii="Cascadia Mono" w:hAnsi="Cascadia Mono" w:cs="IntelOne Display AR Bold"/>
          <w:sz w:val="16"/>
          <w:szCs w:val="16"/>
          <w:highlight w:val="yellow"/>
        </w:rPr>
        <w:t>compiler/c2/Test7125879.java</w:t>
      </w:r>
    </w:p>
    <w:p w14:paraId="23F1F15B"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compiler/c2/TestPrintIdealNodeCount.java</w:t>
      </w:r>
    </w:p>
    <w:p w14:paraId="13C4E6E9"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compiler/c2/TestStressRecompilation.java</w:t>
      </w:r>
    </w:p>
    <w:p w14:paraId="03DB2A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compiler/c2/TestUnsignedByteCompare.java</w:t>
      </w:r>
    </w:p>
    <w:p w14:paraId="09FEF586"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compiler/c2/TestVerifyGraphEdges.java</w:t>
      </w:r>
    </w:p>
    <w:p w14:paraId="151DCE6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compiler/c2/TestVerifyIterativeGVN.java</w:t>
      </w:r>
    </w:p>
    <w:p w14:paraId="33840C2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compiler/c2/cr6663854/Test6663854.java</w:t>
      </w:r>
    </w:p>
    <w:p w14:paraId="6BD2F9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compiler/c2/cr6711117/Test.java</w:t>
      </w:r>
    </w:p>
    <w:p w14:paraId="17BF5794"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compiler/c2/cr6712835/Test6712835.java</w:t>
      </w:r>
    </w:p>
    <w:p w14:paraId="694EA921" w14:textId="228F8456" w:rsidR="00BC29A5"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compiler/c2/cr6714694/Tester.java</w:t>
      </w:r>
    </w:p>
    <w:p w14:paraId="1D646EEC" w14:textId="77777777" w:rsidR="004B0353" w:rsidRDefault="004B0353" w:rsidP="00A90418">
      <w:pPr>
        <w:spacing w:after="0"/>
        <w:rPr>
          <w:rFonts w:ascii="Cascadia Mono" w:hAnsi="Cascadia Mono" w:cs="IntelOne Display AR Bold"/>
          <w:sz w:val="16"/>
          <w:szCs w:val="16"/>
        </w:rPr>
      </w:pPr>
    </w:p>
    <w:p w14:paraId="6CDBC95A" w14:textId="77777777" w:rsidR="004B0353" w:rsidRDefault="004B0353" w:rsidP="00A90418">
      <w:pPr>
        <w:spacing w:after="0"/>
        <w:rPr>
          <w:rFonts w:ascii="Cascadia Mono" w:hAnsi="Cascadia Mono" w:cs="IntelOne Display AR Bold"/>
          <w:sz w:val="16"/>
          <w:szCs w:val="16"/>
        </w:rPr>
      </w:pPr>
    </w:p>
    <w:p w14:paraId="090CA613"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 other_errors.txt</w:t>
      </w:r>
    </w:p>
    <w:p w14:paraId="454BDDFA"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compiler/c2/Test6880034.java</w:t>
      </w:r>
    </w:p>
    <w:p w14:paraId="0A8F86B5"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compiler/c2/Test6885584.java</w:t>
      </w:r>
    </w:p>
    <w:p w14:paraId="3F2F7AC9"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compiler/c2/Test6905845.java</w:t>
      </w:r>
    </w:p>
    <w:p w14:paraId="1B86513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compiler/c2/TestMergeStores.java#id0</w:t>
      </w:r>
    </w:p>
    <w:p w14:paraId="0AE7009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compiler/c2/TestMergeStores.java#id1</w:t>
      </w:r>
    </w:p>
    <w:p w14:paraId="5B0EE850"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compiler/c2/TestMergeStores.java#id2</w:t>
      </w:r>
    </w:p>
    <w:p w14:paraId="65F33321"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compiler/c2/TestShiftRightAndAccumulate.java#id0</w:t>
      </w:r>
    </w:p>
    <w:p w14:paraId="3DFD72AC"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compiler/c2/TestShiftRightAndAccumulate.java#id1</w:t>
      </w:r>
    </w:p>
    <w:p w14:paraId="1149930D" w14:textId="3F2509B9" w:rsid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compiler/c2/TestUnsignedByteCompare1.java</w:t>
      </w:r>
    </w:p>
    <w:p w14:paraId="0C21DDE9" w14:textId="77777777" w:rsidR="004B0353" w:rsidRDefault="004B0353" w:rsidP="004B0353">
      <w:pPr>
        <w:spacing w:after="0"/>
        <w:rPr>
          <w:rFonts w:ascii="Cascadia Mono" w:hAnsi="Cascadia Mono" w:cs="IntelOne Display AR Bold"/>
          <w:sz w:val="16"/>
          <w:szCs w:val="16"/>
        </w:rPr>
      </w:pPr>
    </w:p>
    <w:p w14:paraId="79EFBB22" w14:textId="36259048" w:rsidR="004B0353"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24DA6306" w14:textId="77777777" w:rsidR="00AC712F" w:rsidRDefault="00AC712F" w:rsidP="004B0353">
      <w:pPr>
        <w:spacing w:after="0"/>
        <w:rPr>
          <w:rFonts w:ascii="Cascadia Mono" w:hAnsi="Cascadia Mono" w:cs="IntelOne Display AR Bold"/>
          <w:sz w:val="16"/>
          <w:szCs w:val="16"/>
        </w:rPr>
      </w:pPr>
    </w:p>
    <w:p w14:paraId="7FDBFAD7" w14:textId="0D5563EA" w:rsidR="00AC712F" w:rsidRDefault="00AC712F" w:rsidP="004B0353">
      <w:pPr>
        <w:spacing w:after="0"/>
        <w:rPr>
          <w:rFonts w:ascii="Cascadia Mono" w:hAnsi="Cascadia Mono" w:cs="IntelOne Display AR Bold"/>
          <w:sz w:val="16"/>
          <w:szCs w:val="16"/>
        </w:rPr>
      </w:pPr>
      <w:r w:rsidRPr="00AC712F">
        <w:rPr>
          <w:rFonts w:ascii="Cascadia Mono" w:hAnsi="Cascadia Mono" w:cs="IntelOne Display AR Bold"/>
          <w:noProof/>
          <w:sz w:val="16"/>
          <w:szCs w:val="16"/>
        </w:rPr>
        <w:drawing>
          <wp:inline distT="0" distB="0" distL="0" distR="0" wp14:anchorId="1FE6B7F7" wp14:editId="17207855">
            <wp:extent cx="5731510" cy="843915"/>
            <wp:effectExtent l="0" t="0" r="2540" b="0"/>
            <wp:docPr id="11960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1474" name=""/>
                    <pic:cNvPicPr/>
                  </pic:nvPicPr>
                  <pic:blipFill>
                    <a:blip r:embed="rId321"/>
                    <a:stretch>
                      <a:fillRect/>
                    </a:stretch>
                  </pic:blipFill>
                  <pic:spPr>
                    <a:xfrm>
                      <a:off x="0" y="0"/>
                      <a:ext cx="5731510" cy="843915"/>
                    </a:xfrm>
                    <a:prstGeom prst="rect">
                      <a:avLst/>
                    </a:prstGeom>
                  </pic:spPr>
                </pic:pic>
              </a:graphicData>
            </a:graphic>
          </wp:inline>
        </w:drawing>
      </w:r>
    </w:p>
    <w:p w14:paraId="66EB303E" w14:textId="77777777" w:rsidR="00AC712F" w:rsidRDefault="00AC712F" w:rsidP="004B0353">
      <w:pPr>
        <w:spacing w:after="0"/>
        <w:rPr>
          <w:rFonts w:ascii="Cascadia Mono" w:hAnsi="Cascadia Mono" w:cs="IntelOne Display AR Bold"/>
          <w:sz w:val="16"/>
          <w:szCs w:val="16"/>
        </w:rPr>
      </w:pPr>
    </w:p>
    <w:p w14:paraId="7CCA4320" w14:textId="2529303B" w:rsidR="00AC712F"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 xml:space="preserve">Latest SDE 9.55 has updated CPUID family for upcoming Xeons, hence </w:t>
      </w:r>
      <w:proofErr w:type="spellStart"/>
      <w:r>
        <w:rPr>
          <w:rFonts w:ascii="Cascadia Mono" w:hAnsi="Cascadia Mono" w:cs="IntelOne Display AR Bold"/>
          <w:sz w:val="16"/>
          <w:szCs w:val="16"/>
        </w:rPr>
        <w:t>UseAddressNop</w:t>
      </w:r>
      <w:proofErr w:type="spellEnd"/>
      <w:r>
        <w:rPr>
          <w:rFonts w:ascii="Cascadia Mono" w:hAnsi="Cascadia Mono" w:cs="IntelOne Display AR Bold"/>
          <w:sz w:val="16"/>
          <w:szCs w:val="16"/>
        </w:rPr>
        <w:t xml:space="preserve"> enabling check needs extension</w:t>
      </w:r>
    </w:p>
    <w:p w14:paraId="0B98BF0F" w14:textId="77777777" w:rsidR="00AC712F" w:rsidRDefault="00AC712F" w:rsidP="004B0353">
      <w:pPr>
        <w:spacing w:after="0"/>
        <w:rPr>
          <w:rFonts w:ascii="Cascadia Mono" w:hAnsi="Cascadia Mono" w:cs="IntelOne Display AR Bold"/>
          <w:sz w:val="16"/>
          <w:szCs w:val="16"/>
        </w:rPr>
      </w:pPr>
    </w:p>
    <w:p w14:paraId="5E2EF41C" w14:textId="0DFFB8B1"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GTEST – X86</w:t>
      </w:r>
    </w:p>
    <w:p w14:paraId="5ABC59C2" w14:textId="2648847F" w:rsidR="004B0353" w:rsidRPr="00DD40F6" w:rsidRDefault="00E1607A" w:rsidP="00DD40F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PASS</w:t>
      </w:r>
    </w:p>
    <w:p w14:paraId="0206E659" w14:textId="77777777" w:rsidR="00E1607A" w:rsidRDefault="00E1607A" w:rsidP="004B0353">
      <w:pPr>
        <w:spacing w:after="0"/>
        <w:rPr>
          <w:rFonts w:ascii="Cascadia Mono" w:hAnsi="Cascadia Mono" w:cs="IntelOne Display AR Bold"/>
          <w:sz w:val="16"/>
          <w:szCs w:val="16"/>
        </w:rPr>
      </w:pPr>
    </w:p>
    <w:p w14:paraId="66A1BEB2" w14:textId="2BFE1E68"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Code review</w:t>
      </w:r>
      <w:r w:rsidR="00006D9F">
        <w:rPr>
          <w:rFonts w:ascii="Cascadia Mono" w:hAnsi="Cascadia Mono" w:cs="IntelOne Display AR Bold"/>
          <w:sz w:val="16"/>
          <w:szCs w:val="16"/>
        </w:rPr>
        <w:t xml:space="preserve"> </w:t>
      </w:r>
      <w:proofErr w:type="gramStart"/>
      <w:r w:rsidR="00006D9F">
        <w:rPr>
          <w:rFonts w:ascii="Cascadia Mono" w:hAnsi="Cascadia Mono" w:cs="IntelOne Display AR Bold"/>
          <w:sz w:val="16"/>
          <w:szCs w:val="16"/>
        </w:rPr>
        <w:t>suggestions:-</w:t>
      </w:r>
      <w:proofErr w:type="gramEnd"/>
    </w:p>
    <w:p w14:paraId="7F4D9108" w14:textId="5A55DAE5" w:rsidR="00CF4195" w:rsidRDefault="00CF4195"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NDD</w:t>
      </w:r>
    </w:p>
    <w:p w14:paraId="2D63F33A" w14:textId="18559F69" w:rsidR="00CF4195" w:rsidRDefault="00CF4195" w:rsidP="00CF4195">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Supported through a new matcher pattern</w:t>
      </w:r>
      <w:r w:rsidR="00645D71">
        <w:rPr>
          <w:rFonts w:ascii="Cascadia Mono" w:hAnsi="Cascadia Mono" w:cs="IntelOne Display AR Bold"/>
          <w:sz w:val="16"/>
          <w:szCs w:val="16"/>
        </w:rPr>
        <w:t xml:space="preserve"> with additional NDD operand</w:t>
      </w:r>
    </w:p>
    <w:p w14:paraId="34D1D771" w14:textId="77777777" w:rsidR="00EB6348" w:rsidRDefault="00645D71" w:rsidP="001D1946">
      <w:pPr>
        <w:pStyle w:val="ListParagraph"/>
        <w:numPr>
          <w:ilvl w:val="2"/>
          <w:numId w:val="1"/>
        </w:numPr>
        <w:spacing w:after="0"/>
        <w:rPr>
          <w:rFonts w:ascii="Cascadia Mono" w:hAnsi="Cascadia Mono" w:cs="IntelOne Display AR Bold"/>
          <w:sz w:val="16"/>
          <w:szCs w:val="16"/>
        </w:rPr>
      </w:pPr>
      <w:r w:rsidRPr="00645D71">
        <w:rPr>
          <w:rFonts w:ascii="Cascadia Mono" w:hAnsi="Cascadia Mono" w:cs="IntelOne Display AR Bold"/>
          <w:sz w:val="16"/>
          <w:szCs w:val="16"/>
        </w:rPr>
        <w:t xml:space="preserve">This is correct as each pattern is translated into a </w:t>
      </w:r>
      <w:proofErr w:type="spellStart"/>
      <w:r w:rsidRPr="00645D71">
        <w:rPr>
          <w:rFonts w:ascii="Cascadia Mono" w:hAnsi="Cascadia Mono" w:cs="IntelOne Display AR Bold"/>
          <w:sz w:val="16"/>
          <w:szCs w:val="16"/>
        </w:rPr>
        <w:t>MachNode</w:t>
      </w:r>
      <w:proofErr w:type="spellEnd"/>
      <w:r w:rsidRPr="00645D71">
        <w:rPr>
          <w:rFonts w:ascii="Cascadia Mono" w:hAnsi="Cascadia Mono" w:cs="IntelOne Display AR Bold"/>
          <w:sz w:val="16"/>
          <w:szCs w:val="16"/>
        </w:rPr>
        <w:t xml:space="preserve"> and</w:t>
      </w:r>
      <w:r w:rsidR="001D1946">
        <w:rPr>
          <w:rFonts w:ascii="Cascadia Mono" w:hAnsi="Cascadia Mono" w:cs="IntelOne Display AR Bold"/>
          <w:sz w:val="16"/>
          <w:szCs w:val="16"/>
        </w:rPr>
        <w:t xml:space="preserve"> pattern </w:t>
      </w:r>
      <w:r w:rsidR="00EB6348">
        <w:rPr>
          <w:rFonts w:ascii="Cascadia Mono" w:hAnsi="Cascadia Mono" w:cs="IntelOne Display AR Bold"/>
          <w:sz w:val="16"/>
          <w:szCs w:val="16"/>
        </w:rPr>
        <w:t xml:space="preserve">argument are translated into schedulable </w:t>
      </w:r>
      <w:proofErr w:type="spellStart"/>
      <w:r w:rsidR="00EB6348">
        <w:rPr>
          <w:rFonts w:ascii="Cascadia Mono" w:hAnsi="Cascadia Mono" w:cs="IntelOne Display AR Bold"/>
          <w:sz w:val="16"/>
          <w:szCs w:val="16"/>
        </w:rPr>
        <w:t>MachOpers</w:t>
      </w:r>
      <w:proofErr w:type="spellEnd"/>
      <w:r w:rsidR="00EB6348">
        <w:rPr>
          <w:rFonts w:ascii="Cascadia Mono" w:hAnsi="Cascadia Mono" w:cs="IntelOne Display AR Bold"/>
          <w:sz w:val="16"/>
          <w:szCs w:val="16"/>
        </w:rPr>
        <w:t>.</w:t>
      </w:r>
    </w:p>
    <w:p w14:paraId="2CBC622B" w14:textId="04B51B25" w:rsidR="00EB6348" w:rsidRDefault="00EB6348" w:rsidP="001D1946">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Do we have a quick check to identify </w:t>
      </w:r>
      <w:r w:rsidR="00DB74A0">
        <w:rPr>
          <w:rFonts w:ascii="Cascadia Mono" w:hAnsi="Cascadia Mono" w:cs="IntelOne Display AR Bold"/>
          <w:sz w:val="16"/>
          <w:szCs w:val="16"/>
        </w:rPr>
        <w:t>a</w:t>
      </w:r>
      <w:r>
        <w:rPr>
          <w:rFonts w:ascii="Cascadia Mono" w:hAnsi="Cascadia Mono" w:cs="IntelOne Display AR Bold"/>
          <w:sz w:val="16"/>
          <w:szCs w:val="16"/>
        </w:rPr>
        <w:t xml:space="preserve"> NDD </w:t>
      </w:r>
      <w:proofErr w:type="spellStart"/>
      <w:r>
        <w:rPr>
          <w:rFonts w:ascii="Cascadia Mono" w:hAnsi="Cascadia Mono" w:cs="IntelOne Display AR Bold"/>
          <w:sz w:val="16"/>
          <w:szCs w:val="16"/>
        </w:rPr>
        <w:t>MachNode</w:t>
      </w:r>
      <w:proofErr w:type="spellEnd"/>
      <w:r>
        <w:rPr>
          <w:rFonts w:ascii="Cascadia Mono" w:hAnsi="Cascadia Mono" w:cs="IntelOne Display AR Bold"/>
          <w:sz w:val="16"/>
          <w:szCs w:val="16"/>
        </w:rPr>
        <w:t>?</w:t>
      </w:r>
    </w:p>
    <w:p w14:paraId="2611FA67" w14:textId="77777777" w:rsidR="00EB6348"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This can be done through </w:t>
      </w:r>
      <w:proofErr w:type="spellStart"/>
      <w:r>
        <w:rPr>
          <w:rFonts w:ascii="Cascadia Mono" w:hAnsi="Cascadia Mono" w:cs="IntelOne Display AR Bold"/>
          <w:sz w:val="16"/>
          <w:szCs w:val="16"/>
        </w:rPr>
        <w:t>ideal_Opcode</w:t>
      </w:r>
      <w:proofErr w:type="spellEnd"/>
      <w:r>
        <w:rPr>
          <w:rFonts w:ascii="Cascadia Mono" w:hAnsi="Cascadia Mono" w:cs="IntelOne Display AR Bold"/>
          <w:sz w:val="16"/>
          <w:szCs w:val="16"/>
        </w:rPr>
        <w:t xml:space="preserve"> based check.</w:t>
      </w:r>
    </w:p>
    <w:p w14:paraId="18568C9C" w14:textId="77777777" w:rsidR="00B52CBC"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We </w:t>
      </w:r>
      <w:r w:rsidR="003170D8">
        <w:rPr>
          <w:rFonts w:ascii="Cascadia Mono" w:hAnsi="Cascadia Mono" w:cs="IntelOne Display AR Bold"/>
          <w:sz w:val="16"/>
          <w:szCs w:val="16"/>
        </w:rPr>
        <w:t xml:space="preserve">can extend </w:t>
      </w:r>
      <w:proofErr w:type="spellStart"/>
      <w:r w:rsidR="00B52CBC" w:rsidRPr="00B52CBC">
        <w:rPr>
          <w:rFonts w:ascii="Cascadia Mono" w:hAnsi="Cascadia Mono" w:cs="IntelOne Display AR Bold"/>
          <w:sz w:val="16"/>
          <w:szCs w:val="16"/>
        </w:rPr>
        <w:t>NodeFlags</w:t>
      </w:r>
      <w:proofErr w:type="spellEnd"/>
      <w:r w:rsidR="00B52CBC">
        <w:rPr>
          <w:rFonts w:ascii="Cascadia Mono" w:hAnsi="Cascadia Mono" w:cs="IntelOne Display AR Bold"/>
          <w:sz w:val="16"/>
          <w:szCs w:val="16"/>
        </w:rPr>
        <w:t xml:space="preserve"> with two additional flags</w:t>
      </w:r>
    </w:p>
    <w:p w14:paraId="2FFFD551" w14:textId="77777777" w:rsidR="00432F01" w:rsidRDefault="00B52CBC" w:rsidP="00B52CBC">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Flag_is</w:t>
      </w:r>
      <w:r w:rsidR="00432F01">
        <w:rPr>
          <w:rFonts w:ascii="Cascadia Mono" w:hAnsi="Cascadia Mono" w:cs="IntelOne Display AR Bold"/>
          <w:sz w:val="16"/>
          <w:szCs w:val="16"/>
        </w:rPr>
        <w:t>_ndd</w:t>
      </w:r>
      <w:proofErr w:type="spellEnd"/>
    </w:p>
    <w:p w14:paraId="52BE8991" w14:textId="4B486D02" w:rsidR="00CF4195" w:rsidRDefault="00432F01" w:rsidP="00B52CBC">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Flag_is_noflag</w:t>
      </w:r>
      <w:proofErr w:type="spellEnd"/>
      <w:r w:rsidR="00EB6348">
        <w:rPr>
          <w:rFonts w:ascii="Cascadia Mono" w:hAnsi="Cascadia Mono" w:cs="IntelOne Display AR Bold"/>
          <w:sz w:val="16"/>
          <w:szCs w:val="16"/>
        </w:rPr>
        <w:t xml:space="preserve"> </w:t>
      </w:r>
      <w:r w:rsidR="00645D71" w:rsidRPr="00645D71">
        <w:rPr>
          <w:rFonts w:ascii="Cascadia Mono" w:hAnsi="Cascadia Mono" w:cs="IntelOne Display AR Bold"/>
          <w:sz w:val="16"/>
          <w:szCs w:val="16"/>
        </w:rPr>
        <w:t xml:space="preserve"> </w:t>
      </w:r>
    </w:p>
    <w:p w14:paraId="2DC488DE" w14:textId="32DF1C01" w:rsidR="00A04368" w:rsidRDefault="00714E4C"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Extend AD syntax with </w:t>
      </w:r>
      <w:r w:rsidR="00DB74A0">
        <w:rPr>
          <w:rFonts w:ascii="Cascadia Mono" w:hAnsi="Cascadia Mono" w:cs="IntelOne Display AR Bold"/>
          <w:sz w:val="16"/>
          <w:szCs w:val="16"/>
        </w:rPr>
        <w:t xml:space="preserve">a </w:t>
      </w:r>
      <w:r w:rsidR="00845A54">
        <w:rPr>
          <w:rFonts w:ascii="Cascadia Mono" w:hAnsi="Cascadia Mono" w:cs="IntelOne Display AR Bold"/>
          <w:sz w:val="16"/>
          <w:szCs w:val="16"/>
        </w:rPr>
        <w:t xml:space="preserve">new pragma </w:t>
      </w:r>
    </w:p>
    <w:p w14:paraId="4C92F070" w14:textId="6CBF4417" w:rsidR="00432F01" w:rsidRDefault="00845A54" w:rsidP="00A04368">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patte</w:t>
      </w:r>
      <w:r w:rsidR="00A04368">
        <w:rPr>
          <w:rFonts w:ascii="Cascadia Mono" w:hAnsi="Cascadia Mono" w:cs="IntelOne Display AR Bold"/>
          <w:sz w:val="16"/>
          <w:szCs w:val="16"/>
        </w:rPr>
        <w:t>r</w:t>
      </w:r>
      <w:r>
        <w:rPr>
          <w:rFonts w:ascii="Cascadia Mono" w:hAnsi="Cascadia Mono" w:cs="IntelOne Display AR Bold"/>
          <w:sz w:val="16"/>
          <w:szCs w:val="16"/>
        </w:rPr>
        <w:t>n_</w:t>
      </w:r>
      <w:proofErr w:type="gramStart"/>
      <w:r>
        <w:rPr>
          <w:rFonts w:ascii="Cascadia Mono" w:hAnsi="Cascadia Mono" w:cs="IntelOne Display AR Bold"/>
          <w:sz w:val="16"/>
          <w:szCs w:val="16"/>
        </w:rPr>
        <w:t>flags</w:t>
      </w:r>
      <w:proofErr w:type="spellEnd"/>
      <w:r>
        <w:rPr>
          <w:rFonts w:ascii="Cascadia Mono" w:hAnsi="Cascadia Mono" w:cs="IntelOne Display AR Bold"/>
          <w:sz w:val="16"/>
          <w:szCs w:val="16"/>
        </w:rPr>
        <w:t>(</w:t>
      </w:r>
      <w:proofErr w:type="spellStart"/>
      <w:proofErr w:type="gramEnd"/>
      <w:r w:rsidR="00A04368">
        <w:rPr>
          <w:rFonts w:ascii="Cascadia Mono" w:hAnsi="Cascadia Mono" w:cs="IntelOne Display AR Bold"/>
          <w:sz w:val="16"/>
          <w:szCs w:val="16"/>
        </w:rPr>
        <w:t>Flag_is_ndd</w:t>
      </w:r>
      <w:proofErr w:type="spellEnd"/>
      <w:r w:rsidR="00A04368">
        <w:rPr>
          <w:rFonts w:ascii="Cascadia Mono" w:hAnsi="Cascadia Mono" w:cs="IntelOne Display AR Bold"/>
          <w:sz w:val="16"/>
          <w:szCs w:val="16"/>
        </w:rPr>
        <w:t>);</w:t>
      </w:r>
    </w:p>
    <w:p w14:paraId="53C37F86" w14:textId="3811CCFC" w:rsidR="00A04368" w:rsidRDefault="00A04368" w:rsidP="00A04368">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pattern_</w:t>
      </w:r>
      <w:proofErr w:type="gramStart"/>
      <w:r>
        <w:rPr>
          <w:rFonts w:ascii="Cascadia Mono" w:hAnsi="Cascadia Mono" w:cs="IntelOne Display AR Bold"/>
          <w:sz w:val="16"/>
          <w:szCs w:val="16"/>
        </w:rPr>
        <w:t>flags</w:t>
      </w:r>
      <w:proofErr w:type="spellEnd"/>
      <w:r>
        <w:rPr>
          <w:rFonts w:ascii="Cascadia Mono" w:hAnsi="Cascadia Mono" w:cs="IntelOne Display AR Bold"/>
          <w:sz w:val="16"/>
          <w:szCs w:val="16"/>
        </w:rPr>
        <w:t>(</w:t>
      </w:r>
      <w:proofErr w:type="spellStart"/>
      <w:proofErr w:type="gramEnd"/>
      <w:r>
        <w:rPr>
          <w:rFonts w:ascii="Cascadia Mono" w:hAnsi="Cascadia Mono" w:cs="IntelOne Display AR Bold"/>
          <w:sz w:val="16"/>
          <w:szCs w:val="16"/>
        </w:rPr>
        <w:t>Flag_is_noflag</w:t>
      </w:r>
      <w:proofErr w:type="spellEnd"/>
      <w:r>
        <w:rPr>
          <w:rFonts w:ascii="Cascadia Mono" w:hAnsi="Cascadia Mono" w:cs="IntelOne Display AR Bold"/>
          <w:sz w:val="16"/>
          <w:szCs w:val="16"/>
        </w:rPr>
        <w:t>)</w:t>
      </w:r>
    </w:p>
    <w:p w14:paraId="2913EA1D" w14:textId="2571F119" w:rsidR="00A04368" w:rsidRDefault="00A04368"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Emit additional </w:t>
      </w:r>
      <w:proofErr w:type="spellStart"/>
      <w:r>
        <w:rPr>
          <w:rFonts w:ascii="Cascadia Mono" w:hAnsi="Cascadia Mono" w:cs="IntelOne Display AR Bold"/>
          <w:sz w:val="16"/>
          <w:szCs w:val="16"/>
        </w:rPr>
        <w:t>set_</w:t>
      </w:r>
      <w:proofErr w:type="gramStart"/>
      <w:r>
        <w:rPr>
          <w:rFonts w:ascii="Cascadia Mono" w:hAnsi="Cascadia Mono" w:cs="IntelOne Display AR Bold"/>
          <w:sz w:val="16"/>
          <w:szCs w:val="16"/>
        </w:rPr>
        <w:t>flag</w:t>
      </w:r>
      <w:proofErr w:type="spellEnd"/>
      <w:r>
        <w:rPr>
          <w:rFonts w:ascii="Cascadia Mono" w:hAnsi="Cascadia Mono" w:cs="IntelOne Display AR Bold"/>
          <w:sz w:val="16"/>
          <w:szCs w:val="16"/>
        </w:rPr>
        <w:t>(</w:t>
      </w:r>
      <w:proofErr w:type="gramEnd"/>
      <w:r>
        <w:rPr>
          <w:rFonts w:ascii="Cascadia Mono" w:hAnsi="Cascadia Mono" w:cs="IntelOne Display AR Bold"/>
          <w:sz w:val="16"/>
          <w:szCs w:val="16"/>
        </w:rPr>
        <w:t xml:space="preserve">) calls in </w:t>
      </w:r>
      <w:proofErr w:type="spellStart"/>
      <w:r>
        <w:rPr>
          <w:rFonts w:ascii="Cascadia Mono" w:hAnsi="Cascadia Mono" w:cs="IntelOne Display AR Bold"/>
          <w:sz w:val="16"/>
          <w:szCs w:val="16"/>
        </w:rPr>
        <w:t>MachNodeGenerator</w:t>
      </w:r>
      <w:proofErr w:type="spellEnd"/>
      <w:r>
        <w:rPr>
          <w:rFonts w:ascii="Cascadia Mono" w:hAnsi="Cascadia Mono" w:cs="IntelOne Display AR Bold"/>
          <w:sz w:val="16"/>
          <w:szCs w:val="16"/>
        </w:rPr>
        <w:t>.</w:t>
      </w:r>
    </w:p>
    <w:p w14:paraId="4997B1A4" w14:textId="77777777" w:rsidR="007349DC" w:rsidRDefault="007349DC" w:rsidP="007349DC">
      <w:pPr>
        <w:pStyle w:val="ListParagraph"/>
        <w:spacing w:after="0"/>
        <w:ind w:left="2345"/>
        <w:rPr>
          <w:rFonts w:ascii="Cascadia Mono" w:hAnsi="Cascadia Mono" w:cs="IntelOne Display AR Bold"/>
          <w:sz w:val="16"/>
          <w:szCs w:val="16"/>
        </w:rPr>
      </w:pPr>
    </w:p>
    <w:p w14:paraId="3BF069D8" w14:textId="27FC3B5F" w:rsidR="008B7794" w:rsidRPr="003C1AE5" w:rsidRDefault="008B7794" w:rsidP="008B7794">
      <w:pPr>
        <w:spacing w:after="0"/>
        <w:rPr>
          <w:rFonts w:ascii="Cascadia Mono" w:hAnsi="Cascadia Mono" w:cs="IntelOne Display AR Bold"/>
          <w:sz w:val="16"/>
          <w:szCs w:val="16"/>
          <w:highlight w:val="yellow"/>
        </w:rPr>
      </w:pPr>
      <w:r w:rsidRPr="008B7794">
        <w:rPr>
          <w:rFonts w:ascii="Cascadia Mono" w:hAnsi="Cascadia Mono" w:cs="IntelOne Display AR Bold"/>
          <w:sz w:val="16"/>
          <w:szCs w:val="16"/>
          <w:highlight w:val="yellow"/>
        </w:rPr>
        <w:t>We already have such infra in place</w:t>
      </w:r>
      <w:r w:rsidR="005E6AEA">
        <w:rPr>
          <w:rFonts w:ascii="Cascadia Mono" w:hAnsi="Cascadia Mono" w:cs="IntelOne Display AR Bold"/>
          <w:sz w:val="16"/>
          <w:szCs w:val="16"/>
          <w:highlight w:val="yellow"/>
        </w:rPr>
        <w:t xml:space="preserve"> check </w:t>
      </w:r>
      <w:proofErr w:type="spellStart"/>
      <w:r w:rsidR="003C1AE5" w:rsidRPr="003C1AE5">
        <w:rPr>
          <w:rFonts w:ascii="Cascadia Mono" w:hAnsi="Cascadia Mono" w:cs="IntelOne Display AR Bold"/>
          <w:b/>
          <w:bCs/>
          <w:i/>
          <w:iCs/>
          <w:sz w:val="16"/>
          <w:szCs w:val="16"/>
        </w:rPr>
        <w:t>addI_rReg_mem</w:t>
      </w:r>
      <w:proofErr w:type="spellEnd"/>
    </w:p>
    <w:p w14:paraId="5B09B62A" w14:textId="61D4B21F" w:rsidR="008B7794" w:rsidRDefault="008B7794" w:rsidP="008B7794">
      <w:pPr>
        <w:spacing w:after="0"/>
        <w:rPr>
          <w:rFonts w:ascii="Cascadia Mono" w:hAnsi="Cascadia Mono" w:cs="IntelOne Display AR Bold"/>
          <w:sz w:val="16"/>
          <w:szCs w:val="16"/>
        </w:rPr>
      </w:pPr>
      <w:proofErr w:type="gramStart"/>
      <w:r w:rsidRPr="008B7794">
        <w:rPr>
          <w:rFonts w:ascii="Cascadia Mono" w:hAnsi="Cascadia Mono" w:cs="IntelOne Display AR Bold"/>
          <w:sz w:val="16"/>
          <w:szCs w:val="16"/>
          <w:highlight w:val="yellow"/>
        </w:rPr>
        <w:t>flag(PD::</w:t>
      </w:r>
      <w:proofErr w:type="spellStart"/>
      <w:proofErr w:type="gramEnd"/>
      <w:r w:rsidRPr="008B7794">
        <w:rPr>
          <w:rFonts w:ascii="Cascadia Mono" w:hAnsi="Cascadia Mono" w:cs="IntelOne Display AR Bold"/>
          <w:sz w:val="16"/>
          <w:szCs w:val="16"/>
          <w:highlight w:val="yellow"/>
        </w:rPr>
        <w:t>Flag_sets_overflow_flag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Flag_sets_sign_flag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Flag_sets_zero_flag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Flag_sets_carry_flag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Flag_sets_parity_flag</w:t>
      </w:r>
      <w:proofErr w:type="spellEnd"/>
      <w:r w:rsidRPr="008B7794">
        <w:rPr>
          <w:rFonts w:ascii="Cascadia Mono" w:hAnsi="Cascadia Mono" w:cs="IntelOne Display AR Bold"/>
          <w:sz w:val="16"/>
          <w:szCs w:val="16"/>
          <w:highlight w:val="yellow"/>
        </w:rPr>
        <w:t>);</w:t>
      </w:r>
    </w:p>
    <w:p w14:paraId="7C9FE818" w14:textId="77777777" w:rsidR="002F54CC" w:rsidRDefault="002F54CC" w:rsidP="008B7794">
      <w:pPr>
        <w:spacing w:after="0"/>
        <w:rPr>
          <w:rFonts w:ascii="Cascadia Mono" w:hAnsi="Cascadia Mono" w:cs="IntelOne Display AR Bold"/>
          <w:sz w:val="16"/>
          <w:szCs w:val="16"/>
        </w:rPr>
      </w:pPr>
    </w:p>
    <w:p w14:paraId="54FC9CED" w14:textId="0AB9E7FC" w:rsidR="002F54CC" w:rsidRPr="002F54CC" w:rsidRDefault="002F54CC" w:rsidP="008B7794">
      <w:pPr>
        <w:spacing w:after="0"/>
        <w:rPr>
          <w:rFonts w:ascii="Cascadia Mono" w:hAnsi="Cascadia Mono" w:cs="IntelOne Display AR Bold"/>
          <w:b/>
          <w:bCs/>
          <w:sz w:val="16"/>
          <w:szCs w:val="16"/>
          <w:u w:val="single"/>
        </w:rPr>
      </w:pPr>
      <w:proofErr w:type="spellStart"/>
      <w:proofErr w:type="gramStart"/>
      <w:r w:rsidRPr="002F54CC">
        <w:rPr>
          <w:rFonts w:ascii="Cascadia Mono" w:hAnsi="Cascadia Mono" w:cs="IntelOne Display AR Bold"/>
          <w:b/>
          <w:bCs/>
          <w:sz w:val="16"/>
          <w:szCs w:val="16"/>
          <w:u w:val="single"/>
        </w:rPr>
        <w:t>MachNodeGenerator</w:t>
      </w:r>
      <w:proofErr w:type="spellEnd"/>
      <w:r w:rsidRPr="002F54CC">
        <w:rPr>
          <w:rFonts w:ascii="Cascadia Mono" w:hAnsi="Cascadia Mono" w:cs="IntelOne Display AR Bold"/>
          <w:b/>
          <w:bCs/>
          <w:sz w:val="16"/>
          <w:szCs w:val="16"/>
          <w:u w:val="single"/>
        </w:rPr>
        <w:t>:-</w:t>
      </w:r>
      <w:proofErr w:type="gramEnd"/>
    </w:p>
    <w:p w14:paraId="6388F2EA" w14:textId="0377B079" w:rsidR="002F54CC" w:rsidRPr="008B7794" w:rsidRDefault="002F54CC" w:rsidP="008B7794">
      <w:pPr>
        <w:spacing w:after="0"/>
        <w:rPr>
          <w:rFonts w:ascii="Cascadia Mono" w:hAnsi="Cascadia Mono" w:cs="IntelOne Display AR Bold"/>
          <w:sz w:val="16"/>
          <w:szCs w:val="16"/>
        </w:rPr>
      </w:pPr>
      <w:r w:rsidRPr="002F54CC">
        <w:rPr>
          <w:rFonts w:ascii="Cascadia Mono" w:hAnsi="Cascadia Mono" w:cs="IntelOne Display AR Bold"/>
          <w:noProof/>
          <w:sz w:val="16"/>
          <w:szCs w:val="16"/>
        </w:rPr>
        <w:drawing>
          <wp:inline distT="0" distB="0" distL="0" distR="0" wp14:anchorId="72D483E1" wp14:editId="761F9F51">
            <wp:extent cx="5731510" cy="466090"/>
            <wp:effectExtent l="0" t="0" r="2540" b="0"/>
            <wp:docPr id="214694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6782" name=""/>
                    <pic:cNvPicPr/>
                  </pic:nvPicPr>
                  <pic:blipFill>
                    <a:blip r:embed="rId322"/>
                    <a:stretch>
                      <a:fillRect/>
                    </a:stretch>
                  </pic:blipFill>
                  <pic:spPr>
                    <a:xfrm>
                      <a:off x="0" y="0"/>
                      <a:ext cx="5731510" cy="466090"/>
                    </a:xfrm>
                    <a:prstGeom prst="rect">
                      <a:avLst/>
                    </a:prstGeom>
                  </pic:spPr>
                </pic:pic>
              </a:graphicData>
            </a:graphic>
          </wp:inline>
        </w:drawing>
      </w:r>
    </w:p>
    <w:p w14:paraId="098B3AC9" w14:textId="77777777" w:rsidR="008B7794" w:rsidRDefault="008B7794" w:rsidP="002F54CC">
      <w:pPr>
        <w:pStyle w:val="ListParagraph"/>
        <w:spacing w:after="0"/>
        <w:ind w:left="1636"/>
        <w:rPr>
          <w:rFonts w:ascii="Cascadia Mono" w:hAnsi="Cascadia Mono" w:cs="IntelOne Display AR Bold"/>
          <w:sz w:val="16"/>
          <w:szCs w:val="16"/>
        </w:rPr>
      </w:pPr>
    </w:p>
    <w:p w14:paraId="02162E02" w14:textId="1DE0D891" w:rsidR="00DB0050" w:rsidRDefault="00DB74A0" w:rsidP="00DB0050">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The main</w:t>
      </w:r>
      <w:r w:rsidR="00A04368">
        <w:rPr>
          <w:rFonts w:ascii="Cascadia Mono" w:hAnsi="Cascadia Mono" w:cs="IntelOne Display AR Bold"/>
          <w:sz w:val="16"/>
          <w:szCs w:val="16"/>
        </w:rPr>
        <w:t xml:space="preserve"> advantage of this is to support future </w:t>
      </w:r>
      <w:r w:rsidR="00DB0050">
        <w:rPr>
          <w:rFonts w:ascii="Cascadia Mono" w:hAnsi="Cascadia Mono" w:cs="IntelOne Display AR Bold"/>
          <w:sz w:val="16"/>
          <w:szCs w:val="16"/>
        </w:rPr>
        <w:t>NF_ND to ND and NonNF to NF demotions. Otherwise</w:t>
      </w:r>
      <w:r>
        <w:rPr>
          <w:rFonts w:ascii="Cascadia Mono" w:hAnsi="Cascadia Mono" w:cs="IntelOne Display AR Bold"/>
          <w:sz w:val="16"/>
          <w:szCs w:val="16"/>
        </w:rPr>
        <w:t>,</w:t>
      </w:r>
      <w:r w:rsidR="00DB0050">
        <w:rPr>
          <w:rFonts w:ascii="Cascadia Mono" w:hAnsi="Cascadia Mono" w:cs="IntelOne Display AR Bold"/>
          <w:sz w:val="16"/>
          <w:szCs w:val="16"/>
        </w:rPr>
        <w:t xml:space="preserve"> it will </w:t>
      </w:r>
      <w:r>
        <w:rPr>
          <w:rFonts w:ascii="Cascadia Mono" w:hAnsi="Cascadia Mono" w:cs="IntelOne Display AR Bold"/>
          <w:sz w:val="16"/>
          <w:szCs w:val="16"/>
        </w:rPr>
        <w:t>complicate</w:t>
      </w:r>
      <w:r w:rsidR="00DB0050">
        <w:rPr>
          <w:rFonts w:ascii="Cascadia Mono" w:hAnsi="Cascadia Mono" w:cs="IntelOne Display AR Bold"/>
          <w:sz w:val="16"/>
          <w:szCs w:val="16"/>
        </w:rPr>
        <w:t xml:space="preserve"> the assembler if we handle special cases. </w:t>
      </w:r>
    </w:p>
    <w:p w14:paraId="3D5EA5E3" w14:textId="2027EFEF" w:rsidR="00DB74A0" w:rsidRDefault="00DB74A0" w:rsidP="00DB74A0">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Once the flags are annotated to the </w:t>
      </w:r>
      <w:proofErr w:type="spellStart"/>
      <w:r>
        <w:rPr>
          <w:rFonts w:ascii="Cascadia Mono" w:hAnsi="Cascadia Mono" w:cs="IntelOne Display AR Bold"/>
          <w:sz w:val="16"/>
          <w:szCs w:val="16"/>
        </w:rPr>
        <w:t>MachNode</w:t>
      </w:r>
      <w:proofErr w:type="spellEnd"/>
      <w:r>
        <w:rPr>
          <w:rFonts w:ascii="Cascadia Mono" w:hAnsi="Cascadia Mono" w:cs="IntelOne Display AR Bold"/>
          <w:sz w:val="16"/>
          <w:szCs w:val="16"/>
        </w:rPr>
        <w:t xml:space="preserve">, </w:t>
      </w:r>
      <w:r w:rsidR="00F6724E">
        <w:rPr>
          <w:rFonts w:ascii="Cascadia Mono" w:hAnsi="Cascadia Mono" w:cs="IntelOne Display AR Bold"/>
          <w:sz w:val="16"/>
          <w:szCs w:val="16"/>
        </w:rPr>
        <w:t>i</w:t>
      </w:r>
      <w:r>
        <w:rPr>
          <w:rFonts w:ascii="Cascadia Mono" w:hAnsi="Cascadia Mono" w:cs="IntelOne Display AR Bold"/>
          <w:sz w:val="16"/>
          <w:szCs w:val="16"/>
        </w:rPr>
        <w:t xml:space="preserve">t will also help us in handling these demotions in a </w:t>
      </w:r>
      <w:r w:rsidR="00F6724E">
        <w:rPr>
          <w:rFonts w:ascii="Cascadia Mono" w:hAnsi="Cascadia Mono" w:cs="IntelOne Display AR Bold"/>
          <w:sz w:val="16"/>
          <w:szCs w:val="16"/>
        </w:rPr>
        <w:t>separate</w:t>
      </w:r>
      <w:r>
        <w:rPr>
          <w:rFonts w:ascii="Cascadia Mono" w:hAnsi="Cascadia Mono" w:cs="IntelOne Display AR Bold"/>
          <w:sz w:val="16"/>
          <w:szCs w:val="16"/>
        </w:rPr>
        <w:t xml:space="preserve"> peephole pass.</w:t>
      </w:r>
    </w:p>
    <w:p w14:paraId="674FDACF" w14:textId="77777777" w:rsidR="0074309F" w:rsidRPr="0074309F" w:rsidRDefault="0074309F" w:rsidP="0074309F">
      <w:pPr>
        <w:spacing w:after="0"/>
        <w:rPr>
          <w:rFonts w:ascii="Cascadia Mono" w:hAnsi="Cascadia Mono" w:cs="IntelOne Display AR Bold"/>
          <w:sz w:val="16"/>
          <w:szCs w:val="16"/>
        </w:rPr>
      </w:pPr>
    </w:p>
    <w:p w14:paraId="2FA93254" w14:textId="77777777" w:rsidR="0074309F"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11:   62 f4 fc 18 </w:t>
      </w:r>
      <w:r w:rsidRPr="00EC4BB7">
        <w:rPr>
          <w:rFonts w:ascii="Courier New" w:hAnsi="Courier New" w:cs="Courier New"/>
          <w:sz w:val="16"/>
          <w:szCs w:val="16"/>
          <w:highlight w:val="yellow"/>
        </w:rPr>
        <w:t>03</w:t>
      </w:r>
      <w:r w:rsidRPr="00EC4BB7">
        <w:rPr>
          <w:rFonts w:ascii="Courier New" w:hAnsi="Courier New" w:cs="Courier New"/>
          <w:sz w:val="16"/>
          <w:szCs w:val="16"/>
        </w:rPr>
        <w:t xml:space="preserve"> 43 10    add    0x10(%</w:t>
      </w:r>
      <w:proofErr w:type="spellStart"/>
      <w:r w:rsidRPr="00EC4BB7">
        <w:rPr>
          <w:rFonts w:ascii="Courier New" w:hAnsi="Courier New" w:cs="Courier New"/>
          <w:sz w:val="16"/>
          <w:szCs w:val="16"/>
        </w:rPr>
        <w:t>rbx</w:t>
      </w:r>
      <w:proofErr w:type="spellEnd"/>
      <w:proofErr w:type="gramStart"/>
      <w:r w:rsidRPr="00EC4BB7">
        <w:rPr>
          <w:rFonts w:ascii="Courier New" w:hAnsi="Courier New" w:cs="Courier New"/>
          <w:sz w:val="16"/>
          <w:szCs w:val="16"/>
        </w:rPr>
        <w:t>),%</w:t>
      </w:r>
      <w:proofErr w:type="spellStart"/>
      <w:r w:rsidRPr="00EC4BB7">
        <w:rPr>
          <w:rFonts w:ascii="Courier New" w:hAnsi="Courier New" w:cs="Courier New"/>
          <w:sz w:val="16"/>
          <w:szCs w:val="16"/>
        </w:rPr>
        <w:t>rax,%</w:t>
      </w:r>
      <w:proofErr w:type="gramEnd"/>
      <w:r w:rsidRPr="00EC4BB7">
        <w:rPr>
          <w:rFonts w:ascii="Courier New" w:hAnsi="Courier New" w:cs="Courier New"/>
          <w:sz w:val="16"/>
          <w:szCs w:val="16"/>
        </w:rPr>
        <w:t>rax</w:t>
      </w:r>
      <w:proofErr w:type="spellEnd"/>
    </w:p>
    <w:p w14:paraId="67E2D357" w14:textId="08FC89E0" w:rsidR="006D4827"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18:   62 f4 fc 18 </w:t>
      </w:r>
      <w:r w:rsidRPr="00EC4BB7">
        <w:rPr>
          <w:rFonts w:ascii="Courier New" w:hAnsi="Courier New" w:cs="Courier New"/>
          <w:sz w:val="16"/>
          <w:szCs w:val="16"/>
          <w:highlight w:val="yellow"/>
        </w:rPr>
        <w:t>01</w:t>
      </w:r>
      <w:r w:rsidRPr="00EC4BB7">
        <w:rPr>
          <w:rFonts w:ascii="Courier New" w:hAnsi="Courier New" w:cs="Courier New"/>
          <w:sz w:val="16"/>
          <w:szCs w:val="16"/>
        </w:rPr>
        <w:t xml:space="preserve"> 43 10    add    %rax,0x10(%</w:t>
      </w:r>
      <w:proofErr w:type="spellStart"/>
      <w:r w:rsidRPr="00EC4BB7">
        <w:rPr>
          <w:rFonts w:ascii="Courier New" w:hAnsi="Courier New" w:cs="Courier New"/>
          <w:sz w:val="16"/>
          <w:szCs w:val="16"/>
        </w:rPr>
        <w:t>rbx</w:t>
      </w:r>
      <w:proofErr w:type="spellEnd"/>
      <w:proofErr w:type="gramStart"/>
      <w:r w:rsidRPr="00EC4BB7">
        <w:rPr>
          <w:rFonts w:ascii="Courier New" w:hAnsi="Courier New" w:cs="Courier New"/>
          <w:sz w:val="16"/>
          <w:szCs w:val="16"/>
        </w:rPr>
        <w:t>),%</w:t>
      </w:r>
      <w:proofErr w:type="gramEnd"/>
      <w:r w:rsidRPr="00EC4BB7">
        <w:rPr>
          <w:rFonts w:ascii="Courier New" w:hAnsi="Courier New" w:cs="Courier New"/>
          <w:sz w:val="16"/>
          <w:szCs w:val="16"/>
        </w:rPr>
        <w:t>rax</w:t>
      </w:r>
    </w:p>
    <w:p w14:paraId="34149127" w14:textId="3F9A5813" w:rsidR="009111A3" w:rsidRDefault="009111A3"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1f:   48 </w:t>
      </w:r>
      <w:r w:rsidRPr="00C25B8F">
        <w:rPr>
          <w:rFonts w:ascii="Courier New" w:hAnsi="Courier New" w:cs="Courier New"/>
          <w:sz w:val="16"/>
          <w:szCs w:val="16"/>
          <w:highlight w:val="yellow"/>
        </w:rPr>
        <w:t>03</w:t>
      </w:r>
      <w:r w:rsidRPr="00EC4BB7">
        <w:rPr>
          <w:rFonts w:ascii="Courier New" w:hAnsi="Courier New" w:cs="Courier New"/>
          <w:sz w:val="16"/>
          <w:szCs w:val="16"/>
        </w:rPr>
        <w:t xml:space="preserve"> 43 10             add    0x10(%</w:t>
      </w:r>
      <w:proofErr w:type="spellStart"/>
      <w:r w:rsidRPr="00EC4BB7">
        <w:rPr>
          <w:rFonts w:ascii="Courier New" w:hAnsi="Courier New" w:cs="Courier New"/>
          <w:sz w:val="16"/>
          <w:szCs w:val="16"/>
        </w:rPr>
        <w:t>rbx</w:t>
      </w:r>
      <w:proofErr w:type="spellEnd"/>
      <w:proofErr w:type="gramStart"/>
      <w:r w:rsidRPr="00EC4BB7">
        <w:rPr>
          <w:rFonts w:ascii="Courier New" w:hAnsi="Courier New" w:cs="Courier New"/>
          <w:sz w:val="16"/>
          <w:szCs w:val="16"/>
        </w:rPr>
        <w:t>),%</w:t>
      </w:r>
      <w:proofErr w:type="gramEnd"/>
      <w:r w:rsidRPr="00EC4BB7">
        <w:rPr>
          <w:rFonts w:ascii="Courier New" w:hAnsi="Courier New" w:cs="Courier New"/>
          <w:sz w:val="16"/>
          <w:szCs w:val="16"/>
        </w:rPr>
        <w:t>rax</w:t>
      </w:r>
    </w:p>
    <w:p w14:paraId="4894B191" w14:textId="77777777" w:rsidR="00EC4BB7" w:rsidRPr="00EC4BB7" w:rsidRDefault="00EC4BB7" w:rsidP="00EC4BB7">
      <w:pPr>
        <w:pStyle w:val="ListParagraph"/>
        <w:spacing w:after="0"/>
        <w:ind w:left="864"/>
        <w:rPr>
          <w:rFonts w:ascii="Courier New" w:hAnsi="Courier New" w:cs="Courier New"/>
          <w:sz w:val="16"/>
          <w:szCs w:val="16"/>
        </w:rPr>
      </w:pPr>
    </w:p>
    <w:p w14:paraId="15814172" w14:textId="77777777" w:rsidR="005957F7" w:rsidRDefault="00295EA1" w:rsidP="00295EA1">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Being a commutative </w:t>
      </w:r>
      <w:r w:rsidR="005957F7">
        <w:rPr>
          <w:rFonts w:ascii="Cascadia Mono" w:hAnsi="Cascadia Mono" w:cs="IntelOne Display AR Bold"/>
          <w:sz w:val="16"/>
          <w:szCs w:val="16"/>
        </w:rPr>
        <w:t>operation, b</w:t>
      </w:r>
      <w:r>
        <w:rPr>
          <w:rFonts w:ascii="Cascadia Mono" w:hAnsi="Cascadia Mono" w:cs="IntelOne Display AR Bold"/>
          <w:sz w:val="16"/>
          <w:szCs w:val="16"/>
        </w:rPr>
        <w:t>oth the above instruction</w:t>
      </w:r>
      <w:r w:rsidR="005957F7">
        <w:rPr>
          <w:rFonts w:ascii="Cascadia Mono" w:hAnsi="Cascadia Mono" w:cs="IntelOne Display AR Bold"/>
          <w:sz w:val="16"/>
          <w:szCs w:val="16"/>
        </w:rPr>
        <w:t>s</w:t>
      </w:r>
    </w:p>
    <w:p w14:paraId="1444820F" w14:textId="2DFA139A" w:rsidR="00DF20A0" w:rsidRPr="00DF20A0" w:rsidRDefault="00295EA1" w:rsidP="00DF20A0">
      <w:pPr>
        <w:pStyle w:val="ListParagraph"/>
        <w:spacing w:after="0"/>
        <w:ind w:left="1211"/>
        <w:rPr>
          <w:rFonts w:ascii="Cascadia Mono" w:hAnsi="Cascadia Mono" w:cs="IntelOne Display AR Bold"/>
          <w:sz w:val="16"/>
          <w:szCs w:val="16"/>
        </w:rPr>
      </w:pPr>
      <w:r>
        <w:rPr>
          <w:rFonts w:ascii="Cascadia Mono" w:hAnsi="Cascadia Mono" w:cs="IntelOne Display AR Bold"/>
          <w:sz w:val="16"/>
          <w:szCs w:val="16"/>
        </w:rPr>
        <w:t xml:space="preserve">are </w:t>
      </w:r>
      <w:proofErr w:type="spellStart"/>
      <w:r w:rsidR="00502E4F">
        <w:rPr>
          <w:rFonts w:ascii="Cascadia Mono" w:hAnsi="Cascadia Mono" w:cs="IntelOne Display AR Bold"/>
          <w:sz w:val="16"/>
          <w:szCs w:val="16"/>
        </w:rPr>
        <w:t>demotable</w:t>
      </w:r>
      <w:proofErr w:type="spellEnd"/>
      <w:r w:rsidR="00502E4F">
        <w:rPr>
          <w:rFonts w:ascii="Cascadia Mono" w:hAnsi="Cascadia Mono" w:cs="IntelOne Display AR Bold"/>
          <w:sz w:val="16"/>
          <w:szCs w:val="16"/>
        </w:rPr>
        <w:t xml:space="preserve"> to</w:t>
      </w:r>
      <w:r w:rsidR="00666628">
        <w:rPr>
          <w:rFonts w:ascii="Cascadia Mono" w:hAnsi="Cascadia Mono" w:cs="IntelOne Display AR Bold"/>
          <w:sz w:val="16"/>
          <w:szCs w:val="16"/>
        </w:rPr>
        <w:t xml:space="preserve"> add 0x10(%</w:t>
      </w:r>
      <w:proofErr w:type="spellStart"/>
      <w:r w:rsidR="00666628">
        <w:rPr>
          <w:rFonts w:ascii="Cascadia Mono" w:hAnsi="Cascadia Mono" w:cs="IntelOne Display AR Bold"/>
          <w:sz w:val="16"/>
          <w:szCs w:val="16"/>
        </w:rPr>
        <w:t>rbx</w:t>
      </w:r>
      <w:proofErr w:type="spellEnd"/>
      <w:r w:rsidR="00666628">
        <w:rPr>
          <w:rFonts w:ascii="Cascadia Mono" w:hAnsi="Cascadia Mono" w:cs="IntelOne Display AR Bold"/>
          <w:sz w:val="16"/>
          <w:szCs w:val="16"/>
        </w:rPr>
        <w:t>), %rax</w:t>
      </w:r>
      <w:r w:rsidR="009111A3">
        <w:rPr>
          <w:rFonts w:ascii="Cascadia Mono" w:hAnsi="Cascadia Mono" w:cs="IntelOne Display AR Bold"/>
          <w:sz w:val="16"/>
          <w:szCs w:val="16"/>
        </w:rPr>
        <w:t>, but there is a change in instruction opcode for instruction 1</w:t>
      </w:r>
      <w:r w:rsidR="0036214E">
        <w:rPr>
          <w:rFonts w:ascii="Cascadia Mono" w:hAnsi="Cascadia Mono" w:cs="IntelOne Display AR Bold"/>
          <w:sz w:val="16"/>
          <w:szCs w:val="16"/>
        </w:rPr>
        <w:t>8</w:t>
      </w:r>
      <w:r w:rsidR="009111A3">
        <w:rPr>
          <w:rFonts w:ascii="Cascadia Mono" w:hAnsi="Cascadia Mono" w:cs="IntelOne Display AR Bold"/>
          <w:sz w:val="16"/>
          <w:szCs w:val="16"/>
        </w:rPr>
        <w:t xml:space="preserve"> from 0</w:t>
      </w:r>
      <w:r w:rsidR="0036214E">
        <w:rPr>
          <w:rFonts w:ascii="Cascadia Mono" w:hAnsi="Cascadia Mono" w:cs="IntelOne Display AR Bold"/>
          <w:sz w:val="16"/>
          <w:szCs w:val="16"/>
        </w:rPr>
        <w:t>1</w:t>
      </w:r>
      <w:r w:rsidR="009111A3">
        <w:rPr>
          <w:rFonts w:ascii="Cascadia Mono" w:hAnsi="Cascadia Mono" w:cs="IntelOne Display AR Bold"/>
          <w:sz w:val="16"/>
          <w:szCs w:val="16"/>
        </w:rPr>
        <w:t xml:space="preserve"> to 0</w:t>
      </w:r>
      <w:r w:rsidR="0036214E">
        <w:rPr>
          <w:rFonts w:ascii="Cascadia Mono" w:hAnsi="Cascadia Mono" w:cs="IntelOne Display AR Bold"/>
          <w:sz w:val="16"/>
          <w:szCs w:val="16"/>
        </w:rPr>
        <w:t>3</w:t>
      </w:r>
      <w:r w:rsidR="00DF20A0">
        <w:rPr>
          <w:rFonts w:ascii="Cascadia Mono" w:hAnsi="Cascadia Mono" w:cs="IntelOne Display AR Bold"/>
          <w:sz w:val="16"/>
          <w:szCs w:val="16"/>
        </w:rPr>
        <w:t>.</w:t>
      </w:r>
    </w:p>
    <w:p w14:paraId="778019CC" w14:textId="1EB16509" w:rsidR="00DF20A0" w:rsidRDefault="00DF20A0" w:rsidP="00DF20A0">
      <w:pPr>
        <w:pStyle w:val="ListParagraph"/>
        <w:numPr>
          <w:ilvl w:val="1"/>
          <w:numId w:val="1"/>
        </w:numPr>
        <w:spacing w:after="0"/>
        <w:rPr>
          <w:rFonts w:ascii="Cascadia Mono" w:hAnsi="Cascadia Mono" w:cs="IntelOne Display AR Bold"/>
          <w:sz w:val="16"/>
          <w:szCs w:val="16"/>
          <w:highlight w:val="yellow"/>
        </w:rPr>
      </w:pPr>
      <w:r w:rsidRPr="001D2FB4">
        <w:rPr>
          <w:rFonts w:ascii="Cascadia Mono" w:hAnsi="Cascadia Mono" w:cs="IntelOne Display AR Bold"/>
          <w:sz w:val="16"/>
          <w:szCs w:val="16"/>
          <w:highlight w:val="yellow"/>
        </w:rPr>
        <w:t xml:space="preserve">This will not be tractable currently, since opcode </w:t>
      </w:r>
      <w:r w:rsidR="009D5D3B" w:rsidRPr="001D2FB4">
        <w:rPr>
          <w:rFonts w:ascii="Cascadia Mono" w:hAnsi="Cascadia Mono" w:cs="IntelOne Display AR Bold"/>
          <w:sz w:val="16"/>
          <w:szCs w:val="16"/>
          <w:highlight w:val="yellow"/>
        </w:rPr>
        <w:t xml:space="preserve">and prefix emission is completely </w:t>
      </w:r>
      <w:r w:rsidR="0005696F" w:rsidRPr="001D2FB4">
        <w:rPr>
          <w:rFonts w:ascii="Cascadia Mono" w:hAnsi="Cascadia Mono" w:cs="IntelOne Display AR Bold"/>
          <w:sz w:val="16"/>
          <w:szCs w:val="16"/>
          <w:highlight w:val="yellow"/>
        </w:rPr>
        <w:t>decoupled</w:t>
      </w:r>
      <w:r w:rsidR="009D5D3B" w:rsidRPr="001D2FB4">
        <w:rPr>
          <w:rFonts w:ascii="Cascadia Mono" w:hAnsi="Cascadia Mono" w:cs="IntelOne Display AR Bold"/>
          <w:sz w:val="16"/>
          <w:szCs w:val="16"/>
          <w:highlight w:val="yellow"/>
        </w:rPr>
        <w:t>.</w:t>
      </w:r>
    </w:p>
    <w:p w14:paraId="163E39B4" w14:textId="6961DB72" w:rsidR="001F391A" w:rsidRPr="001D2FB4" w:rsidRDefault="001F391A" w:rsidP="001F391A">
      <w:pPr>
        <w:pStyle w:val="ListParagraph"/>
        <w:numPr>
          <w:ilvl w:val="2"/>
          <w:numId w:val="1"/>
        </w:numPr>
        <w:spacing w:after="0"/>
        <w:rPr>
          <w:rFonts w:ascii="Cascadia Mono" w:hAnsi="Cascadia Mono" w:cs="IntelOne Display AR Bold"/>
          <w:sz w:val="16"/>
          <w:szCs w:val="16"/>
          <w:highlight w:val="yellow"/>
        </w:rPr>
      </w:pPr>
      <w:r>
        <w:rPr>
          <w:rFonts w:ascii="Cascadia Mono" w:hAnsi="Cascadia Mono" w:cs="IntelOne Display AR Bold"/>
          <w:sz w:val="16"/>
          <w:szCs w:val="16"/>
          <w:highlight w:val="yellow"/>
        </w:rPr>
        <w:t>One suggestion is to canonicalize commutative IR such that memory operand is always the second operand</w:t>
      </w:r>
      <w:r w:rsidR="00D655B3">
        <w:rPr>
          <w:rFonts w:ascii="Cascadia Mono" w:hAnsi="Cascadia Mono" w:cs="IntelOne Display AR Bold"/>
          <w:sz w:val="16"/>
          <w:szCs w:val="16"/>
          <w:highlight w:val="yellow"/>
        </w:rPr>
        <w:t>, ADLC</w:t>
      </w:r>
      <w:r w:rsidR="00027832">
        <w:rPr>
          <w:rFonts w:ascii="Cascadia Mono" w:hAnsi="Cascadia Mono" w:cs="IntelOne Display AR Bold"/>
          <w:sz w:val="16"/>
          <w:szCs w:val="16"/>
          <w:highlight w:val="yellow"/>
        </w:rPr>
        <w:t xml:space="preserve"> automatically handles them in DFA.</w:t>
      </w:r>
    </w:p>
    <w:p w14:paraId="0AEEA782" w14:textId="711D4F13" w:rsidR="0005696F" w:rsidRPr="00DF20A0" w:rsidRDefault="0005696F" w:rsidP="00DF20A0">
      <w:pPr>
        <w:pStyle w:val="ListParagraph"/>
        <w:numPr>
          <w:ilvl w:val="1"/>
          <w:numId w:val="1"/>
        </w:numPr>
        <w:spacing w:after="0"/>
        <w:rPr>
          <w:rFonts w:ascii="Cascadia Mono" w:hAnsi="Cascadia Mono" w:cs="IntelOne Display AR Bold"/>
          <w:sz w:val="16"/>
          <w:szCs w:val="16"/>
        </w:rPr>
      </w:pPr>
    </w:p>
    <w:p w14:paraId="74187D4D" w14:textId="6E8AC726"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 xml:space="preserve">Demotion Testing </w:t>
      </w:r>
    </w:p>
    <w:p w14:paraId="4CB66571" w14:textId="6B8001E3" w:rsidR="00DD40F6" w:rsidRDefault="009C7A56"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None of the tests which I ran even the basic ones are showing EVEX to legacy demotions.</w:t>
      </w:r>
    </w:p>
    <w:p w14:paraId="3E2FA068" w14:textId="057ABBD6" w:rsidR="0072669D" w:rsidRPr="00CF4195" w:rsidRDefault="0072669D"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After inclusion of second </w:t>
      </w:r>
      <w:proofErr w:type="gramStart"/>
      <w:r>
        <w:rPr>
          <w:rFonts w:ascii="Cascadia Mono" w:hAnsi="Cascadia Mono" w:cs="IntelOne Display AR Bold"/>
          <w:sz w:val="16"/>
          <w:szCs w:val="16"/>
        </w:rPr>
        <w:t>operand</w:t>
      </w:r>
      <w:proofErr w:type="gramEnd"/>
      <w:r>
        <w:rPr>
          <w:rFonts w:ascii="Cascadia Mono" w:hAnsi="Cascadia Mono" w:cs="IntelOne Display AR Bold"/>
          <w:sz w:val="16"/>
          <w:szCs w:val="16"/>
        </w:rPr>
        <w:t xml:space="preserve"> we may see a true </w:t>
      </w:r>
      <w:proofErr w:type="gramStart"/>
      <w:r>
        <w:rPr>
          <w:rFonts w:ascii="Cascadia Mono" w:hAnsi="Cascadia Mono" w:cs="IntelOne Display AR Bold"/>
          <w:sz w:val="16"/>
          <w:szCs w:val="16"/>
        </w:rPr>
        <w:t>effect..</w:t>
      </w:r>
      <w:proofErr w:type="gramEnd"/>
    </w:p>
    <w:p w14:paraId="21AC4BCE" w14:textId="77777777" w:rsidR="004F1C79" w:rsidRDefault="004F1C79" w:rsidP="004F1C79">
      <w:pPr>
        <w:spacing w:after="0"/>
        <w:rPr>
          <w:rFonts w:ascii="Cascadia Mono" w:hAnsi="Cascadia Mono" w:cs="IntelOne Display AR Bold"/>
          <w:sz w:val="16"/>
          <w:szCs w:val="16"/>
        </w:rPr>
      </w:pPr>
    </w:p>
    <w:p w14:paraId="0E270EBB" w14:textId="574FFE4C" w:rsidR="004F1C79" w:rsidRDefault="004F1C79" w:rsidP="004F1C79">
      <w:pPr>
        <w:spacing w:after="0"/>
        <w:rPr>
          <w:rFonts w:ascii="Cascadia Mono" w:hAnsi="Cascadia Mono" w:cs="IntelOne Display AR Bold"/>
          <w:sz w:val="16"/>
          <w:szCs w:val="16"/>
        </w:rPr>
      </w:pPr>
      <w:r>
        <w:rPr>
          <w:rFonts w:ascii="Cascadia Mono" w:hAnsi="Cascadia Mono" w:cs="IntelOne Display AR Bold"/>
          <w:sz w:val="16"/>
          <w:szCs w:val="16"/>
        </w:rPr>
        <w:t xml:space="preserve">Note from LLVM </w:t>
      </w:r>
      <w:proofErr w:type="spellStart"/>
      <w:r>
        <w:rPr>
          <w:rFonts w:ascii="Cascadia Mono" w:hAnsi="Cascadia Mono" w:cs="IntelOne Display AR Bold"/>
          <w:sz w:val="16"/>
          <w:szCs w:val="16"/>
        </w:rPr>
        <w:t>compressEVEXEncoding</w:t>
      </w:r>
      <w:proofErr w:type="spellEnd"/>
      <w:r>
        <w:rPr>
          <w:rFonts w:ascii="Cascadia Mono" w:hAnsi="Cascadia Mono" w:cs="IntelOne Display AR Bold"/>
          <w:sz w:val="16"/>
          <w:szCs w:val="16"/>
        </w:rPr>
        <w:t xml:space="preserve"> pass</w:t>
      </w:r>
    </w:p>
    <w:p w14:paraId="2A688349" w14:textId="77777777" w:rsidR="004F1C79" w:rsidRDefault="004F1C79" w:rsidP="004F1C79">
      <w:pPr>
        <w:spacing w:after="0"/>
        <w:rPr>
          <w:rFonts w:ascii="Cascadia Mono" w:hAnsi="Cascadia Mono" w:cs="IntelOne Display AR Bold"/>
          <w:sz w:val="16"/>
          <w:szCs w:val="16"/>
        </w:rPr>
      </w:pPr>
    </w:p>
    <w:p w14:paraId="2CA076AC" w14:textId="285C0BEC" w:rsidR="004F1C79" w:rsidRPr="004F1C79" w:rsidRDefault="004F1C79" w:rsidP="004F1C79">
      <w:pPr>
        <w:spacing w:after="0"/>
        <w:rPr>
          <w:rFonts w:ascii="Cascadia Mono" w:hAnsi="Cascadia Mono" w:cs="IntelOne Display AR Bold"/>
          <w:sz w:val="16"/>
          <w:szCs w:val="16"/>
        </w:rPr>
      </w:pPr>
      <w:r w:rsidRPr="004F1C79">
        <w:rPr>
          <w:rFonts w:ascii="Cascadia Mono" w:hAnsi="Cascadia Mono" w:cs="IntelOne Display AR Bold"/>
          <w:noProof/>
          <w:sz w:val="16"/>
          <w:szCs w:val="16"/>
        </w:rPr>
        <w:lastRenderedPageBreak/>
        <w:drawing>
          <wp:inline distT="0" distB="0" distL="0" distR="0" wp14:anchorId="6E4218AD" wp14:editId="15D6ED0F">
            <wp:extent cx="5731510" cy="4642485"/>
            <wp:effectExtent l="0" t="0" r="2540" b="5715"/>
            <wp:docPr id="10822294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9458" name="Picture 1" descr="A screenshot of a computer program&#10;&#10;AI-generated content may be incorrect."/>
                    <pic:cNvPicPr/>
                  </pic:nvPicPr>
                  <pic:blipFill>
                    <a:blip r:embed="rId323"/>
                    <a:stretch>
                      <a:fillRect/>
                    </a:stretch>
                  </pic:blipFill>
                  <pic:spPr>
                    <a:xfrm>
                      <a:off x="0" y="0"/>
                      <a:ext cx="5731510" cy="4642485"/>
                    </a:xfrm>
                    <a:prstGeom prst="rect">
                      <a:avLst/>
                    </a:prstGeom>
                  </pic:spPr>
                </pic:pic>
              </a:graphicData>
            </a:graphic>
          </wp:inline>
        </w:drawing>
      </w:r>
    </w:p>
    <w:p w14:paraId="6B3CE010" w14:textId="77777777" w:rsidR="004B0353" w:rsidRDefault="004B0353" w:rsidP="004B0353">
      <w:pPr>
        <w:spacing w:after="0"/>
        <w:rPr>
          <w:rFonts w:ascii="Cascadia Mono" w:hAnsi="Cascadia Mono" w:cs="IntelOne Display AR Bold"/>
          <w:sz w:val="16"/>
          <w:szCs w:val="16"/>
        </w:rPr>
      </w:pPr>
    </w:p>
    <w:p w14:paraId="0F71D75F" w14:textId="77777777" w:rsidR="00116BC3" w:rsidRDefault="00116BC3" w:rsidP="004B0353">
      <w:pPr>
        <w:spacing w:after="0"/>
        <w:rPr>
          <w:rFonts w:ascii="Cascadia Mono" w:hAnsi="Cascadia Mono" w:cs="IntelOne Display AR Bold"/>
          <w:sz w:val="16"/>
          <w:szCs w:val="16"/>
        </w:rPr>
      </w:pPr>
    </w:p>
    <w:p w14:paraId="2C48D21D" w14:textId="77777777" w:rsidR="003706AE" w:rsidRPr="003706AE" w:rsidRDefault="003706AE" w:rsidP="003706AE">
      <w:pPr>
        <w:spacing w:after="0"/>
        <w:rPr>
          <w:rFonts w:ascii="Cascadia Mono" w:hAnsi="Cascadia Mono" w:cs="IntelOne Display AR Bold"/>
          <w:sz w:val="16"/>
          <w:szCs w:val="16"/>
        </w:rPr>
      </w:pPr>
    </w:p>
    <w:p w14:paraId="00B169C2"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[Verified Entry Point]</w:t>
      </w:r>
    </w:p>
    <w:p w14:paraId="3132F0AF"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{method} {0x00007f3cd84003a0} 'micro' '(III[I)I' in '</w:t>
      </w:r>
      <w:proofErr w:type="spellStart"/>
      <w:r w:rsidRPr="003706AE">
        <w:rPr>
          <w:rFonts w:ascii="Cascadia Mono" w:hAnsi="Cascadia Mono" w:cs="IntelOne Display AR Bold"/>
          <w:sz w:val="16"/>
          <w:szCs w:val="16"/>
        </w:rPr>
        <w:t>test_add_demotion</w:t>
      </w:r>
      <w:proofErr w:type="spellEnd"/>
      <w:r w:rsidRPr="003706AE">
        <w:rPr>
          <w:rFonts w:ascii="Cascadia Mono" w:hAnsi="Cascadia Mono" w:cs="IntelOne Display AR Bold"/>
          <w:sz w:val="16"/>
          <w:szCs w:val="16"/>
        </w:rPr>
        <w:t>'</w:t>
      </w:r>
    </w:p>
    <w:p w14:paraId="0A484A6C"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parm0:    </w:t>
      </w:r>
      <w:proofErr w:type="spellStart"/>
      <w:r w:rsidRPr="003706AE">
        <w:rPr>
          <w:rFonts w:ascii="Cascadia Mono" w:hAnsi="Cascadia Mono" w:cs="IntelOne Display AR Bold"/>
          <w:sz w:val="16"/>
          <w:szCs w:val="16"/>
        </w:rPr>
        <w:t>rsi</w:t>
      </w:r>
      <w:proofErr w:type="spellEnd"/>
      <w:r w:rsidRPr="003706AE">
        <w:rPr>
          <w:rFonts w:ascii="Cascadia Mono" w:hAnsi="Cascadia Mono" w:cs="IntelOne Display AR Bold"/>
          <w:sz w:val="16"/>
          <w:szCs w:val="16"/>
        </w:rPr>
        <w:t xml:space="preserve">       = int</w:t>
      </w:r>
    </w:p>
    <w:p w14:paraId="125BDA98"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parm1:    </w:t>
      </w:r>
      <w:proofErr w:type="spellStart"/>
      <w:r w:rsidRPr="003706AE">
        <w:rPr>
          <w:rFonts w:ascii="Cascadia Mono" w:hAnsi="Cascadia Mono" w:cs="IntelOne Display AR Bold"/>
          <w:sz w:val="16"/>
          <w:szCs w:val="16"/>
        </w:rPr>
        <w:t>rdx</w:t>
      </w:r>
      <w:proofErr w:type="spellEnd"/>
      <w:r w:rsidRPr="003706AE">
        <w:rPr>
          <w:rFonts w:ascii="Cascadia Mono" w:hAnsi="Cascadia Mono" w:cs="IntelOne Display AR Bold"/>
          <w:sz w:val="16"/>
          <w:szCs w:val="16"/>
        </w:rPr>
        <w:t xml:space="preserve">       = int</w:t>
      </w:r>
    </w:p>
    <w:p w14:paraId="68DDA606"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parm2:    </w:t>
      </w:r>
      <w:proofErr w:type="spellStart"/>
      <w:r w:rsidRPr="003706AE">
        <w:rPr>
          <w:rFonts w:ascii="Cascadia Mono" w:hAnsi="Cascadia Mono" w:cs="IntelOne Display AR Bold"/>
          <w:sz w:val="16"/>
          <w:szCs w:val="16"/>
        </w:rPr>
        <w:t>rcx</w:t>
      </w:r>
      <w:proofErr w:type="spellEnd"/>
      <w:r w:rsidRPr="003706AE">
        <w:rPr>
          <w:rFonts w:ascii="Cascadia Mono" w:hAnsi="Cascadia Mono" w:cs="IntelOne Display AR Bold"/>
          <w:sz w:val="16"/>
          <w:szCs w:val="16"/>
        </w:rPr>
        <w:t xml:space="preserve">       = int</w:t>
      </w:r>
    </w:p>
    <w:p w14:paraId="6C900D5F" w14:textId="1A3725D9" w:rsid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parm3:    r</w:t>
      </w:r>
      <w:proofErr w:type="gramStart"/>
      <w:r w:rsidRPr="003706AE">
        <w:rPr>
          <w:rFonts w:ascii="Cascadia Mono" w:hAnsi="Cascadia Mono" w:cs="IntelOne Display AR Bold"/>
          <w:sz w:val="16"/>
          <w:szCs w:val="16"/>
        </w:rPr>
        <w:t>8:r</w:t>
      </w:r>
      <w:proofErr w:type="gramEnd"/>
      <w:r w:rsidRPr="003706AE">
        <w:rPr>
          <w:rFonts w:ascii="Cascadia Mono" w:hAnsi="Cascadia Mono" w:cs="IntelOne Display AR Bold"/>
          <w:sz w:val="16"/>
          <w:szCs w:val="16"/>
        </w:rPr>
        <w:t>8     = '[I'</w:t>
      </w:r>
    </w:p>
    <w:p w14:paraId="47A90B51" w14:textId="77777777" w:rsidR="003706AE" w:rsidRDefault="003706AE" w:rsidP="003706AE">
      <w:pPr>
        <w:spacing w:after="0"/>
        <w:rPr>
          <w:rFonts w:ascii="Cascadia Mono" w:hAnsi="Cascadia Mono" w:cs="IntelOne Display AR Bold"/>
          <w:sz w:val="16"/>
          <w:szCs w:val="16"/>
        </w:rPr>
      </w:pPr>
    </w:p>
    <w:p w14:paraId="52CCFFB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1D7B2A36"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int </w:t>
      </w:r>
      <w:proofErr w:type="gramStart"/>
      <w:r w:rsidRPr="00193C2A">
        <w:rPr>
          <w:rFonts w:ascii="Cascadia Mono" w:hAnsi="Cascadia Mono" w:cs="IntelOne Display AR Bold"/>
          <w:sz w:val="16"/>
          <w:szCs w:val="16"/>
        </w:rPr>
        <w:t>( int</w:t>
      </w:r>
      <w:proofErr w:type="gramEnd"/>
      <w:r w:rsidRPr="00193C2A">
        <w:rPr>
          <w:rFonts w:ascii="Cascadia Mono" w:hAnsi="Cascadia Mono" w:cs="IntelOne Display AR Bold"/>
          <w:sz w:val="16"/>
          <w:szCs w:val="16"/>
        </w:rPr>
        <w:t>, int, int, int[int:&gt;=0] (java/lang/</w:t>
      </w:r>
      <w:proofErr w:type="spellStart"/>
      <w:proofErr w:type="gramStart"/>
      <w:r w:rsidRPr="00193C2A">
        <w:rPr>
          <w:rFonts w:ascii="Cascadia Mono" w:hAnsi="Cascadia Mono" w:cs="IntelOne Display AR Bold"/>
          <w:sz w:val="16"/>
          <w:szCs w:val="16"/>
        </w:rPr>
        <w:t>Cloneable,java</w:t>
      </w:r>
      <w:proofErr w:type="spellEnd"/>
      <w:proofErr w:type="gramEnd"/>
      <w:r w:rsidRPr="00193C2A">
        <w:rPr>
          <w:rFonts w:ascii="Cascadia Mono" w:hAnsi="Cascadia Mono" w:cs="IntelOne Display AR Bold"/>
          <w:sz w:val="16"/>
          <w:szCs w:val="16"/>
        </w:rPr>
        <w:t>/io/Serializable</w:t>
      </w:r>
      <w:proofErr w:type="gramStart"/>
      <w:r w:rsidRPr="00193C2A">
        <w:rPr>
          <w:rFonts w:ascii="Cascadia Mono" w:hAnsi="Cascadia Mono" w:cs="IntelOne Display AR Bold"/>
          <w:sz w:val="16"/>
          <w:szCs w:val="16"/>
        </w:rPr>
        <w:t>):exact</w:t>
      </w:r>
      <w:proofErr w:type="gramEnd"/>
      <w:r w:rsidRPr="00193C2A">
        <w:rPr>
          <w:rFonts w:ascii="Cascadia Mono" w:hAnsi="Cascadia Mono" w:cs="IntelOne Display AR Bold"/>
          <w:sz w:val="16"/>
          <w:szCs w:val="16"/>
        </w:rPr>
        <w:t xml:space="preserve"> </w:t>
      </w:r>
      <w:proofErr w:type="gramStart"/>
      <w:r w:rsidRPr="00193C2A">
        <w:rPr>
          <w:rFonts w:ascii="Cascadia Mono" w:hAnsi="Cascadia Mono" w:cs="IntelOne Display AR Bold"/>
          <w:sz w:val="16"/>
          <w:szCs w:val="16"/>
        </w:rPr>
        <w:t>* )</w:t>
      </w:r>
      <w:proofErr w:type="gramEnd"/>
    </w:p>
    <w:p w14:paraId="190F107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71F77D9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000     N1: #   </w:t>
      </w:r>
      <w:proofErr w:type="gramStart"/>
      <w:r w:rsidRPr="00193C2A">
        <w:rPr>
          <w:rFonts w:ascii="Cascadia Mono" w:hAnsi="Cascadia Mono" w:cs="IntelOne Display AR Bold"/>
          <w:sz w:val="16"/>
          <w:szCs w:val="16"/>
        </w:rPr>
        <w:t>out( B1 )</w:t>
      </w:r>
      <w:proofErr w:type="gramEnd"/>
      <w:r w:rsidRPr="00193C2A">
        <w:rPr>
          <w:rFonts w:ascii="Cascadia Mono" w:hAnsi="Cascadia Mono" w:cs="IntelOne Display AR Bold"/>
          <w:sz w:val="16"/>
          <w:szCs w:val="16"/>
        </w:rPr>
        <w:t xml:space="preserve"> &lt;- </w:t>
      </w:r>
      <w:proofErr w:type="gramStart"/>
      <w:r w:rsidRPr="00193C2A">
        <w:rPr>
          <w:rFonts w:ascii="Cascadia Mono" w:hAnsi="Cascadia Mono" w:cs="IntelOne Display AR Bold"/>
          <w:sz w:val="16"/>
          <w:szCs w:val="16"/>
        </w:rPr>
        <w:t>in( B</w:t>
      </w:r>
      <w:proofErr w:type="gramEnd"/>
      <w:r w:rsidRPr="00193C2A">
        <w:rPr>
          <w:rFonts w:ascii="Cascadia Mono" w:hAnsi="Cascadia Mono" w:cs="IntelOne Display AR Bold"/>
          <w:sz w:val="16"/>
          <w:szCs w:val="16"/>
        </w:rPr>
        <w:t>5 B4 B</w:t>
      </w:r>
      <w:proofErr w:type="gramStart"/>
      <w:r w:rsidRPr="00193C2A">
        <w:rPr>
          <w:rFonts w:ascii="Cascadia Mono" w:hAnsi="Cascadia Mono" w:cs="IntelOne Display AR Bold"/>
          <w:sz w:val="16"/>
          <w:szCs w:val="16"/>
        </w:rPr>
        <w:t>3 )</w:t>
      </w:r>
      <w:proofErr w:type="gramEnd"/>
      <w:r w:rsidRPr="00193C2A">
        <w:rPr>
          <w:rFonts w:ascii="Cascadia Mono" w:hAnsi="Cascadia Mono" w:cs="IntelOne Display AR Bold"/>
          <w:sz w:val="16"/>
          <w:szCs w:val="16"/>
        </w:rPr>
        <w:t xml:space="preserve">  Freq: 1</w:t>
      </w:r>
    </w:p>
    <w:p w14:paraId="3E9929CC" w14:textId="77777777" w:rsidR="00193C2A" w:rsidRPr="00193C2A" w:rsidRDefault="00193C2A" w:rsidP="00193C2A">
      <w:pPr>
        <w:spacing w:after="0"/>
        <w:rPr>
          <w:rFonts w:ascii="Cascadia Mono" w:hAnsi="Cascadia Mono" w:cs="IntelOne Display AR Bold"/>
          <w:sz w:val="16"/>
          <w:szCs w:val="16"/>
        </w:rPr>
      </w:pPr>
    </w:p>
    <w:p w14:paraId="14E55659"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000     B1: #   </w:t>
      </w:r>
      <w:proofErr w:type="gramStart"/>
      <w:r w:rsidRPr="00193C2A">
        <w:rPr>
          <w:rFonts w:ascii="Cascadia Mono" w:hAnsi="Cascadia Mono" w:cs="IntelOne Display AR Bold"/>
          <w:sz w:val="16"/>
          <w:szCs w:val="16"/>
        </w:rPr>
        <w:t>out( B</w:t>
      </w:r>
      <w:proofErr w:type="gramEnd"/>
      <w:r w:rsidRPr="00193C2A">
        <w:rPr>
          <w:rFonts w:ascii="Cascadia Mono" w:hAnsi="Cascadia Mono" w:cs="IntelOne Display AR Bold"/>
          <w:sz w:val="16"/>
          <w:szCs w:val="16"/>
        </w:rPr>
        <w:t>5 B</w:t>
      </w:r>
      <w:proofErr w:type="gramStart"/>
      <w:r w:rsidRPr="00193C2A">
        <w:rPr>
          <w:rFonts w:ascii="Cascadia Mono" w:hAnsi="Cascadia Mono" w:cs="IntelOne Display AR Bold"/>
          <w:sz w:val="16"/>
          <w:szCs w:val="16"/>
        </w:rPr>
        <w:t>2 )</w:t>
      </w:r>
      <w:proofErr w:type="gramEnd"/>
      <w:r w:rsidRPr="00193C2A">
        <w:rPr>
          <w:rFonts w:ascii="Cascadia Mono" w:hAnsi="Cascadia Mono" w:cs="IntelOne Display AR Bold"/>
          <w:sz w:val="16"/>
          <w:szCs w:val="16"/>
        </w:rPr>
        <w:t xml:space="preserve"> &lt;- BLOCK HEAD IS </w:t>
      </w:r>
      <w:proofErr w:type="gramStart"/>
      <w:r w:rsidRPr="00193C2A">
        <w:rPr>
          <w:rFonts w:ascii="Cascadia Mono" w:hAnsi="Cascadia Mono" w:cs="IntelOne Display AR Bold"/>
          <w:sz w:val="16"/>
          <w:szCs w:val="16"/>
        </w:rPr>
        <w:t>JUNK  Freq</w:t>
      </w:r>
      <w:proofErr w:type="gramEnd"/>
      <w:r w:rsidRPr="00193C2A">
        <w:rPr>
          <w:rFonts w:ascii="Cascadia Mono" w:hAnsi="Cascadia Mono" w:cs="IntelOne Display AR Bold"/>
          <w:sz w:val="16"/>
          <w:szCs w:val="16"/>
        </w:rPr>
        <w:t>: 1</w:t>
      </w:r>
    </w:p>
    <w:p w14:paraId="3D2E42A3"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 stack bang (152 bytes)</w:t>
      </w:r>
    </w:p>
    <w:p w14:paraId="32BF4ACC"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pushq</w:t>
      </w:r>
      <w:proofErr w:type="spellEnd"/>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rbp</w:t>
      </w:r>
      <w:proofErr w:type="spellEnd"/>
      <w:r w:rsidRPr="00193C2A">
        <w:rPr>
          <w:rFonts w:ascii="Cascadia Mono" w:hAnsi="Cascadia Mono" w:cs="IntelOne Display AR Bold"/>
          <w:sz w:val="16"/>
          <w:szCs w:val="16"/>
        </w:rPr>
        <w:t xml:space="preserve">     # Save </w:t>
      </w:r>
      <w:proofErr w:type="spellStart"/>
      <w:r w:rsidRPr="00193C2A">
        <w:rPr>
          <w:rFonts w:ascii="Cascadia Mono" w:hAnsi="Cascadia Mono" w:cs="IntelOne Display AR Bold"/>
          <w:sz w:val="16"/>
          <w:szCs w:val="16"/>
        </w:rPr>
        <w:t>rbp</w:t>
      </w:r>
      <w:proofErr w:type="spellEnd"/>
    </w:p>
    <w:p w14:paraId="3039BCA7" w14:textId="2BDC1A2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subq</w:t>
      </w:r>
      <w:proofErr w:type="spellEnd"/>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rsp</w:t>
      </w:r>
      <w:proofErr w:type="spellEnd"/>
      <w:r w:rsidRPr="00193C2A">
        <w:rPr>
          <w:rFonts w:ascii="Cascadia Mono" w:hAnsi="Cascadia Mono" w:cs="IntelOne Display AR Bold"/>
          <w:sz w:val="16"/>
          <w:szCs w:val="16"/>
        </w:rPr>
        <w:t>, #32        # Create frame</w:t>
      </w:r>
    </w:p>
    <w:p w14:paraId="32072B4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01a     </w:t>
      </w:r>
      <w:proofErr w:type="spellStart"/>
      <w:r w:rsidRPr="00193C2A">
        <w:rPr>
          <w:rFonts w:ascii="Cascadia Mono" w:hAnsi="Cascadia Mono" w:cs="IntelOne Display AR Bold"/>
          <w:sz w:val="16"/>
          <w:szCs w:val="16"/>
        </w:rPr>
        <w:t>movl</w:t>
      </w:r>
      <w:proofErr w:type="spellEnd"/>
      <w:r w:rsidRPr="00193C2A">
        <w:rPr>
          <w:rFonts w:ascii="Cascadia Mono" w:hAnsi="Cascadia Mono" w:cs="IntelOne Display AR Bold"/>
          <w:sz w:val="16"/>
          <w:szCs w:val="16"/>
        </w:rPr>
        <w:t xml:space="preserve">    R17, [R8 + #12 (8-bit)] # range</w:t>
      </w:r>
    </w:p>
    <w:p w14:paraId="58154AF7"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w:t>
      </w:r>
      <w:proofErr w:type="spellStart"/>
      <w:r w:rsidRPr="00193C2A">
        <w:rPr>
          <w:rFonts w:ascii="Cascadia Mono" w:hAnsi="Cascadia Mono" w:cs="IntelOne Display AR Bold"/>
          <w:sz w:val="16"/>
          <w:szCs w:val="16"/>
        </w:rPr>
        <w:t>NullCheck</w:t>
      </w:r>
      <w:proofErr w:type="spellEnd"/>
      <w:r w:rsidRPr="00193C2A">
        <w:rPr>
          <w:rFonts w:ascii="Cascadia Mono" w:hAnsi="Cascadia Mono" w:cs="IntelOne Display AR Bold"/>
          <w:sz w:val="16"/>
          <w:szCs w:val="16"/>
        </w:rPr>
        <w:t xml:space="preserve"> R8</w:t>
      </w:r>
    </w:p>
    <w:p w14:paraId="43E9DAB2" w14:textId="77777777" w:rsidR="00193C2A" w:rsidRPr="00193C2A" w:rsidRDefault="00193C2A" w:rsidP="00193C2A">
      <w:pPr>
        <w:spacing w:after="0"/>
        <w:rPr>
          <w:rFonts w:ascii="Cascadia Mono" w:hAnsi="Cascadia Mono" w:cs="IntelOne Display AR Bold"/>
          <w:sz w:val="16"/>
          <w:szCs w:val="16"/>
        </w:rPr>
      </w:pPr>
    </w:p>
    <w:p w14:paraId="7D77A6E4"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B2: #   </w:t>
      </w:r>
      <w:proofErr w:type="gramStart"/>
      <w:r w:rsidRPr="00193C2A">
        <w:rPr>
          <w:rFonts w:ascii="Cascadia Mono" w:hAnsi="Cascadia Mono" w:cs="IntelOne Display AR Bold"/>
          <w:sz w:val="16"/>
          <w:szCs w:val="16"/>
        </w:rPr>
        <w:t>out( B</w:t>
      </w:r>
      <w:proofErr w:type="gramEnd"/>
      <w:r w:rsidRPr="00193C2A">
        <w:rPr>
          <w:rFonts w:ascii="Cascadia Mono" w:hAnsi="Cascadia Mono" w:cs="IntelOne Display AR Bold"/>
          <w:sz w:val="16"/>
          <w:szCs w:val="16"/>
        </w:rPr>
        <w:t>4 B</w:t>
      </w:r>
      <w:proofErr w:type="gramStart"/>
      <w:r w:rsidRPr="00193C2A">
        <w:rPr>
          <w:rFonts w:ascii="Cascadia Mono" w:hAnsi="Cascadia Mono" w:cs="IntelOne Display AR Bold"/>
          <w:sz w:val="16"/>
          <w:szCs w:val="16"/>
        </w:rPr>
        <w:t>3 )</w:t>
      </w:r>
      <w:proofErr w:type="gramEnd"/>
      <w:r w:rsidRPr="00193C2A">
        <w:rPr>
          <w:rFonts w:ascii="Cascadia Mono" w:hAnsi="Cascadia Mono" w:cs="IntelOne Display AR Bold"/>
          <w:sz w:val="16"/>
          <w:szCs w:val="16"/>
        </w:rPr>
        <w:t xml:space="preserve"> &lt;- </w:t>
      </w:r>
      <w:proofErr w:type="gramStart"/>
      <w:r w:rsidRPr="00193C2A">
        <w:rPr>
          <w:rFonts w:ascii="Cascadia Mono" w:hAnsi="Cascadia Mono" w:cs="IntelOne Display AR Bold"/>
          <w:sz w:val="16"/>
          <w:szCs w:val="16"/>
        </w:rPr>
        <w:t>in( B1 )</w:t>
      </w:r>
      <w:proofErr w:type="gramEnd"/>
      <w:r w:rsidRPr="00193C2A">
        <w:rPr>
          <w:rFonts w:ascii="Cascadia Mono" w:hAnsi="Cascadia Mono" w:cs="IntelOne Display AR Bold"/>
          <w:sz w:val="16"/>
          <w:szCs w:val="16"/>
        </w:rPr>
        <w:t xml:space="preserve">  Freq: 0.999999</w:t>
      </w:r>
    </w:p>
    <w:p w14:paraId="724A7CED"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w:t>
      </w:r>
      <w:proofErr w:type="spellStart"/>
      <w:r w:rsidRPr="00193C2A">
        <w:rPr>
          <w:rFonts w:ascii="Cascadia Mono" w:hAnsi="Cascadia Mono" w:cs="IntelOne Display AR Bold"/>
          <w:sz w:val="16"/>
          <w:szCs w:val="16"/>
        </w:rPr>
        <w:t>eaddl</w:t>
      </w:r>
      <w:proofErr w:type="spellEnd"/>
      <w:r w:rsidRPr="00193C2A">
        <w:rPr>
          <w:rFonts w:ascii="Cascadia Mono" w:hAnsi="Cascadia Mono" w:cs="IntelOne Display AR Bold"/>
          <w:sz w:val="16"/>
          <w:szCs w:val="16"/>
        </w:rPr>
        <w:t xml:space="preserve">    </w:t>
      </w:r>
      <w:r w:rsidRPr="00D271A5">
        <w:rPr>
          <w:rFonts w:ascii="Cascadia Mono" w:hAnsi="Cascadia Mono" w:cs="IntelOne Display AR Bold"/>
          <w:sz w:val="16"/>
          <w:szCs w:val="16"/>
          <w:highlight w:val="cyan"/>
        </w:rPr>
        <w:t>R16</w:t>
      </w:r>
      <w:r w:rsidRPr="00193C2A">
        <w:rPr>
          <w:rFonts w:ascii="Cascadia Mono" w:hAnsi="Cascadia Mono" w:cs="IntelOne Display AR Bold"/>
          <w:sz w:val="16"/>
          <w:szCs w:val="16"/>
        </w:rPr>
        <w:t xml:space="preserve">, </w:t>
      </w:r>
      <w:r w:rsidRPr="0015515C">
        <w:rPr>
          <w:rFonts w:ascii="Cascadia Mono" w:hAnsi="Cascadia Mono" w:cs="IntelOne Display AR Bold"/>
          <w:sz w:val="16"/>
          <w:szCs w:val="16"/>
          <w:highlight w:val="yellow"/>
        </w:rPr>
        <w:t xml:space="preserve">RSI, </w:t>
      </w:r>
      <w:proofErr w:type="gramStart"/>
      <w:r w:rsidRPr="0015515C">
        <w:rPr>
          <w:rFonts w:ascii="Cascadia Mono" w:hAnsi="Cascadia Mono" w:cs="IntelOne Display AR Bold"/>
          <w:sz w:val="16"/>
          <w:szCs w:val="16"/>
          <w:highlight w:val="yellow"/>
        </w:rPr>
        <w:t>RDX</w:t>
      </w:r>
      <w:r w:rsidRPr="00193C2A">
        <w:rPr>
          <w:rFonts w:ascii="Cascadia Mono" w:hAnsi="Cascadia Mono" w:cs="IntelOne Display AR Bold"/>
          <w:sz w:val="16"/>
          <w:szCs w:val="16"/>
        </w:rPr>
        <w:t xml:space="preserve">  #</w:t>
      </w:r>
      <w:proofErr w:type="gramEnd"/>
      <w:r w:rsidRPr="00193C2A">
        <w:rPr>
          <w:rFonts w:ascii="Cascadia Mono" w:hAnsi="Cascadia Mono" w:cs="IntelOne Display AR Bold"/>
          <w:sz w:val="16"/>
          <w:szCs w:val="16"/>
        </w:rPr>
        <w:t xml:space="preserve"> int </w:t>
      </w:r>
      <w:proofErr w:type="spellStart"/>
      <w:r w:rsidRPr="00193C2A">
        <w:rPr>
          <w:rFonts w:ascii="Cascadia Mono" w:hAnsi="Cascadia Mono" w:cs="IntelOne Display AR Bold"/>
          <w:sz w:val="16"/>
          <w:szCs w:val="16"/>
        </w:rPr>
        <w:t>ndd</w:t>
      </w:r>
      <w:proofErr w:type="spellEnd"/>
    </w:p>
    <w:p w14:paraId="2EA772EE"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025     </w:t>
      </w:r>
      <w:proofErr w:type="spellStart"/>
      <w:r w:rsidRPr="00193C2A">
        <w:rPr>
          <w:rFonts w:ascii="Cascadia Mono" w:hAnsi="Cascadia Mono" w:cs="IntelOne Display AR Bold"/>
          <w:sz w:val="16"/>
          <w:szCs w:val="16"/>
        </w:rPr>
        <w:t>eaddl</w:t>
      </w:r>
      <w:proofErr w:type="spellEnd"/>
      <w:r w:rsidRPr="00193C2A">
        <w:rPr>
          <w:rFonts w:ascii="Cascadia Mono" w:hAnsi="Cascadia Mono" w:cs="IntelOne Display AR Bold"/>
          <w:sz w:val="16"/>
          <w:szCs w:val="16"/>
        </w:rPr>
        <w:t xml:space="preserve">    RBP, RCX, </w:t>
      </w:r>
      <w:r w:rsidRPr="00D271A5">
        <w:rPr>
          <w:rFonts w:ascii="Cascadia Mono" w:hAnsi="Cascadia Mono" w:cs="IntelOne Display AR Bold"/>
          <w:sz w:val="16"/>
          <w:szCs w:val="16"/>
          <w:highlight w:val="cyan"/>
        </w:rPr>
        <w:t>R</w:t>
      </w:r>
      <w:proofErr w:type="gramStart"/>
      <w:r w:rsidRPr="00D271A5">
        <w:rPr>
          <w:rFonts w:ascii="Cascadia Mono" w:hAnsi="Cascadia Mono" w:cs="IntelOne Display AR Bold"/>
          <w:sz w:val="16"/>
          <w:szCs w:val="16"/>
          <w:highlight w:val="cyan"/>
        </w:rPr>
        <w:t>16</w:t>
      </w:r>
      <w:r w:rsidRPr="00193C2A">
        <w:rPr>
          <w:rFonts w:ascii="Cascadia Mono" w:hAnsi="Cascadia Mono" w:cs="IntelOne Display AR Bold"/>
          <w:sz w:val="16"/>
          <w:szCs w:val="16"/>
        </w:rPr>
        <w:t xml:space="preserve">  #</w:t>
      </w:r>
      <w:proofErr w:type="gramEnd"/>
      <w:r w:rsidRPr="00193C2A">
        <w:rPr>
          <w:rFonts w:ascii="Cascadia Mono" w:hAnsi="Cascadia Mono" w:cs="IntelOne Display AR Bold"/>
          <w:sz w:val="16"/>
          <w:szCs w:val="16"/>
        </w:rPr>
        <w:t xml:space="preserve"> int </w:t>
      </w:r>
      <w:proofErr w:type="spellStart"/>
      <w:r w:rsidRPr="00193C2A">
        <w:rPr>
          <w:rFonts w:ascii="Cascadia Mono" w:hAnsi="Cascadia Mono" w:cs="IntelOne Display AR Bold"/>
          <w:sz w:val="16"/>
          <w:szCs w:val="16"/>
        </w:rPr>
        <w:t>ndd</w:t>
      </w:r>
      <w:proofErr w:type="spellEnd"/>
    </w:p>
    <w:p w14:paraId="68F0DE6A" w14:textId="103925E4"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02b     </w:t>
      </w:r>
      <w:proofErr w:type="spellStart"/>
      <w:r w:rsidRPr="00193C2A">
        <w:rPr>
          <w:rFonts w:ascii="Cascadia Mono" w:hAnsi="Cascadia Mono" w:cs="IntelOne Display AR Bold"/>
          <w:sz w:val="16"/>
          <w:szCs w:val="16"/>
        </w:rPr>
        <w:t>testl</w:t>
      </w:r>
      <w:proofErr w:type="spellEnd"/>
      <w:r w:rsidRPr="00193C2A">
        <w:rPr>
          <w:rFonts w:ascii="Cascadia Mono" w:hAnsi="Cascadia Mono" w:cs="IntelOne Display AR Bold"/>
          <w:sz w:val="16"/>
          <w:szCs w:val="16"/>
        </w:rPr>
        <w:t xml:space="preserve">   </w:t>
      </w:r>
      <w:r w:rsidR="00684B91">
        <w:rPr>
          <w:rFonts w:ascii="Cascadia Mono" w:hAnsi="Cascadia Mono" w:cs="IntelOne Display AR Bold"/>
          <w:sz w:val="16"/>
          <w:szCs w:val="16"/>
        </w:rPr>
        <w:t xml:space="preserve"> </w:t>
      </w:r>
      <w:r w:rsidRPr="00193C2A">
        <w:rPr>
          <w:rFonts w:ascii="Cascadia Mono" w:hAnsi="Cascadia Mono" w:cs="IntelOne Display AR Bold"/>
          <w:sz w:val="16"/>
          <w:szCs w:val="16"/>
        </w:rPr>
        <w:t>R17, R17       # unsigned</w:t>
      </w:r>
    </w:p>
    <w:p w14:paraId="7B916D0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02f     </w:t>
      </w:r>
      <w:proofErr w:type="spellStart"/>
      <w:proofErr w:type="gramStart"/>
      <w:r w:rsidRPr="00193C2A">
        <w:rPr>
          <w:rFonts w:ascii="Cascadia Mono" w:hAnsi="Cascadia Mono" w:cs="IntelOne Display AR Bold"/>
          <w:sz w:val="16"/>
          <w:szCs w:val="16"/>
        </w:rPr>
        <w:t>jbe,us</w:t>
      </w:r>
      <w:proofErr w:type="spellEnd"/>
      <w:proofErr w:type="gramEnd"/>
      <w:r w:rsidRPr="00193C2A">
        <w:rPr>
          <w:rFonts w:ascii="Cascadia Mono" w:hAnsi="Cascadia Mono" w:cs="IntelOne Display AR Bold"/>
          <w:sz w:val="16"/>
          <w:szCs w:val="16"/>
        </w:rPr>
        <w:t xml:space="preserve">  B</w:t>
      </w:r>
      <w:proofErr w:type="gramStart"/>
      <w:r w:rsidRPr="00193C2A">
        <w:rPr>
          <w:rFonts w:ascii="Cascadia Mono" w:hAnsi="Cascadia Mono" w:cs="IntelOne Display AR Bold"/>
          <w:sz w:val="16"/>
          <w:szCs w:val="16"/>
        </w:rPr>
        <w:t>4  P</w:t>
      </w:r>
      <w:proofErr w:type="gramEnd"/>
      <w:r w:rsidRPr="00193C2A">
        <w:rPr>
          <w:rFonts w:ascii="Cascadia Mono" w:hAnsi="Cascadia Mono" w:cs="IntelOne Display AR Bold"/>
          <w:sz w:val="16"/>
          <w:szCs w:val="16"/>
        </w:rPr>
        <w:t>=0.000001 C=-1.000000</w:t>
      </w:r>
    </w:p>
    <w:p w14:paraId="1511CF83" w14:textId="77777777" w:rsidR="00193C2A" w:rsidRPr="00193C2A" w:rsidRDefault="00193C2A" w:rsidP="00193C2A">
      <w:pPr>
        <w:spacing w:after="0"/>
        <w:rPr>
          <w:rFonts w:ascii="Cascadia Mono" w:hAnsi="Cascadia Mono" w:cs="IntelOne Display AR Bold"/>
          <w:sz w:val="16"/>
          <w:szCs w:val="16"/>
        </w:rPr>
      </w:pPr>
    </w:p>
    <w:p w14:paraId="6752A03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031     B3: #   </w:t>
      </w:r>
      <w:proofErr w:type="gramStart"/>
      <w:r w:rsidRPr="00193C2A">
        <w:rPr>
          <w:rFonts w:ascii="Cascadia Mono" w:hAnsi="Cascadia Mono" w:cs="IntelOne Display AR Bold"/>
          <w:sz w:val="16"/>
          <w:szCs w:val="16"/>
        </w:rPr>
        <w:t>out( N1 )</w:t>
      </w:r>
      <w:proofErr w:type="gramEnd"/>
      <w:r w:rsidRPr="00193C2A">
        <w:rPr>
          <w:rFonts w:ascii="Cascadia Mono" w:hAnsi="Cascadia Mono" w:cs="IntelOne Display AR Bold"/>
          <w:sz w:val="16"/>
          <w:szCs w:val="16"/>
        </w:rPr>
        <w:t xml:space="preserve"> &lt;- </w:t>
      </w:r>
      <w:proofErr w:type="gramStart"/>
      <w:r w:rsidRPr="00193C2A">
        <w:rPr>
          <w:rFonts w:ascii="Cascadia Mono" w:hAnsi="Cascadia Mono" w:cs="IntelOne Display AR Bold"/>
          <w:sz w:val="16"/>
          <w:szCs w:val="16"/>
        </w:rPr>
        <w:t>in( B2 )</w:t>
      </w:r>
      <w:proofErr w:type="gramEnd"/>
      <w:r w:rsidRPr="00193C2A">
        <w:rPr>
          <w:rFonts w:ascii="Cascadia Mono" w:hAnsi="Cascadia Mono" w:cs="IntelOne Display AR Bold"/>
          <w:sz w:val="16"/>
          <w:szCs w:val="16"/>
        </w:rPr>
        <w:t xml:space="preserve">  Freq: 0.999998</w:t>
      </w:r>
    </w:p>
    <w:p w14:paraId="70073D8F" w14:textId="67D85C34" w:rsidR="003706AE"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031     </w:t>
      </w:r>
      <w:proofErr w:type="spellStart"/>
      <w:r w:rsidRPr="00193C2A">
        <w:rPr>
          <w:rFonts w:ascii="Cascadia Mono" w:hAnsi="Cascadia Mono" w:cs="IntelOne Display AR Bold"/>
          <w:sz w:val="16"/>
          <w:szCs w:val="16"/>
        </w:rPr>
        <w:t>eaddl</w:t>
      </w:r>
      <w:proofErr w:type="spellEnd"/>
      <w:r w:rsidRPr="00193C2A">
        <w:rPr>
          <w:rFonts w:ascii="Cascadia Mono" w:hAnsi="Cascadia Mono" w:cs="IntelOne Display AR Bold"/>
          <w:sz w:val="16"/>
          <w:szCs w:val="16"/>
        </w:rPr>
        <w:t xml:space="preserve">    RAX, RBP, [R8 + #16 (8-bit</w:t>
      </w:r>
      <w:proofErr w:type="gramStart"/>
      <w:r w:rsidRPr="00193C2A">
        <w:rPr>
          <w:rFonts w:ascii="Cascadia Mono" w:hAnsi="Cascadia Mono" w:cs="IntelOne Display AR Bold"/>
          <w:sz w:val="16"/>
          <w:szCs w:val="16"/>
        </w:rPr>
        <w:t xml:space="preserve">)]   </w:t>
      </w:r>
      <w:proofErr w:type="gramEnd"/>
      <w:r w:rsidRPr="00193C2A">
        <w:rPr>
          <w:rFonts w:ascii="Cascadia Mono" w:hAnsi="Cascadia Mono" w:cs="IntelOne Display AR Bold"/>
          <w:sz w:val="16"/>
          <w:szCs w:val="16"/>
        </w:rPr>
        <w:t xml:space="preserve"># int </w:t>
      </w:r>
      <w:proofErr w:type="spellStart"/>
      <w:r w:rsidRPr="00193C2A">
        <w:rPr>
          <w:rFonts w:ascii="Cascadia Mono" w:hAnsi="Cascadia Mono" w:cs="IntelOne Display AR Bold"/>
          <w:sz w:val="16"/>
          <w:szCs w:val="16"/>
        </w:rPr>
        <w:t>ndd</w:t>
      </w:r>
      <w:proofErr w:type="spellEnd"/>
    </w:p>
    <w:p w14:paraId="00B8B25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lastRenderedPageBreak/>
        <w:t>(</w:t>
      </w:r>
      <w:proofErr w:type="spellStart"/>
      <w:r w:rsidRPr="00286C3D">
        <w:rPr>
          <w:rFonts w:ascii="Cascadia Mono" w:hAnsi="Cascadia Mono" w:cs="IntelOne Display AR Bold"/>
          <w:sz w:val="16"/>
          <w:szCs w:val="16"/>
        </w:rPr>
        <w:t>gdb</w:t>
      </w:r>
      <w:proofErr w:type="spellEnd"/>
      <w:r w:rsidRPr="00286C3D">
        <w:rPr>
          <w:rFonts w:ascii="Cascadia Mono" w:hAnsi="Cascadia Mono" w:cs="IntelOne Display AR Bold"/>
          <w:sz w:val="16"/>
          <w:szCs w:val="16"/>
        </w:rPr>
        <w:t>) p nm-&gt;</w:t>
      </w:r>
      <w:proofErr w:type="gramStart"/>
      <w:r w:rsidRPr="00286C3D">
        <w:rPr>
          <w:rFonts w:ascii="Cascadia Mono" w:hAnsi="Cascadia Mono" w:cs="IntelOne Display AR Bold"/>
          <w:sz w:val="16"/>
          <w:szCs w:val="16"/>
        </w:rPr>
        <w:t>print(</w:t>
      </w:r>
      <w:proofErr w:type="gramEnd"/>
      <w:r w:rsidRPr="00286C3D">
        <w:rPr>
          <w:rFonts w:ascii="Cascadia Mono" w:hAnsi="Cascadia Mono" w:cs="IntelOne Display AR Bold"/>
          <w:sz w:val="16"/>
          <w:szCs w:val="16"/>
        </w:rPr>
        <w:t>)</w:t>
      </w:r>
    </w:p>
    <w:p w14:paraId="489D59F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$1 = void</w:t>
      </w:r>
    </w:p>
    <w:p w14:paraId="579032D7"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w:t>
      </w:r>
      <w:proofErr w:type="spellStart"/>
      <w:r w:rsidRPr="00286C3D">
        <w:rPr>
          <w:rFonts w:ascii="Cascadia Mono" w:hAnsi="Cascadia Mono" w:cs="IntelOne Display AR Bold"/>
          <w:sz w:val="16"/>
          <w:szCs w:val="16"/>
        </w:rPr>
        <w:t>gdb</w:t>
      </w:r>
      <w:proofErr w:type="spellEnd"/>
      <w:r w:rsidRPr="00286C3D">
        <w:rPr>
          <w:rFonts w:ascii="Cascadia Mono" w:hAnsi="Cascadia Mono" w:cs="IntelOne Display AR Bold"/>
          <w:sz w:val="16"/>
          <w:szCs w:val="16"/>
        </w:rPr>
        <w:t>) disassemble 0x00007f2896570e</w:t>
      </w:r>
      <w:proofErr w:type="gramStart"/>
      <w:r w:rsidRPr="00286C3D">
        <w:rPr>
          <w:rFonts w:ascii="Cascadia Mono" w:hAnsi="Cascadia Mono" w:cs="IntelOne Display AR Bold"/>
          <w:sz w:val="16"/>
          <w:szCs w:val="16"/>
        </w:rPr>
        <w:t>00,+</w:t>
      </w:r>
      <w:proofErr w:type="gramEnd"/>
      <w:r w:rsidRPr="00286C3D">
        <w:rPr>
          <w:rFonts w:ascii="Cascadia Mono" w:hAnsi="Cascadia Mono" w:cs="IntelOne Display AR Bold"/>
          <w:sz w:val="16"/>
          <w:szCs w:val="16"/>
        </w:rPr>
        <w:t>1000</w:t>
      </w:r>
    </w:p>
    <w:p w14:paraId="51FB419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Dump of assembler code from 0x7f2896570e00 to 0x7f28965711e8:</w:t>
      </w:r>
    </w:p>
    <w:p w14:paraId="2F0F1AE3"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0x00007f2896570e00:  mov    %</w:t>
      </w:r>
      <w:proofErr w:type="gramStart"/>
      <w:r w:rsidRPr="00286C3D">
        <w:rPr>
          <w:rFonts w:ascii="Cascadia Mono" w:hAnsi="Cascadia Mono" w:cs="IntelOne Display AR Bold"/>
          <w:sz w:val="16"/>
          <w:szCs w:val="16"/>
        </w:rPr>
        <w:t>eax,-</w:t>
      </w:r>
      <w:proofErr w:type="gramEnd"/>
      <w:r w:rsidRPr="00286C3D">
        <w:rPr>
          <w:rFonts w:ascii="Cascadia Mono" w:hAnsi="Cascadia Mono" w:cs="IntelOne Display AR Bold"/>
          <w:sz w:val="16"/>
          <w:szCs w:val="16"/>
        </w:rPr>
        <w:t>0x18000(%</w:t>
      </w:r>
      <w:proofErr w:type="spellStart"/>
      <w:r w:rsidRPr="00286C3D">
        <w:rPr>
          <w:rFonts w:ascii="Cascadia Mono" w:hAnsi="Cascadia Mono" w:cs="IntelOne Display AR Bold"/>
          <w:sz w:val="16"/>
          <w:szCs w:val="16"/>
        </w:rPr>
        <w:t>rsp</w:t>
      </w:r>
      <w:proofErr w:type="spellEnd"/>
      <w:r w:rsidRPr="00286C3D">
        <w:rPr>
          <w:rFonts w:ascii="Cascadia Mono" w:hAnsi="Cascadia Mono" w:cs="IntelOne Display AR Bold"/>
          <w:sz w:val="16"/>
          <w:szCs w:val="16"/>
        </w:rPr>
        <w:t>)</w:t>
      </w:r>
    </w:p>
    <w:p w14:paraId="71874DA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0x00007f2896570e07:  push   %</w:t>
      </w:r>
      <w:proofErr w:type="spellStart"/>
      <w:r w:rsidRPr="00286C3D">
        <w:rPr>
          <w:rFonts w:ascii="Cascadia Mono" w:hAnsi="Cascadia Mono" w:cs="IntelOne Display AR Bold"/>
          <w:sz w:val="16"/>
          <w:szCs w:val="16"/>
        </w:rPr>
        <w:t>rbp</w:t>
      </w:r>
      <w:proofErr w:type="spellEnd"/>
    </w:p>
    <w:p w14:paraId="6EBBF688"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0x00007f2896570e08:  sub    $0x</w:t>
      </w:r>
      <w:proofErr w:type="gramStart"/>
      <w:r w:rsidRPr="00286C3D">
        <w:rPr>
          <w:rFonts w:ascii="Cascadia Mono" w:hAnsi="Cascadia Mono" w:cs="IntelOne Display AR Bold"/>
          <w:sz w:val="16"/>
          <w:szCs w:val="16"/>
        </w:rPr>
        <w:t>20,%</w:t>
      </w:r>
      <w:proofErr w:type="gramEnd"/>
      <w:r w:rsidRPr="00286C3D">
        <w:rPr>
          <w:rFonts w:ascii="Cascadia Mono" w:hAnsi="Cascadia Mono" w:cs="IntelOne Display AR Bold"/>
          <w:sz w:val="16"/>
          <w:szCs w:val="16"/>
        </w:rPr>
        <w:t>rsp</w:t>
      </w:r>
    </w:p>
    <w:p w14:paraId="3BEDB605"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0x00007f2896570e0c:  </w:t>
      </w:r>
      <w:proofErr w:type="spellStart"/>
      <w:r w:rsidRPr="00286C3D">
        <w:rPr>
          <w:rFonts w:ascii="Cascadia Mono" w:hAnsi="Cascadia Mono" w:cs="IntelOne Display AR Bold"/>
          <w:sz w:val="16"/>
          <w:szCs w:val="16"/>
        </w:rPr>
        <w:t>cmpl</w:t>
      </w:r>
      <w:proofErr w:type="spellEnd"/>
      <w:r w:rsidRPr="00286C3D">
        <w:rPr>
          <w:rFonts w:ascii="Cascadia Mono" w:hAnsi="Cascadia Mono" w:cs="IntelOne Display AR Bold"/>
          <w:sz w:val="16"/>
          <w:szCs w:val="16"/>
        </w:rPr>
        <w:t xml:space="preserve">   $0x0,0x20(%r15)</w:t>
      </w:r>
    </w:p>
    <w:p w14:paraId="296CA5F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0x00007f2896570e14:  </w:t>
      </w:r>
      <w:proofErr w:type="spellStart"/>
      <w:r w:rsidRPr="00286C3D">
        <w:rPr>
          <w:rFonts w:ascii="Cascadia Mono" w:hAnsi="Cascadia Mono" w:cs="IntelOne Display AR Bold"/>
          <w:sz w:val="16"/>
          <w:szCs w:val="16"/>
        </w:rPr>
        <w:t>jne</w:t>
      </w:r>
      <w:proofErr w:type="spellEnd"/>
      <w:r w:rsidRPr="00286C3D">
        <w:rPr>
          <w:rFonts w:ascii="Cascadia Mono" w:hAnsi="Cascadia Mono" w:cs="IntelOne Display AR Bold"/>
          <w:sz w:val="16"/>
          <w:szCs w:val="16"/>
        </w:rPr>
        <w:t xml:space="preserve">    0x7f2896570eba</w:t>
      </w:r>
    </w:p>
    <w:p w14:paraId="4828183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0x00007f2896570e1a:  mov    0xc(%r8</w:t>
      </w:r>
      <w:proofErr w:type="gramStart"/>
      <w:r w:rsidRPr="00286C3D">
        <w:rPr>
          <w:rFonts w:ascii="Cascadia Mono" w:hAnsi="Cascadia Mono" w:cs="IntelOne Display AR Bold"/>
          <w:sz w:val="16"/>
          <w:szCs w:val="16"/>
        </w:rPr>
        <w:t>),%</w:t>
      </w:r>
      <w:proofErr w:type="gramEnd"/>
      <w:r w:rsidRPr="00286C3D">
        <w:rPr>
          <w:rFonts w:ascii="Cascadia Mono" w:hAnsi="Cascadia Mono" w:cs="IntelOne Display AR Bold"/>
          <w:sz w:val="16"/>
          <w:szCs w:val="16"/>
        </w:rPr>
        <w:t>r17d</w:t>
      </w:r>
    </w:p>
    <w:p w14:paraId="45362995" w14:textId="5F179619"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0x00007f2896570e1f:  add    %</w:t>
      </w:r>
      <w:proofErr w:type="gramStart"/>
      <w:r w:rsidRPr="00286C3D">
        <w:rPr>
          <w:rFonts w:ascii="Cascadia Mono" w:hAnsi="Cascadia Mono" w:cs="IntelOne Display AR Bold"/>
          <w:sz w:val="16"/>
          <w:szCs w:val="16"/>
        </w:rPr>
        <w:t>edx,%esi,%</w:t>
      </w:r>
      <w:proofErr w:type="gramEnd"/>
      <w:r w:rsidRPr="00286C3D">
        <w:rPr>
          <w:rFonts w:ascii="Cascadia Mono" w:hAnsi="Cascadia Mono" w:cs="IntelOne Display AR Bold"/>
          <w:sz w:val="16"/>
          <w:szCs w:val="16"/>
        </w:rPr>
        <w:t>r16d</w:t>
      </w:r>
      <w:r w:rsidR="00186F07">
        <w:rPr>
          <w:rFonts w:ascii="Cascadia Mono" w:hAnsi="Cascadia Mono" w:cs="IntelOne Display AR Bold"/>
          <w:sz w:val="16"/>
          <w:szCs w:val="16"/>
        </w:rPr>
        <w:t xml:space="preserve">   // NDD</w:t>
      </w:r>
    </w:p>
    <w:p w14:paraId="49E62207" w14:textId="59C91CEF"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0x00007f2896570e25:  add    %r16</w:t>
      </w:r>
      <w:proofErr w:type="gramStart"/>
      <w:r w:rsidRPr="00286C3D">
        <w:rPr>
          <w:rFonts w:ascii="Cascadia Mono" w:hAnsi="Cascadia Mono" w:cs="IntelOne Display AR Bold"/>
          <w:sz w:val="16"/>
          <w:szCs w:val="16"/>
        </w:rPr>
        <w:t>d,%ecx,%</w:t>
      </w:r>
      <w:proofErr w:type="gramEnd"/>
      <w:r w:rsidRPr="00286C3D">
        <w:rPr>
          <w:rFonts w:ascii="Cascadia Mono" w:hAnsi="Cascadia Mono" w:cs="IntelOne Display AR Bold"/>
          <w:sz w:val="16"/>
          <w:szCs w:val="16"/>
        </w:rPr>
        <w:t>r18</w:t>
      </w:r>
      <w:proofErr w:type="gramStart"/>
      <w:r w:rsidRPr="00286C3D">
        <w:rPr>
          <w:rFonts w:ascii="Cascadia Mono" w:hAnsi="Cascadia Mono" w:cs="IntelOne Display AR Bold"/>
          <w:sz w:val="16"/>
          <w:szCs w:val="16"/>
        </w:rPr>
        <w:t>d</w:t>
      </w:r>
      <w:r w:rsidR="00186F07">
        <w:rPr>
          <w:rFonts w:ascii="Cascadia Mono" w:hAnsi="Cascadia Mono" w:cs="IntelOne Display AR Bold"/>
          <w:sz w:val="16"/>
          <w:szCs w:val="16"/>
        </w:rPr>
        <w:t xml:space="preserve">  /</w:t>
      </w:r>
      <w:proofErr w:type="gramEnd"/>
      <w:r w:rsidR="00186F07">
        <w:rPr>
          <w:rFonts w:ascii="Cascadia Mono" w:hAnsi="Cascadia Mono" w:cs="IntelOne Display AR Bold"/>
          <w:sz w:val="16"/>
          <w:szCs w:val="16"/>
        </w:rPr>
        <w:t>/ NDD</w:t>
      </w:r>
    </w:p>
    <w:p w14:paraId="1CB44BC6"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0x00007f2896570e2b:  test   %r17</w:t>
      </w:r>
      <w:proofErr w:type="gramStart"/>
      <w:r w:rsidRPr="00286C3D">
        <w:rPr>
          <w:rFonts w:ascii="Cascadia Mono" w:hAnsi="Cascadia Mono" w:cs="IntelOne Display AR Bold"/>
          <w:sz w:val="16"/>
          <w:szCs w:val="16"/>
        </w:rPr>
        <w:t>d,%</w:t>
      </w:r>
      <w:proofErr w:type="gramEnd"/>
      <w:r w:rsidRPr="00286C3D">
        <w:rPr>
          <w:rFonts w:ascii="Cascadia Mono" w:hAnsi="Cascadia Mono" w:cs="IntelOne Display AR Bold"/>
          <w:sz w:val="16"/>
          <w:szCs w:val="16"/>
        </w:rPr>
        <w:t>r17d</w:t>
      </w:r>
    </w:p>
    <w:p w14:paraId="4BCBAD9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0x00007f2896570e2f:  </w:t>
      </w:r>
      <w:proofErr w:type="spellStart"/>
      <w:r w:rsidRPr="00286C3D">
        <w:rPr>
          <w:rFonts w:ascii="Cascadia Mono" w:hAnsi="Cascadia Mono" w:cs="IntelOne Display AR Bold"/>
          <w:sz w:val="16"/>
          <w:szCs w:val="16"/>
        </w:rPr>
        <w:t>jbe</w:t>
      </w:r>
      <w:proofErr w:type="spellEnd"/>
      <w:r w:rsidRPr="00286C3D">
        <w:rPr>
          <w:rFonts w:ascii="Cascadia Mono" w:hAnsi="Cascadia Mono" w:cs="IntelOne Display AR Bold"/>
          <w:sz w:val="16"/>
          <w:szCs w:val="16"/>
        </w:rPr>
        <w:t xml:space="preserve">    0x7f2896570e4e</w:t>
      </w:r>
    </w:p>
    <w:p w14:paraId="5FD05333" w14:textId="09BCFC0B" w:rsidR="00286C3D" w:rsidRPr="00286C3D" w:rsidRDefault="00286C3D" w:rsidP="00286C3D">
      <w:pPr>
        <w:spacing w:after="0"/>
        <w:rPr>
          <w:rFonts w:ascii="Cascadia Mono" w:hAnsi="Cascadia Mono" w:cs="IntelOne Display AR Bold"/>
          <w:sz w:val="16"/>
          <w:szCs w:val="16"/>
          <w:highlight w:val="yellow"/>
        </w:rPr>
      </w:pPr>
      <w:r w:rsidRPr="00286C3D">
        <w:rPr>
          <w:rFonts w:ascii="Cascadia Mono" w:hAnsi="Cascadia Mono" w:cs="IntelOne Display AR Bold"/>
          <w:sz w:val="16"/>
          <w:szCs w:val="16"/>
        </w:rPr>
        <w:t xml:space="preserve">   </w:t>
      </w:r>
      <w:r w:rsidRPr="00286C3D">
        <w:rPr>
          <w:rFonts w:ascii="Cascadia Mono" w:hAnsi="Cascadia Mono" w:cs="IntelOne Display AR Bold"/>
          <w:sz w:val="16"/>
          <w:szCs w:val="16"/>
          <w:highlight w:val="yellow"/>
        </w:rPr>
        <w:t>0x00007f2896570e31:  mov    %r18</w:t>
      </w:r>
      <w:proofErr w:type="gramStart"/>
      <w:r w:rsidRPr="00286C3D">
        <w:rPr>
          <w:rFonts w:ascii="Cascadia Mono" w:hAnsi="Cascadia Mono" w:cs="IntelOne Display AR Bold"/>
          <w:sz w:val="16"/>
          <w:szCs w:val="16"/>
          <w:highlight w:val="yellow"/>
        </w:rPr>
        <w:t>d,%</w:t>
      </w:r>
      <w:proofErr w:type="gramEnd"/>
      <w:r w:rsidRPr="00286C3D">
        <w:rPr>
          <w:rFonts w:ascii="Cascadia Mono" w:hAnsi="Cascadia Mono" w:cs="IntelOne Display AR Bold"/>
          <w:sz w:val="16"/>
          <w:szCs w:val="16"/>
          <w:highlight w:val="yellow"/>
        </w:rPr>
        <w:t>r17d</w:t>
      </w:r>
      <w:r w:rsidR="00186F07">
        <w:rPr>
          <w:rFonts w:ascii="Cascadia Mono" w:hAnsi="Cascadia Mono" w:cs="IntelOne Display AR Bold"/>
          <w:sz w:val="16"/>
          <w:szCs w:val="16"/>
          <w:highlight w:val="yellow"/>
        </w:rPr>
        <w:t xml:space="preserve">       // </w:t>
      </w:r>
      <w:proofErr w:type="spellStart"/>
      <w:r w:rsidR="00186F07">
        <w:rPr>
          <w:rFonts w:ascii="Cascadia Mono" w:hAnsi="Cascadia Mono" w:cs="IntelOne Display AR Bold"/>
          <w:sz w:val="16"/>
          <w:szCs w:val="16"/>
          <w:highlight w:val="yellow"/>
        </w:rPr>
        <w:t>copyspill</w:t>
      </w:r>
      <w:proofErr w:type="spellEnd"/>
      <w:r w:rsidR="00186F07">
        <w:rPr>
          <w:rFonts w:ascii="Cascadia Mono" w:hAnsi="Cascadia Mono" w:cs="IntelOne Display AR Bold"/>
          <w:sz w:val="16"/>
          <w:szCs w:val="16"/>
          <w:highlight w:val="yellow"/>
        </w:rPr>
        <w:t xml:space="preserve"> prior to </w:t>
      </w:r>
      <w:r w:rsidR="00264C05">
        <w:rPr>
          <w:rFonts w:ascii="Cascadia Mono" w:hAnsi="Cascadia Mono" w:cs="IntelOne Display AR Bold"/>
          <w:sz w:val="16"/>
          <w:szCs w:val="16"/>
          <w:highlight w:val="yellow"/>
        </w:rPr>
        <w:t>two address instruction</w:t>
      </w:r>
    </w:p>
    <w:p w14:paraId="0AF981E9" w14:textId="5614AC55" w:rsidR="00116BC3"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highlight w:val="yellow"/>
        </w:rPr>
        <w:t xml:space="preserve">   0x00007f2896570e35:  add    0x10(%r8</w:t>
      </w:r>
      <w:proofErr w:type="gramStart"/>
      <w:r w:rsidRPr="00286C3D">
        <w:rPr>
          <w:rFonts w:ascii="Cascadia Mono" w:hAnsi="Cascadia Mono" w:cs="IntelOne Display AR Bold"/>
          <w:sz w:val="16"/>
          <w:szCs w:val="16"/>
          <w:highlight w:val="yellow"/>
        </w:rPr>
        <w:t>),%</w:t>
      </w:r>
      <w:proofErr w:type="gramEnd"/>
      <w:r w:rsidRPr="00286C3D">
        <w:rPr>
          <w:rFonts w:ascii="Cascadia Mono" w:hAnsi="Cascadia Mono" w:cs="IntelOne Display AR Bold"/>
          <w:sz w:val="16"/>
          <w:szCs w:val="16"/>
          <w:highlight w:val="yellow"/>
        </w:rPr>
        <w:t>r17d</w:t>
      </w:r>
    </w:p>
    <w:p w14:paraId="7DF5B78B" w14:textId="77777777" w:rsidR="00286C3D" w:rsidRDefault="00286C3D" w:rsidP="00286C3D">
      <w:pPr>
        <w:spacing w:after="0"/>
        <w:rPr>
          <w:rFonts w:ascii="Cascadia Mono" w:hAnsi="Cascadia Mono" w:cs="IntelOne Display AR Bold"/>
          <w:sz w:val="16"/>
          <w:szCs w:val="16"/>
        </w:rPr>
      </w:pPr>
    </w:p>
    <w:p w14:paraId="28D14DBA" w14:textId="77777777" w:rsidR="001D005C" w:rsidRPr="001D005C"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 xml:space="preserve">-instruct </w:t>
      </w:r>
      <w:proofErr w:type="spellStart"/>
      <w:r w:rsidRPr="001D005C">
        <w:rPr>
          <w:rFonts w:ascii="Cascadia Mono" w:hAnsi="Cascadia Mono" w:cs="IntelOne Display AR Bold"/>
          <w:sz w:val="16"/>
          <w:szCs w:val="16"/>
        </w:rPr>
        <w:t>addI_rReg_rReg_mem_</w:t>
      </w:r>
      <w:proofErr w:type="gramStart"/>
      <w:r w:rsidRPr="001D005C">
        <w:rPr>
          <w:rFonts w:ascii="Cascadia Mono" w:hAnsi="Cascadia Mono" w:cs="IntelOne Display AR Bold"/>
          <w:sz w:val="16"/>
          <w:szCs w:val="16"/>
        </w:rPr>
        <w:t>ndd</w:t>
      </w:r>
      <w:proofErr w:type="spellEnd"/>
      <w:r w:rsidRPr="001D005C">
        <w:rPr>
          <w:rFonts w:ascii="Cascadia Mono" w:hAnsi="Cascadia Mono" w:cs="IntelOne Display AR Bold"/>
          <w:sz w:val="16"/>
          <w:szCs w:val="16"/>
        </w:rPr>
        <w:t>(</w:t>
      </w:r>
      <w:proofErr w:type="spellStart"/>
      <w:proofErr w:type="gramEnd"/>
      <w:r w:rsidRPr="001D005C">
        <w:rPr>
          <w:rFonts w:ascii="Cascadia Mono" w:hAnsi="Cascadia Mono" w:cs="IntelOne Display AR Bold"/>
          <w:sz w:val="16"/>
          <w:szCs w:val="16"/>
        </w:rPr>
        <w:t>rRegI</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dst</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rRegI</w:t>
      </w:r>
      <w:proofErr w:type="spellEnd"/>
      <w:r w:rsidRPr="001D005C">
        <w:rPr>
          <w:rFonts w:ascii="Cascadia Mono" w:hAnsi="Cascadia Mono" w:cs="IntelOne Display AR Bold"/>
          <w:sz w:val="16"/>
          <w:szCs w:val="16"/>
        </w:rPr>
        <w:t xml:space="preserve"> src1, memory src2, </w:t>
      </w:r>
      <w:proofErr w:type="spellStart"/>
      <w:r w:rsidRPr="001D005C">
        <w:rPr>
          <w:rFonts w:ascii="Cascadia Mono" w:hAnsi="Cascadia Mono" w:cs="IntelOne Display AR Bold"/>
          <w:sz w:val="16"/>
          <w:szCs w:val="16"/>
        </w:rPr>
        <w:t>rFlagsReg</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cr</w:t>
      </w:r>
      <w:proofErr w:type="spellEnd"/>
      <w:r w:rsidRPr="001D005C">
        <w:rPr>
          <w:rFonts w:ascii="Cascadia Mono" w:hAnsi="Cascadia Mono" w:cs="IntelOne Display AR Bold"/>
          <w:sz w:val="16"/>
          <w:szCs w:val="16"/>
        </w:rPr>
        <w:t>)</w:t>
      </w:r>
    </w:p>
    <w:p w14:paraId="531F55B4" w14:textId="009FACB8" w:rsidR="00286C3D"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 xml:space="preserve">+instruct </w:t>
      </w:r>
      <w:proofErr w:type="spellStart"/>
      <w:r w:rsidRPr="001D005C">
        <w:rPr>
          <w:rFonts w:ascii="Cascadia Mono" w:hAnsi="Cascadia Mono" w:cs="IntelOne Display AR Bold"/>
          <w:sz w:val="16"/>
          <w:szCs w:val="16"/>
        </w:rPr>
        <w:t>addI_rReg_rReg_mem_</w:t>
      </w:r>
      <w:proofErr w:type="gramStart"/>
      <w:r w:rsidRPr="001D005C">
        <w:rPr>
          <w:rFonts w:ascii="Cascadia Mono" w:hAnsi="Cascadia Mono" w:cs="IntelOne Display AR Bold"/>
          <w:sz w:val="16"/>
          <w:szCs w:val="16"/>
        </w:rPr>
        <w:t>ndd</w:t>
      </w:r>
      <w:proofErr w:type="spellEnd"/>
      <w:r w:rsidRPr="001D005C">
        <w:rPr>
          <w:rFonts w:ascii="Cascadia Mono" w:hAnsi="Cascadia Mono" w:cs="IntelOne Display AR Bold"/>
          <w:sz w:val="16"/>
          <w:szCs w:val="16"/>
        </w:rPr>
        <w:t>(</w:t>
      </w:r>
      <w:proofErr w:type="gramEnd"/>
      <w:r w:rsidRPr="001D005C">
        <w:rPr>
          <w:rFonts w:ascii="Cascadia Mono" w:hAnsi="Cascadia Mono" w:cs="IntelOne Display AR Bold"/>
          <w:sz w:val="16"/>
          <w:szCs w:val="16"/>
        </w:rPr>
        <w:t xml:space="preserve">r17_RegI </w:t>
      </w:r>
      <w:proofErr w:type="spellStart"/>
      <w:r w:rsidRPr="001D005C">
        <w:rPr>
          <w:rFonts w:ascii="Cascadia Mono" w:hAnsi="Cascadia Mono" w:cs="IntelOne Display AR Bold"/>
          <w:sz w:val="16"/>
          <w:szCs w:val="16"/>
        </w:rPr>
        <w:t>dst</w:t>
      </w:r>
      <w:proofErr w:type="spellEnd"/>
      <w:r w:rsidRPr="001D005C">
        <w:rPr>
          <w:rFonts w:ascii="Cascadia Mono" w:hAnsi="Cascadia Mono" w:cs="IntelOne Display AR Bold"/>
          <w:sz w:val="16"/>
          <w:szCs w:val="16"/>
        </w:rPr>
        <w:t xml:space="preserve">, r17_RegI src1, memory src2, </w:t>
      </w:r>
      <w:proofErr w:type="spellStart"/>
      <w:r w:rsidRPr="001D005C">
        <w:rPr>
          <w:rFonts w:ascii="Cascadia Mono" w:hAnsi="Cascadia Mono" w:cs="IntelOne Display AR Bold"/>
          <w:sz w:val="16"/>
          <w:szCs w:val="16"/>
        </w:rPr>
        <w:t>rFlagsReg</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cr</w:t>
      </w:r>
      <w:proofErr w:type="spellEnd"/>
      <w:r w:rsidRPr="001D005C">
        <w:rPr>
          <w:rFonts w:ascii="Cascadia Mono" w:hAnsi="Cascadia Mono" w:cs="IntelOne Display AR Bold"/>
          <w:sz w:val="16"/>
          <w:szCs w:val="16"/>
        </w:rPr>
        <w:t>)</w:t>
      </w:r>
    </w:p>
    <w:p w14:paraId="096D4CD0" w14:textId="77777777" w:rsidR="00286C3D" w:rsidRDefault="00286C3D" w:rsidP="004B0353">
      <w:pPr>
        <w:spacing w:after="0"/>
        <w:rPr>
          <w:rFonts w:ascii="Cascadia Mono" w:hAnsi="Cascadia Mono" w:cs="IntelOne Display AR Bold"/>
          <w:sz w:val="16"/>
          <w:szCs w:val="16"/>
        </w:rPr>
      </w:pPr>
    </w:p>
    <w:p w14:paraId="23391527"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47  Region</w:t>
      </w:r>
      <w:proofErr w:type="gramEnd"/>
      <w:r w:rsidRPr="00AA5109">
        <w:rPr>
          <w:rFonts w:ascii="Cascadia Mono" w:hAnsi="Cascadia Mono" w:cs="IntelOne Display AR Bold"/>
          <w:sz w:val="16"/>
          <w:szCs w:val="16"/>
        </w:rPr>
        <w:t xml:space="preserve">  === 47 </w:t>
      </w:r>
      <w:proofErr w:type="gramStart"/>
      <w:r w:rsidRPr="00AA5109">
        <w:rPr>
          <w:rFonts w:ascii="Cascadia Mono" w:hAnsi="Cascadia Mono" w:cs="IntelOne Display AR Bold"/>
          <w:sz w:val="16"/>
          <w:szCs w:val="16"/>
        </w:rPr>
        <w:t>8  [</w:t>
      </w:r>
      <w:proofErr w:type="gramEnd"/>
      <w:r w:rsidRPr="00AA5109">
        <w:rPr>
          <w:rFonts w:ascii="Cascadia Mono" w:hAnsi="Cascadia Mono" w:cs="IntelOne Display AR Bold"/>
          <w:sz w:val="16"/>
          <w:szCs w:val="16"/>
        </w:rPr>
        <w:t xml:space="preserve">[ 47 </w:t>
      </w:r>
      <w:proofErr w:type="gramStart"/>
      <w:r w:rsidRPr="00AA5109">
        <w:rPr>
          <w:rFonts w:ascii="Cascadia Mono" w:hAnsi="Cascadia Mono" w:cs="IntelOne Display AR Bold"/>
          <w:sz w:val="16"/>
          <w:szCs w:val="16"/>
        </w:rPr>
        <w:t>25 ]</w:t>
      </w:r>
      <w:proofErr w:type="gramEnd"/>
      <w:r w:rsidRPr="00AA5109">
        <w:rPr>
          <w:rFonts w:ascii="Cascadia Mono" w:hAnsi="Cascadia Mono" w:cs="IntelOne Display AR Bold"/>
          <w:sz w:val="16"/>
          <w:szCs w:val="16"/>
        </w:rPr>
        <w:t>]</w:t>
      </w:r>
    </w:p>
    <w:p w14:paraId="5FED41EC"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R16     </w:t>
      </w:r>
      <w:proofErr w:type="gramStart"/>
      <w:r w:rsidRPr="00AA5109">
        <w:rPr>
          <w:rFonts w:ascii="Cascadia Mono" w:hAnsi="Cascadia Mono" w:cs="IntelOne Display AR Bold"/>
          <w:sz w:val="16"/>
          <w:szCs w:val="16"/>
        </w:rPr>
        <w:t xml:space="preserve">31  </w:t>
      </w:r>
      <w:proofErr w:type="spellStart"/>
      <w:r w:rsidRPr="00AA5109">
        <w:rPr>
          <w:rFonts w:ascii="Cascadia Mono" w:hAnsi="Cascadia Mono" w:cs="IntelOne Display AR Bold"/>
          <w:sz w:val="16"/>
          <w:szCs w:val="16"/>
        </w:rPr>
        <w:t>addI</w:t>
      </w:r>
      <w:proofErr w:type="gramEnd"/>
      <w:r w:rsidRPr="00AA5109">
        <w:rPr>
          <w:rFonts w:ascii="Cascadia Mono" w:hAnsi="Cascadia Mono" w:cs="IntelOne Display AR Bold"/>
          <w:sz w:val="16"/>
          <w:szCs w:val="16"/>
        </w:rPr>
        <w:t>_rReg_</w:t>
      </w:r>
      <w:proofErr w:type="gramStart"/>
      <w:r w:rsidRPr="00AA5109">
        <w:rPr>
          <w:rFonts w:ascii="Cascadia Mono" w:hAnsi="Cascadia Mono" w:cs="IntelOne Display AR Bold"/>
          <w:sz w:val="16"/>
          <w:szCs w:val="16"/>
        </w:rPr>
        <w:t>ndd</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_ 35 </w:t>
      </w:r>
      <w:proofErr w:type="gramStart"/>
      <w:r w:rsidRPr="00AA5109">
        <w:rPr>
          <w:rFonts w:ascii="Cascadia Mono" w:hAnsi="Cascadia Mono" w:cs="IntelOne Display AR Bold"/>
          <w:sz w:val="16"/>
          <w:szCs w:val="16"/>
        </w:rPr>
        <w:t>36  [</w:t>
      </w:r>
      <w:proofErr w:type="gramEnd"/>
      <w:r w:rsidRPr="00AA5109">
        <w:rPr>
          <w:rFonts w:ascii="Cascadia Mono" w:hAnsi="Cascadia Mono" w:cs="IntelOne Display AR Bold"/>
          <w:sz w:val="16"/>
          <w:szCs w:val="16"/>
        </w:rPr>
        <w:t xml:space="preserve">[ 32 </w:t>
      </w:r>
      <w:proofErr w:type="gramStart"/>
      <w:r w:rsidRPr="00AA5109">
        <w:rPr>
          <w:rFonts w:ascii="Cascadia Mono" w:hAnsi="Cascadia Mono" w:cs="IntelOne Display AR Bold"/>
          <w:sz w:val="16"/>
          <w:szCs w:val="16"/>
        </w:rPr>
        <w:t>30 ]</w:t>
      </w:r>
      <w:proofErr w:type="gramEnd"/>
      <w:r w:rsidRPr="00AA5109">
        <w:rPr>
          <w:rFonts w:ascii="Cascadia Mono" w:hAnsi="Cascadia Mono" w:cs="IntelOne Display AR Bold"/>
          <w:sz w:val="16"/>
          <w:szCs w:val="16"/>
        </w:rPr>
        <w:t>]</w:t>
      </w:r>
    </w:p>
    <w:p w14:paraId="2C06E2E3"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w:t>
      </w:r>
      <w:proofErr w:type="gramStart"/>
      <w:r w:rsidRPr="00AA5109">
        <w:rPr>
          <w:rFonts w:ascii="Cascadia Mono" w:hAnsi="Cascadia Mono" w:cs="IntelOne Display AR Bold"/>
          <w:sz w:val="16"/>
          <w:szCs w:val="16"/>
        </w:rPr>
        <w:t xml:space="preserve">32  </w:t>
      </w:r>
      <w:proofErr w:type="spellStart"/>
      <w:r w:rsidRPr="00AA5109">
        <w:rPr>
          <w:rFonts w:ascii="Cascadia Mono" w:hAnsi="Cascadia Mono" w:cs="IntelOne Display AR Bold"/>
          <w:sz w:val="16"/>
          <w:szCs w:val="16"/>
        </w:rPr>
        <w:t>MachProj</w:t>
      </w:r>
      <w:proofErr w:type="spellEnd"/>
      <w:proofErr w:type="gramEnd"/>
      <w:r w:rsidRPr="00AA5109">
        <w:rPr>
          <w:rFonts w:ascii="Cascadia Mono" w:hAnsi="Cascadia Mono" w:cs="IntelOne Display AR Bold"/>
          <w:sz w:val="16"/>
          <w:szCs w:val="16"/>
        </w:rPr>
        <w:t xml:space="preserve">  === </w:t>
      </w:r>
      <w:proofErr w:type="gramStart"/>
      <w:r w:rsidRPr="00AA5109">
        <w:rPr>
          <w:rFonts w:ascii="Cascadia Mono" w:hAnsi="Cascadia Mono" w:cs="IntelOne Display AR Bold"/>
          <w:sz w:val="16"/>
          <w:szCs w:val="16"/>
        </w:rPr>
        <w:t>31  [[ ]</w:t>
      </w:r>
      <w:proofErr w:type="gramEnd"/>
      <w:r w:rsidRPr="00AA5109">
        <w:rPr>
          <w:rFonts w:ascii="Cascadia Mono" w:hAnsi="Cascadia Mono" w:cs="IntelOne Display AR Bold"/>
          <w:sz w:val="16"/>
          <w:szCs w:val="16"/>
        </w:rPr>
        <w:t>] #1</w:t>
      </w:r>
    </w:p>
    <w:p w14:paraId="1F3AE46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R18     </w:t>
      </w:r>
      <w:proofErr w:type="gramStart"/>
      <w:r w:rsidRPr="00AA5109">
        <w:rPr>
          <w:rFonts w:ascii="Cascadia Mono" w:hAnsi="Cascadia Mono" w:cs="IntelOne Display AR Bold"/>
          <w:sz w:val="16"/>
          <w:szCs w:val="16"/>
        </w:rPr>
        <w:t xml:space="preserve">30  </w:t>
      </w:r>
      <w:proofErr w:type="spellStart"/>
      <w:r w:rsidRPr="00AA5109">
        <w:rPr>
          <w:rFonts w:ascii="Cascadia Mono" w:hAnsi="Cascadia Mono" w:cs="IntelOne Display AR Bold"/>
          <w:sz w:val="16"/>
          <w:szCs w:val="16"/>
        </w:rPr>
        <w:t>addI</w:t>
      </w:r>
      <w:proofErr w:type="gramEnd"/>
      <w:r w:rsidRPr="00AA5109">
        <w:rPr>
          <w:rFonts w:ascii="Cascadia Mono" w:hAnsi="Cascadia Mono" w:cs="IntelOne Display AR Bold"/>
          <w:sz w:val="16"/>
          <w:szCs w:val="16"/>
        </w:rPr>
        <w:t>_rReg_</w:t>
      </w:r>
      <w:proofErr w:type="gramStart"/>
      <w:r w:rsidRPr="00AA5109">
        <w:rPr>
          <w:rFonts w:ascii="Cascadia Mono" w:hAnsi="Cascadia Mono" w:cs="IntelOne Display AR Bold"/>
          <w:sz w:val="16"/>
          <w:szCs w:val="16"/>
        </w:rPr>
        <w:t>ndd</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_ 34 </w:t>
      </w:r>
      <w:proofErr w:type="gramStart"/>
      <w:r w:rsidRPr="00AA5109">
        <w:rPr>
          <w:rFonts w:ascii="Cascadia Mono" w:hAnsi="Cascadia Mono" w:cs="IntelOne Display AR Bold"/>
          <w:sz w:val="16"/>
          <w:szCs w:val="16"/>
        </w:rPr>
        <w:t>31  [</w:t>
      </w:r>
      <w:proofErr w:type="gramEnd"/>
      <w:r w:rsidRPr="00AA5109">
        <w:rPr>
          <w:rFonts w:ascii="Cascadia Mono" w:hAnsi="Cascadia Mono" w:cs="IntelOne Display AR Bold"/>
          <w:sz w:val="16"/>
          <w:szCs w:val="16"/>
        </w:rPr>
        <w:t xml:space="preserve">[ 33 56 </w:t>
      </w:r>
      <w:proofErr w:type="gramStart"/>
      <w:r w:rsidRPr="00AA5109">
        <w:rPr>
          <w:rFonts w:ascii="Cascadia Mono" w:hAnsi="Cascadia Mono" w:cs="IntelOne Display AR Bold"/>
          <w:sz w:val="16"/>
          <w:szCs w:val="16"/>
        </w:rPr>
        <w:t>53 ]</w:t>
      </w:r>
      <w:proofErr w:type="gramEnd"/>
      <w:r w:rsidRPr="00AA5109">
        <w:rPr>
          <w:rFonts w:ascii="Cascadia Mono" w:hAnsi="Cascadia Mono" w:cs="IntelOne Display AR Bold"/>
          <w:sz w:val="16"/>
          <w:szCs w:val="16"/>
        </w:rPr>
        <w:t>]</w:t>
      </w:r>
      <w:proofErr w:type="gramStart"/>
      <w:r w:rsidRPr="00AA5109">
        <w:rPr>
          <w:rFonts w:ascii="Cascadia Mono" w:hAnsi="Cascadia Mono" w:cs="IntelOne Display AR Bold"/>
          <w:sz w:val="16"/>
          <w:szCs w:val="16"/>
        </w:rPr>
        <w:t xml:space="preserve">  !</w:t>
      </w:r>
      <w:proofErr w:type="spellStart"/>
      <w:r w:rsidRPr="00AA5109">
        <w:rPr>
          <w:rFonts w:ascii="Cascadia Mono" w:hAnsi="Cascadia Mono" w:cs="IntelOne Display AR Bold"/>
          <w:sz w:val="16"/>
          <w:szCs w:val="16"/>
        </w:rPr>
        <w:t>jvms</w:t>
      </w:r>
      <w:proofErr w:type="spellEnd"/>
      <w:proofErr w:type="gramEnd"/>
      <w:r w:rsidRPr="00AA5109">
        <w:rPr>
          <w:rFonts w:ascii="Cascadia Mono" w:hAnsi="Cascadia Mono" w:cs="IntelOne Display AR Bold"/>
          <w:sz w:val="16"/>
          <w:szCs w:val="16"/>
        </w:rPr>
        <w:t xml:space="preserve">: </w:t>
      </w:r>
      <w:proofErr w:type="spellStart"/>
      <w:r w:rsidRPr="00AA5109">
        <w:rPr>
          <w:rFonts w:ascii="Cascadia Mono" w:hAnsi="Cascadia Mono" w:cs="IntelOne Display AR Bold"/>
          <w:sz w:val="16"/>
          <w:szCs w:val="16"/>
        </w:rPr>
        <w:t>test_add_</w:t>
      </w:r>
      <w:proofErr w:type="gramStart"/>
      <w:r w:rsidRPr="00AA5109">
        <w:rPr>
          <w:rFonts w:ascii="Cascadia Mono" w:hAnsi="Cascadia Mono" w:cs="IntelOne Display AR Bold"/>
          <w:sz w:val="16"/>
          <w:szCs w:val="16"/>
        </w:rPr>
        <w:t>demotion</w:t>
      </w:r>
      <w:proofErr w:type="spellEnd"/>
      <w:r w:rsidRPr="00AA5109">
        <w:rPr>
          <w:rFonts w:ascii="Cascadia Mono" w:hAnsi="Cascadia Mono" w:cs="IntelOne Display AR Bold"/>
          <w:sz w:val="16"/>
          <w:szCs w:val="16"/>
        </w:rPr>
        <w:t>::</w:t>
      </w:r>
      <w:proofErr w:type="gramEnd"/>
      <w:r w:rsidRPr="00AA5109">
        <w:rPr>
          <w:rFonts w:ascii="Cascadia Mono" w:hAnsi="Cascadia Mono" w:cs="IntelOne Display AR Bold"/>
          <w:sz w:val="16"/>
          <w:szCs w:val="16"/>
        </w:rPr>
        <w:t>micro @ bci:4 (line 9)</w:t>
      </w:r>
    </w:p>
    <w:p w14:paraId="3157FC69"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w:t>
      </w:r>
      <w:proofErr w:type="gramStart"/>
      <w:r w:rsidRPr="00AA5109">
        <w:rPr>
          <w:rFonts w:ascii="Cascadia Mono" w:hAnsi="Cascadia Mono" w:cs="IntelOne Display AR Bold"/>
          <w:sz w:val="16"/>
          <w:szCs w:val="16"/>
        </w:rPr>
        <w:t xml:space="preserve">33  </w:t>
      </w:r>
      <w:proofErr w:type="spellStart"/>
      <w:r w:rsidRPr="00AA5109">
        <w:rPr>
          <w:rFonts w:ascii="Cascadia Mono" w:hAnsi="Cascadia Mono" w:cs="IntelOne Display AR Bold"/>
          <w:sz w:val="16"/>
          <w:szCs w:val="16"/>
        </w:rPr>
        <w:t>MachProj</w:t>
      </w:r>
      <w:proofErr w:type="spellEnd"/>
      <w:proofErr w:type="gramEnd"/>
      <w:r w:rsidRPr="00AA5109">
        <w:rPr>
          <w:rFonts w:ascii="Cascadia Mono" w:hAnsi="Cascadia Mono" w:cs="IntelOne Display AR Bold"/>
          <w:sz w:val="16"/>
          <w:szCs w:val="16"/>
        </w:rPr>
        <w:t xml:space="preserve">  === </w:t>
      </w:r>
      <w:proofErr w:type="gramStart"/>
      <w:r w:rsidRPr="00AA5109">
        <w:rPr>
          <w:rFonts w:ascii="Cascadia Mono" w:hAnsi="Cascadia Mono" w:cs="IntelOne Display AR Bold"/>
          <w:sz w:val="16"/>
          <w:szCs w:val="16"/>
        </w:rPr>
        <w:t>30  [[ ]</w:t>
      </w:r>
      <w:proofErr w:type="gramEnd"/>
      <w:r w:rsidRPr="00AA5109">
        <w:rPr>
          <w:rFonts w:ascii="Cascadia Mono" w:hAnsi="Cascadia Mono" w:cs="IntelOne Display AR Bold"/>
          <w:sz w:val="16"/>
          <w:szCs w:val="16"/>
        </w:rPr>
        <w:t>] #1</w:t>
      </w:r>
    </w:p>
    <w:p w14:paraId="177B1134"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w:t>
      </w:r>
      <w:proofErr w:type="gramStart"/>
      <w:r w:rsidRPr="00AA5109">
        <w:rPr>
          <w:rFonts w:ascii="Cascadia Mono" w:hAnsi="Cascadia Mono" w:cs="IntelOne Display AR Bold"/>
          <w:sz w:val="16"/>
          <w:szCs w:val="16"/>
        </w:rPr>
        <w:t xml:space="preserve">26  </w:t>
      </w:r>
      <w:proofErr w:type="spellStart"/>
      <w:r w:rsidRPr="00AA5109">
        <w:rPr>
          <w:rFonts w:ascii="Cascadia Mono" w:hAnsi="Cascadia Mono" w:cs="IntelOne Display AR Bold"/>
          <w:sz w:val="16"/>
          <w:szCs w:val="16"/>
        </w:rPr>
        <w:t>testU</w:t>
      </w:r>
      <w:proofErr w:type="gramEnd"/>
      <w:r w:rsidRPr="00AA5109">
        <w:rPr>
          <w:rFonts w:ascii="Cascadia Mono" w:hAnsi="Cascadia Mono" w:cs="IntelOne Display AR Bold"/>
          <w:sz w:val="16"/>
          <w:szCs w:val="16"/>
        </w:rPr>
        <w:t>_</w:t>
      </w:r>
      <w:proofErr w:type="gramStart"/>
      <w:r w:rsidRPr="00AA5109">
        <w:rPr>
          <w:rFonts w:ascii="Cascadia Mono" w:hAnsi="Cascadia Mono" w:cs="IntelOne Display AR Bold"/>
          <w:sz w:val="16"/>
          <w:szCs w:val="16"/>
        </w:rPr>
        <w:t>reg</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_ </w:t>
      </w:r>
      <w:proofErr w:type="gramStart"/>
      <w:r w:rsidRPr="00AA5109">
        <w:rPr>
          <w:rFonts w:ascii="Cascadia Mono" w:hAnsi="Cascadia Mono" w:cs="IntelOne Display AR Bold"/>
          <w:sz w:val="16"/>
          <w:szCs w:val="16"/>
        </w:rPr>
        <w:t>27  [</w:t>
      </w:r>
      <w:proofErr w:type="gramEnd"/>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25 ]</w:t>
      </w:r>
      <w:proofErr w:type="gramEnd"/>
      <w:r w:rsidRPr="00AA5109">
        <w:rPr>
          <w:rFonts w:ascii="Cascadia Mono" w:hAnsi="Cascadia Mono" w:cs="IntelOne Display AR Bold"/>
          <w:sz w:val="16"/>
          <w:szCs w:val="16"/>
        </w:rPr>
        <w:t>] #0/0x00000000</w:t>
      </w:r>
    </w:p>
    <w:p w14:paraId="674FAF3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 xml:space="preserve">25  </w:t>
      </w:r>
      <w:proofErr w:type="spellStart"/>
      <w:r w:rsidRPr="00AA5109">
        <w:rPr>
          <w:rFonts w:ascii="Cascadia Mono" w:hAnsi="Cascadia Mono" w:cs="IntelOne Display AR Bold"/>
          <w:sz w:val="16"/>
          <w:szCs w:val="16"/>
        </w:rPr>
        <w:t>jmpConU</w:t>
      </w:r>
      <w:proofErr w:type="gramEnd"/>
      <w:r w:rsidRPr="00AA5109">
        <w:rPr>
          <w:rFonts w:ascii="Cascadia Mono" w:hAnsi="Cascadia Mono" w:cs="IntelOne Display AR Bold"/>
          <w:sz w:val="16"/>
          <w:szCs w:val="16"/>
        </w:rPr>
        <w:t>_</w:t>
      </w:r>
      <w:proofErr w:type="gramStart"/>
      <w:r w:rsidRPr="00AA5109">
        <w:rPr>
          <w:rFonts w:ascii="Cascadia Mono" w:hAnsi="Cascadia Mono" w:cs="IntelOne Display AR Bold"/>
          <w:sz w:val="16"/>
          <w:szCs w:val="16"/>
        </w:rPr>
        <w:t>short</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47 </w:t>
      </w:r>
      <w:proofErr w:type="gramStart"/>
      <w:r w:rsidRPr="00AA5109">
        <w:rPr>
          <w:rFonts w:ascii="Cascadia Mono" w:hAnsi="Cascadia Mono" w:cs="IntelOne Display AR Bold"/>
          <w:sz w:val="16"/>
          <w:szCs w:val="16"/>
        </w:rPr>
        <w:t>26  [</w:t>
      </w:r>
      <w:proofErr w:type="gramEnd"/>
      <w:r w:rsidRPr="00AA5109">
        <w:rPr>
          <w:rFonts w:ascii="Cascadia Mono" w:hAnsi="Cascadia Mono" w:cs="IntelOne Display AR Bold"/>
          <w:sz w:val="16"/>
          <w:szCs w:val="16"/>
        </w:rPr>
        <w:t xml:space="preserve">[ 38 </w:t>
      </w:r>
      <w:proofErr w:type="gramStart"/>
      <w:r w:rsidRPr="00AA5109">
        <w:rPr>
          <w:rFonts w:ascii="Cascadia Mono" w:hAnsi="Cascadia Mono" w:cs="IntelOne Display AR Bold"/>
          <w:sz w:val="16"/>
          <w:szCs w:val="16"/>
        </w:rPr>
        <w:t>24 ]</w:t>
      </w:r>
      <w:proofErr w:type="gramEnd"/>
      <w:r w:rsidRPr="00AA5109">
        <w:rPr>
          <w:rFonts w:ascii="Cascadia Mono" w:hAnsi="Cascadia Mono" w:cs="IntelOne Display AR Bold"/>
          <w:sz w:val="16"/>
          <w:szCs w:val="16"/>
        </w:rPr>
        <w:t>] P=0.000001, C=-1.000000</w:t>
      </w:r>
    </w:p>
    <w:p w14:paraId="7700A039" w14:textId="77777777" w:rsidR="00AA5109" w:rsidRPr="00AA5109" w:rsidRDefault="00AA5109" w:rsidP="00AA5109">
      <w:pPr>
        <w:spacing w:after="0"/>
        <w:rPr>
          <w:rFonts w:ascii="Cascadia Mono" w:hAnsi="Cascadia Mono" w:cs="IntelOne Display AR Bold"/>
          <w:sz w:val="16"/>
          <w:szCs w:val="16"/>
        </w:rPr>
      </w:pPr>
    </w:p>
    <w:p w14:paraId="6E0F981A"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BB#003:</w:t>
      </w:r>
    </w:p>
    <w:p w14:paraId="674AFEC6"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48  Region</w:t>
      </w:r>
      <w:proofErr w:type="gramEnd"/>
      <w:r w:rsidRPr="00AA5109">
        <w:rPr>
          <w:rFonts w:ascii="Cascadia Mono" w:hAnsi="Cascadia Mono" w:cs="IntelOne Display AR Bold"/>
          <w:sz w:val="16"/>
          <w:szCs w:val="16"/>
        </w:rPr>
        <w:t xml:space="preserve">  === 48 </w:t>
      </w:r>
      <w:proofErr w:type="gramStart"/>
      <w:r w:rsidRPr="00AA5109">
        <w:rPr>
          <w:rFonts w:ascii="Cascadia Mono" w:hAnsi="Cascadia Mono" w:cs="IntelOne Display AR Bold"/>
          <w:sz w:val="16"/>
          <w:szCs w:val="16"/>
        </w:rPr>
        <w:t>38  [</w:t>
      </w:r>
      <w:proofErr w:type="gramEnd"/>
      <w:r w:rsidRPr="00AA5109">
        <w:rPr>
          <w:rFonts w:ascii="Cascadia Mono" w:hAnsi="Cascadia Mono" w:cs="IntelOne Display AR Bold"/>
          <w:sz w:val="16"/>
          <w:szCs w:val="16"/>
        </w:rPr>
        <w:t xml:space="preserve">[ 48 37 </w:t>
      </w:r>
      <w:proofErr w:type="gramStart"/>
      <w:r w:rsidRPr="00AA5109">
        <w:rPr>
          <w:rFonts w:ascii="Cascadia Mono" w:hAnsi="Cascadia Mono" w:cs="IntelOne Display AR Bold"/>
          <w:sz w:val="16"/>
          <w:szCs w:val="16"/>
        </w:rPr>
        <w:t>39 ]</w:t>
      </w:r>
      <w:proofErr w:type="gramEnd"/>
      <w:r w:rsidRPr="00AA5109">
        <w:rPr>
          <w:rFonts w:ascii="Cascadia Mono" w:hAnsi="Cascadia Mono" w:cs="IntelOne Display AR Bold"/>
          <w:sz w:val="16"/>
          <w:szCs w:val="16"/>
        </w:rPr>
        <w:t>]</w:t>
      </w:r>
    </w:p>
    <w:p w14:paraId="431CF055"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r w:rsidRPr="007B78C0">
        <w:rPr>
          <w:rFonts w:ascii="Cascadia Mono" w:hAnsi="Cascadia Mono" w:cs="IntelOne Display AR Bold"/>
          <w:sz w:val="16"/>
          <w:szCs w:val="16"/>
          <w:highlight w:val="yellow"/>
        </w:rPr>
        <w:t xml:space="preserve">R17     </w:t>
      </w:r>
      <w:proofErr w:type="gramStart"/>
      <w:r w:rsidRPr="007B78C0">
        <w:rPr>
          <w:rFonts w:ascii="Cascadia Mono" w:hAnsi="Cascadia Mono" w:cs="IntelOne Display AR Bold"/>
          <w:sz w:val="16"/>
          <w:szCs w:val="16"/>
          <w:highlight w:val="yellow"/>
        </w:rPr>
        <w:t xml:space="preserve">53  </w:t>
      </w:r>
      <w:proofErr w:type="spellStart"/>
      <w:r w:rsidRPr="007B78C0">
        <w:rPr>
          <w:rFonts w:ascii="Cascadia Mono" w:hAnsi="Cascadia Mono" w:cs="IntelOne Display AR Bold"/>
          <w:sz w:val="16"/>
          <w:szCs w:val="16"/>
          <w:highlight w:val="yellow"/>
        </w:rPr>
        <w:t>BoundSpillCopy</w:t>
      </w:r>
      <w:proofErr w:type="spellEnd"/>
      <w:proofErr w:type="gramEnd"/>
      <w:r w:rsidRPr="007B78C0">
        <w:rPr>
          <w:rFonts w:ascii="Cascadia Mono" w:hAnsi="Cascadia Mono" w:cs="IntelOne Display AR Bold"/>
          <w:sz w:val="16"/>
          <w:szCs w:val="16"/>
          <w:highlight w:val="yellow"/>
        </w:rPr>
        <w:t xml:space="preserve">  === _ </w:t>
      </w:r>
      <w:proofErr w:type="gramStart"/>
      <w:r w:rsidRPr="007B78C0">
        <w:rPr>
          <w:rFonts w:ascii="Cascadia Mono" w:hAnsi="Cascadia Mono" w:cs="IntelOne Display AR Bold"/>
          <w:sz w:val="16"/>
          <w:szCs w:val="16"/>
          <w:highlight w:val="yellow"/>
        </w:rPr>
        <w:t>30  [</w:t>
      </w:r>
      <w:proofErr w:type="gramEnd"/>
      <w:r w:rsidRPr="007B78C0">
        <w:rPr>
          <w:rFonts w:ascii="Cascadia Mono" w:hAnsi="Cascadia Mono" w:cs="IntelOne Display AR Bold"/>
          <w:sz w:val="16"/>
          <w:szCs w:val="16"/>
          <w:highlight w:val="yellow"/>
        </w:rPr>
        <w:t xml:space="preserve">[ </w:t>
      </w:r>
      <w:proofErr w:type="gramStart"/>
      <w:r w:rsidRPr="007B78C0">
        <w:rPr>
          <w:rFonts w:ascii="Cascadia Mono" w:hAnsi="Cascadia Mono" w:cs="IntelOne Display AR Bold"/>
          <w:sz w:val="16"/>
          <w:szCs w:val="16"/>
          <w:highlight w:val="yellow"/>
        </w:rPr>
        <w:t>39 ]</w:t>
      </w:r>
      <w:proofErr w:type="gramEnd"/>
      <w:r w:rsidRPr="007B78C0">
        <w:rPr>
          <w:rFonts w:ascii="Cascadia Mono" w:hAnsi="Cascadia Mono" w:cs="IntelOne Display AR Bold"/>
          <w:sz w:val="16"/>
          <w:szCs w:val="16"/>
          <w:highlight w:val="yellow"/>
        </w:rPr>
        <w:t>]</w:t>
      </w:r>
    </w:p>
    <w:p w14:paraId="0986E100" w14:textId="483CD721" w:rsid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R17     </w:t>
      </w:r>
      <w:proofErr w:type="gramStart"/>
      <w:r w:rsidRPr="00AA5109">
        <w:rPr>
          <w:rFonts w:ascii="Cascadia Mono" w:hAnsi="Cascadia Mono" w:cs="IntelOne Display AR Bold"/>
          <w:sz w:val="16"/>
          <w:szCs w:val="16"/>
        </w:rPr>
        <w:t>39  addI</w:t>
      </w:r>
      <w:proofErr w:type="gramEnd"/>
      <w:r w:rsidRPr="00AA5109">
        <w:rPr>
          <w:rFonts w:ascii="Cascadia Mono" w:hAnsi="Cascadia Mono" w:cs="IntelOne Display AR Bold"/>
          <w:sz w:val="16"/>
          <w:szCs w:val="16"/>
        </w:rPr>
        <w:t>_rReg_rReg_mem_ndd_</w:t>
      </w:r>
      <w:proofErr w:type="gramStart"/>
      <w:r w:rsidRPr="00AA5109">
        <w:rPr>
          <w:rFonts w:ascii="Cascadia Mono" w:hAnsi="Cascadia Mono" w:cs="IntelOne Display AR Bold"/>
          <w:sz w:val="16"/>
          <w:szCs w:val="16"/>
        </w:rPr>
        <w:t>0  =</w:t>
      </w:r>
      <w:proofErr w:type="gramEnd"/>
      <w:r w:rsidRPr="00AA5109">
        <w:rPr>
          <w:rFonts w:ascii="Cascadia Mono" w:hAnsi="Cascadia Mono" w:cs="IntelOne Display AR Bold"/>
          <w:sz w:val="16"/>
          <w:szCs w:val="16"/>
        </w:rPr>
        <w:t xml:space="preserve">== 48 15 13 </w:t>
      </w:r>
      <w:proofErr w:type="gramStart"/>
      <w:r w:rsidRPr="00AA5109">
        <w:rPr>
          <w:rFonts w:ascii="Cascadia Mono" w:hAnsi="Cascadia Mono" w:cs="IntelOne Display AR Bold"/>
          <w:sz w:val="16"/>
          <w:szCs w:val="16"/>
        </w:rPr>
        <w:t>53  [</w:t>
      </w:r>
      <w:proofErr w:type="gramEnd"/>
      <w:r w:rsidRPr="00AA5109">
        <w:rPr>
          <w:rFonts w:ascii="Cascadia Mono" w:hAnsi="Cascadia Mono" w:cs="IntelOne Display AR Bold"/>
          <w:sz w:val="16"/>
          <w:szCs w:val="16"/>
        </w:rPr>
        <w:t xml:space="preserve">[ 40 37 </w:t>
      </w:r>
      <w:proofErr w:type="gramStart"/>
      <w:r w:rsidRPr="00AA5109">
        <w:rPr>
          <w:rFonts w:ascii="Cascadia Mono" w:hAnsi="Cascadia Mono" w:cs="IntelOne Display AR Bold"/>
          <w:sz w:val="16"/>
          <w:szCs w:val="16"/>
        </w:rPr>
        <w:t>55 ]</w:t>
      </w:r>
      <w:proofErr w:type="gramEnd"/>
      <w:r w:rsidRPr="00AA5109">
        <w:rPr>
          <w:rFonts w:ascii="Cascadia Mono" w:hAnsi="Cascadia Mono" w:cs="IntelOne Display AR Bold"/>
          <w:sz w:val="16"/>
          <w:szCs w:val="16"/>
        </w:rPr>
        <w:t>] #16/0x</w:t>
      </w:r>
      <w:proofErr w:type="gramStart"/>
      <w:r w:rsidRPr="00AA5109">
        <w:rPr>
          <w:rFonts w:ascii="Cascadia Mono" w:hAnsi="Cascadia Mono" w:cs="IntelOne Display AR Bold"/>
          <w:sz w:val="16"/>
          <w:szCs w:val="16"/>
        </w:rPr>
        <w:t>0000000000000010 !</w:t>
      </w:r>
      <w:proofErr w:type="spellStart"/>
      <w:r w:rsidRPr="00AA5109">
        <w:rPr>
          <w:rFonts w:ascii="Cascadia Mono" w:hAnsi="Cascadia Mono" w:cs="IntelOne Display AR Bold"/>
          <w:sz w:val="16"/>
          <w:szCs w:val="16"/>
        </w:rPr>
        <w:t>jvms</w:t>
      </w:r>
      <w:proofErr w:type="spellEnd"/>
      <w:proofErr w:type="gramEnd"/>
      <w:r w:rsidRPr="00AA5109">
        <w:rPr>
          <w:rFonts w:ascii="Cascadia Mono" w:hAnsi="Cascadia Mono" w:cs="IntelOne Display AR Bold"/>
          <w:sz w:val="16"/>
          <w:szCs w:val="16"/>
        </w:rPr>
        <w:t xml:space="preserve">: </w:t>
      </w:r>
      <w:proofErr w:type="spellStart"/>
      <w:r w:rsidRPr="00AA5109">
        <w:rPr>
          <w:rFonts w:ascii="Cascadia Mono" w:hAnsi="Cascadia Mono" w:cs="IntelOne Display AR Bold"/>
          <w:sz w:val="16"/>
          <w:szCs w:val="16"/>
        </w:rPr>
        <w:t>test_add_</w:t>
      </w:r>
      <w:proofErr w:type="gramStart"/>
      <w:r w:rsidRPr="00AA5109">
        <w:rPr>
          <w:rFonts w:ascii="Cascadia Mono" w:hAnsi="Cascadia Mono" w:cs="IntelOne Display AR Bold"/>
          <w:sz w:val="16"/>
          <w:szCs w:val="16"/>
        </w:rPr>
        <w:t>demotion</w:t>
      </w:r>
      <w:proofErr w:type="spellEnd"/>
      <w:r w:rsidRPr="00AA5109">
        <w:rPr>
          <w:rFonts w:ascii="Cascadia Mono" w:hAnsi="Cascadia Mono" w:cs="IntelOne Display AR Bold"/>
          <w:sz w:val="16"/>
          <w:szCs w:val="16"/>
        </w:rPr>
        <w:t>::</w:t>
      </w:r>
      <w:proofErr w:type="gramEnd"/>
      <w:r w:rsidRPr="00AA5109">
        <w:rPr>
          <w:rFonts w:ascii="Cascadia Mono" w:hAnsi="Cascadia Mono" w:cs="IntelOne Display AR Bold"/>
          <w:sz w:val="16"/>
          <w:szCs w:val="16"/>
        </w:rPr>
        <w:t>micro @ bci:8 (line 9)</w:t>
      </w:r>
    </w:p>
    <w:p w14:paraId="6DD1D5C9" w14:textId="77777777" w:rsidR="00AA5109" w:rsidRDefault="00AA5109" w:rsidP="00AA5109">
      <w:pPr>
        <w:spacing w:after="0"/>
        <w:rPr>
          <w:rFonts w:ascii="Cascadia Mono" w:hAnsi="Cascadia Mono" w:cs="IntelOne Display AR Bold"/>
          <w:sz w:val="16"/>
          <w:szCs w:val="16"/>
        </w:rPr>
      </w:pPr>
    </w:p>
    <w:p w14:paraId="58EAB4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3F254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int </w:t>
      </w:r>
      <w:proofErr w:type="gramStart"/>
      <w:r w:rsidRPr="00FE5D6F">
        <w:rPr>
          <w:rFonts w:ascii="Cascadia Mono" w:hAnsi="Cascadia Mono" w:cs="IntelOne Display AR Bold"/>
          <w:sz w:val="16"/>
          <w:szCs w:val="16"/>
        </w:rPr>
        <w:t>( int</w:t>
      </w:r>
      <w:proofErr w:type="gramEnd"/>
      <w:r w:rsidRPr="00FE5D6F">
        <w:rPr>
          <w:rFonts w:ascii="Cascadia Mono" w:hAnsi="Cascadia Mono" w:cs="IntelOne Display AR Bold"/>
          <w:sz w:val="16"/>
          <w:szCs w:val="16"/>
        </w:rPr>
        <w:t>, int, int, int[int:&gt;=0] (java/lang/</w:t>
      </w:r>
      <w:proofErr w:type="spellStart"/>
      <w:proofErr w:type="gramStart"/>
      <w:r w:rsidRPr="00FE5D6F">
        <w:rPr>
          <w:rFonts w:ascii="Cascadia Mono" w:hAnsi="Cascadia Mono" w:cs="IntelOne Display AR Bold"/>
          <w:sz w:val="16"/>
          <w:szCs w:val="16"/>
        </w:rPr>
        <w:t>Cloneable,java</w:t>
      </w:r>
      <w:proofErr w:type="spellEnd"/>
      <w:proofErr w:type="gramEnd"/>
      <w:r w:rsidRPr="00FE5D6F">
        <w:rPr>
          <w:rFonts w:ascii="Cascadia Mono" w:hAnsi="Cascadia Mono" w:cs="IntelOne Display AR Bold"/>
          <w:sz w:val="16"/>
          <w:szCs w:val="16"/>
        </w:rPr>
        <w:t>/io/Serializable</w:t>
      </w:r>
      <w:proofErr w:type="gramStart"/>
      <w:r w:rsidRPr="00FE5D6F">
        <w:rPr>
          <w:rFonts w:ascii="Cascadia Mono" w:hAnsi="Cascadia Mono" w:cs="IntelOne Display AR Bold"/>
          <w:sz w:val="16"/>
          <w:szCs w:val="16"/>
        </w:rPr>
        <w:t>):exact</w:t>
      </w:r>
      <w:proofErr w:type="gramEnd"/>
      <w:r w:rsidRPr="00FE5D6F">
        <w:rPr>
          <w:rFonts w:ascii="Cascadia Mono" w:hAnsi="Cascadia Mono" w:cs="IntelOne Display AR Bold"/>
          <w:sz w:val="16"/>
          <w:szCs w:val="16"/>
        </w:rPr>
        <w:t xml:space="preserve"> </w:t>
      </w:r>
      <w:proofErr w:type="gramStart"/>
      <w:r w:rsidRPr="00FE5D6F">
        <w:rPr>
          <w:rFonts w:ascii="Cascadia Mono" w:hAnsi="Cascadia Mono" w:cs="IntelOne Display AR Bold"/>
          <w:sz w:val="16"/>
          <w:szCs w:val="16"/>
        </w:rPr>
        <w:t>* )</w:t>
      </w:r>
      <w:proofErr w:type="gramEnd"/>
    </w:p>
    <w:p w14:paraId="14FA2B70"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5C6124D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000     N1: #   </w:t>
      </w:r>
      <w:proofErr w:type="gramStart"/>
      <w:r w:rsidRPr="00FE5D6F">
        <w:rPr>
          <w:rFonts w:ascii="Cascadia Mono" w:hAnsi="Cascadia Mono" w:cs="IntelOne Display AR Bold"/>
          <w:sz w:val="16"/>
          <w:szCs w:val="16"/>
        </w:rPr>
        <w:t>out( B1 )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w:t>
      </w:r>
      <w:proofErr w:type="gramEnd"/>
      <w:r w:rsidRPr="00FE5D6F">
        <w:rPr>
          <w:rFonts w:ascii="Cascadia Mono" w:hAnsi="Cascadia Mono" w:cs="IntelOne Display AR Bold"/>
          <w:sz w:val="16"/>
          <w:szCs w:val="16"/>
        </w:rPr>
        <w:t>5 B4 B</w:t>
      </w:r>
      <w:proofErr w:type="gramStart"/>
      <w:r w:rsidRPr="00FE5D6F">
        <w:rPr>
          <w:rFonts w:ascii="Cascadia Mono" w:hAnsi="Cascadia Mono" w:cs="IntelOne Display AR Bold"/>
          <w:sz w:val="16"/>
          <w:szCs w:val="16"/>
        </w:rPr>
        <w:t>3 )</w:t>
      </w:r>
      <w:proofErr w:type="gramEnd"/>
      <w:r w:rsidRPr="00FE5D6F">
        <w:rPr>
          <w:rFonts w:ascii="Cascadia Mono" w:hAnsi="Cascadia Mono" w:cs="IntelOne Display AR Bold"/>
          <w:sz w:val="16"/>
          <w:szCs w:val="16"/>
        </w:rPr>
        <w:t xml:space="preserve">  Freq: 1</w:t>
      </w:r>
    </w:p>
    <w:p w14:paraId="15CEBB40" w14:textId="77777777" w:rsidR="00FE5D6F" w:rsidRPr="00FE5D6F" w:rsidRDefault="00FE5D6F" w:rsidP="00FE5D6F">
      <w:pPr>
        <w:spacing w:after="0"/>
        <w:rPr>
          <w:rFonts w:ascii="Cascadia Mono" w:hAnsi="Cascadia Mono" w:cs="IntelOne Display AR Bold"/>
          <w:sz w:val="16"/>
          <w:szCs w:val="16"/>
        </w:rPr>
      </w:pPr>
    </w:p>
    <w:p w14:paraId="36F23E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000     B1: #   </w:t>
      </w:r>
      <w:proofErr w:type="gramStart"/>
      <w:r w:rsidRPr="00FE5D6F">
        <w:rPr>
          <w:rFonts w:ascii="Cascadia Mono" w:hAnsi="Cascadia Mono" w:cs="IntelOne Display AR Bold"/>
          <w:sz w:val="16"/>
          <w:szCs w:val="16"/>
        </w:rPr>
        <w:t>out( B</w:t>
      </w:r>
      <w:proofErr w:type="gramEnd"/>
      <w:r w:rsidRPr="00FE5D6F">
        <w:rPr>
          <w:rFonts w:ascii="Cascadia Mono" w:hAnsi="Cascadia Mono" w:cs="IntelOne Display AR Bold"/>
          <w:sz w:val="16"/>
          <w:szCs w:val="16"/>
        </w:rPr>
        <w:t>5 B</w:t>
      </w:r>
      <w:proofErr w:type="gramStart"/>
      <w:r w:rsidRPr="00FE5D6F">
        <w:rPr>
          <w:rFonts w:ascii="Cascadia Mono" w:hAnsi="Cascadia Mono" w:cs="IntelOne Display AR Bold"/>
          <w:sz w:val="16"/>
          <w:szCs w:val="16"/>
        </w:rPr>
        <w:t>2 )</w:t>
      </w:r>
      <w:proofErr w:type="gramEnd"/>
      <w:r w:rsidRPr="00FE5D6F">
        <w:rPr>
          <w:rFonts w:ascii="Cascadia Mono" w:hAnsi="Cascadia Mono" w:cs="IntelOne Display AR Bold"/>
          <w:sz w:val="16"/>
          <w:szCs w:val="16"/>
        </w:rPr>
        <w:t xml:space="preserve"> &lt;- BLOCK HEAD IS </w:t>
      </w:r>
      <w:proofErr w:type="gramStart"/>
      <w:r w:rsidRPr="00FE5D6F">
        <w:rPr>
          <w:rFonts w:ascii="Cascadia Mono" w:hAnsi="Cascadia Mono" w:cs="IntelOne Display AR Bold"/>
          <w:sz w:val="16"/>
          <w:szCs w:val="16"/>
        </w:rPr>
        <w:t>JUNK  Freq</w:t>
      </w:r>
      <w:proofErr w:type="gramEnd"/>
      <w:r w:rsidRPr="00FE5D6F">
        <w:rPr>
          <w:rFonts w:ascii="Cascadia Mono" w:hAnsi="Cascadia Mono" w:cs="IntelOne Display AR Bold"/>
          <w:sz w:val="16"/>
          <w:szCs w:val="16"/>
        </w:rPr>
        <w:t>: 1</w:t>
      </w:r>
    </w:p>
    <w:p w14:paraId="065DFD9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 stack bang (152 bytes)</w:t>
      </w:r>
    </w:p>
    <w:p w14:paraId="5ED5E896"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pushq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rbp</w:t>
      </w:r>
      <w:proofErr w:type="spellEnd"/>
      <w:r w:rsidRPr="00FE5D6F">
        <w:rPr>
          <w:rFonts w:ascii="Cascadia Mono" w:hAnsi="Cascadia Mono" w:cs="IntelOne Display AR Bold"/>
          <w:sz w:val="16"/>
          <w:szCs w:val="16"/>
        </w:rPr>
        <w:t xml:space="preserve">     # Save </w:t>
      </w:r>
      <w:proofErr w:type="spellStart"/>
      <w:r w:rsidRPr="00FE5D6F">
        <w:rPr>
          <w:rFonts w:ascii="Cascadia Mono" w:hAnsi="Cascadia Mono" w:cs="IntelOne Display AR Bold"/>
          <w:sz w:val="16"/>
          <w:szCs w:val="16"/>
        </w:rPr>
        <w:t>rbp</w:t>
      </w:r>
      <w:proofErr w:type="spellEnd"/>
    </w:p>
    <w:p w14:paraId="4F48A9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subq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#32        # Create frame</w:t>
      </w:r>
    </w:p>
    <w:p w14:paraId="31A7A346" w14:textId="77777777" w:rsidR="00FE5D6F" w:rsidRPr="00FE5D6F" w:rsidRDefault="00FE5D6F" w:rsidP="00FE5D6F">
      <w:pPr>
        <w:spacing w:after="0"/>
        <w:rPr>
          <w:rFonts w:ascii="Cascadia Mono" w:hAnsi="Cascadia Mono" w:cs="IntelOne Display AR Bold"/>
          <w:sz w:val="16"/>
          <w:szCs w:val="16"/>
        </w:rPr>
      </w:pPr>
    </w:p>
    <w:p w14:paraId="072F80E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01a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R17, [R8 + #12 (8-bit)] # range</w:t>
      </w:r>
    </w:p>
    <w:p w14:paraId="447215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01f     </w:t>
      </w:r>
      <w:proofErr w:type="spellStart"/>
      <w:r w:rsidRPr="00FE5D6F">
        <w:rPr>
          <w:rFonts w:ascii="Cascadia Mono" w:hAnsi="Cascadia Mono" w:cs="IntelOne Display AR Bold"/>
          <w:sz w:val="16"/>
          <w:szCs w:val="16"/>
        </w:rPr>
        <w:t>NullCheck</w:t>
      </w:r>
      <w:proofErr w:type="spellEnd"/>
      <w:r w:rsidRPr="00FE5D6F">
        <w:rPr>
          <w:rFonts w:ascii="Cascadia Mono" w:hAnsi="Cascadia Mono" w:cs="IntelOne Display AR Bold"/>
          <w:sz w:val="16"/>
          <w:szCs w:val="16"/>
        </w:rPr>
        <w:t xml:space="preserve"> R8</w:t>
      </w:r>
    </w:p>
    <w:p w14:paraId="67B99182" w14:textId="77777777" w:rsidR="00FE5D6F" w:rsidRPr="00FE5D6F" w:rsidRDefault="00FE5D6F" w:rsidP="00FE5D6F">
      <w:pPr>
        <w:spacing w:after="0"/>
        <w:rPr>
          <w:rFonts w:ascii="Cascadia Mono" w:hAnsi="Cascadia Mono" w:cs="IntelOne Display AR Bold"/>
          <w:sz w:val="16"/>
          <w:szCs w:val="16"/>
        </w:rPr>
      </w:pPr>
    </w:p>
    <w:p w14:paraId="551026DB"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01f     B2: #   </w:t>
      </w:r>
      <w:proofErr w:type="gramStart"/>
      <w:r w:rsidRPr="00FE5D6F">
        <w:rPr>
          <w:rFonts w:ascii="Cascadia Mono" w:hAnsi="Cascadia Mono" w:cs="IntelOne Display AR Bold"/>
          <w:sz w:val="16"/>
          <w:szCs w:val="16"/>
        </w:rPr>
        <w:t>out( B</w:t>
      </w:r>
      <w:proofErr w:type="gramEnd"/>
      <w:r w:rsidRPr="00FE5D6F">
        <w:rPr>
          <w:rFonts w:ascii="Cascadia Mono" w:hAnsi="Cascadia Mono" w:cs="IntelOne Display AR Bold"/>
          <w:sz w:val="16"/>
          <w:szCs w:val="16"/>
        </w:rPr>
        <w:t>4 B</w:t>
      </w:r>
      <w:proofErr w:type="gramStart"/>
      <w:r w:rsidRPr="00FE5D6F">
        <w:rPr>
          <w:rFonts w:ascii="Cascadia Mono" w:hAnsi="Cascadia Mono" w:cs="IntelOne Display AR Bold"/>
          <w:sz w:val="16"/>
          <w:szCs w:val="16"/>
        </w:rPr>
        <w:t>3 )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B1 )</w:t>
      </w:r>
      <w:proofErr w:type="gramEnd"/>
      <w:r w:rsidRPr="00FE5D6F">
        <w:rPr>
          <w:rFonts w:ascii="Cascadia Mono" w:hAnsi="Cascadia Mono" w:cs="IntelOne Display AR Bold"/>
          <w:sz w:val="16"/>
          <w:szCs w:val="16"/>
        </w:rPr>
        <w:t xml:space="preserve">  Freq: 0.999999</w:t>
      </w:r>
    </w:p>
    <w:p w14:paraId="67AF785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01f     </w:t>
      </w:r>
      <w:proofErr w:type="spellStart"/>
      <w:r w:rsidRPr="00FE5D6F">
        <w:rPr>
          <w:rFonts w:ascii="Cascadia Mono" w:hAnsi="Cascadia Mono" w:cs="IntelOne Display AR Bold"/>
          <w:sz w:val="16"/>
          <w:szCs w:val="16"/>
        </w:rPr>
        <w:t>eaddl</w:t>
      </w:r>
      <w:proofErr w:type="spellEnd"/>
      <w:r w:rsidRPr="00FE5D6F">
        <w:rPr>
          <w:rFonts w:ascii="Cascadia Mono" w:hAnsi="Cascadia Mono" w:cs="IntelOne Display AR Bold"/>
          <w:sz w:val="16"/>
          <w:szCs w:val="16"/>
        </w:rPr>
        <w:t xml:space="preserve">    R16, RSI, </w:t>
      </w:r>
      <w:proofErr w:type="gramStart"/>
      <w:r w:rsidRPr="00FE5D6F">
        <w:rPr>
          <w:rFonts w:ascii="Cascadia Mono" w:hAnsi="Cascadia Mono" w:cs="IntelOne Display AR Bold"/>
          <w:sz w:val="16"/>
          <w:szCs w:val="16"/>
        </w:rPr>
        <w:t>RDX  #</w:t>
      </w:r>
      <w:proofErr w:type="gramEnd"/>
      <w:r w:rsidRPr="00FE5D6F">
        <w:rPr>
          <w:rFonts w:ascii="Cascadia Mono" w:hAnsi="Cascadia Mono" w:cs="IntelOne Display AR Bold"/>
          <w:sz w:val="16"/>
          <w:szCs w:val="16"/>
        </w:rPr>
        <w:t xml:space="preserve"> int </w:t>
      </w:r>
      <w:proofErr w:type="spellStart"/>
      <w:r w:rsidRPr="00FE5D6F">
        <w:rPr>
          <w:rFonts w:ascii="Cascadia Mono" w:hAnsi="Cascadia Mono" w:cs="IntelOne Display AR Bold"/>
          <w:sz w:val="16"/>
          <w:szCs w:val="16"/>
        </w:rPr>
        <w:t>ndd</w:t>
      </w:r>
      <w:proofErr w:type="spellEnd"/>
    </w:p>
    <w:p w14:paraId="51A8D18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025     </w:t>
      </w:r>
      <w:proofErr w:type="spellStart"/>
      <w:r w:rsidRPr="00FE5D6F">
        <w:rPr>
          <w:rFonts w:ascii="Cascadia Mono" w:hAnsi="Cascadia Mono" w:cs="IntelOne Display AR Bold"/>
          <w:sz w:val="16"/>
          <w:szCs w:val="16"/>
        </w:rPr>
        <w:t>eaddl</w:t>
      </w:r>
      <w:proofErr w:type="spellEnd"/>
      <w:r w:rsidRPr="00FE5D6F">
        <w:rPr>
          <w:rFonts w:ascii="Cascadia Mono" w:hAnsi="Cascadia Mono" w:cs="IntelOne Display AR Bold"/>
          <w:sz w:val="16"/>
          <w:szCs w:val="16"/>
        </w:rPr>
        <w:t xml:space="preserve">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RCX, R</w:t>
      </w:r>
      <w:proofErr w:type="gramStart"/>
      <w:r w:rsidRPr="00FE5D6F">
        <w:rPr>
          <w:rFonts w:ascii="Cascadia Mono" w:hAnsi="Cascadia Mono" w:cs="IntelOne Display AR Bold"/>
          <w:sz w:val="16"/>
          <w:szCs w:val="16"/>
        </w:rPr>
        <w:t>16  #</w:t>
      </w:r>
      <w:proofErr w:type="gramEnd"/>
      <w:r w:rsidRPr="00FE5D6F">
        <w:rPr>
          <w:rFonts w:ascii="Cascadia Mono" w:hAnsi="Cascadia Mono" w:cs="IntelOne Display AR Bold"/>
          <w:sz w:val="16"/>
          <w:szCs w:val="16"/>
        </w:rPr>
        <w:t xml:space="preserve"> int </w:t>
      </w:r>
      <w:proofErr w:type="spellStart"/>
      <w:r w:rsidRPr="00FE5D6F">
        <w:rPr>
          <w:rFonts w:ascii="Cascadia Mono" w:hAnsi="Cascadia Mono" w:cs="IntelOne Display AR Bold"/>
          <w:sz w:val="16"/>
          <w:szCs w:val="16"/>
        </w:rPr>
        <w:t>ndd</w:t>
      </w:r>
      <w:proofErr w:type="spellEnd"/>
    </w:p>
    <w:p w14:paraId="547B617D" w14:textId="069DA844"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02b     </w:t>
      </w:r>
      <w:proofErr w:type="spellStart"/>
      <w:r w:rsidRPr="00FE5D6F">
        <w:rPr>
          <w:rFonts w:ascii="Cascadia Mono" w:hAnsi="Cascadia Mono" w:cs="IntelOne Display AR Bold"/>
          <w:sz w:val="16"/>
          <w:szCs w:val="16"/>
        </w:rPr>
        <w:t>testl</w:t>
      </w:r>
      <w:proofErr w:type="spellEnd"/>
      <w:r w:rsidRPr="00FE5D6F">
        <w:rPr>
          <w:rFonts w:ascii="Cascadia Mono" w:hAnsi="Cascadia Mono" w:cs="IntelOne Display AR Bold"/>
          <w:sz w:val="16"/>
          <w:szCs w:val="16"/>
        </w:rPr>
        <w:t xml:space="preserve">   R17, R17        # </w:t>
      </w:r>
      <w:proofErr w:type="gramStart"/>
      <w:r w:rsidRPr="00FE5D6F">
        <w:rPr>
          <w:rFonts w:ascii="Cascadia Mono" w:hAnsi="Cascadia Mono" w:cs="IntelOne Display AR Bold"/>
          <w:sz w:val="16"/>
          <w:szCs w:val="16"/>
        </w:rPr>
        <w:t>unsigned</w:t>
      </w:r>
      <w:r w:rsidR="00F76DAF">
        <w:rPr>
          <w:rFonts w:ascii="Cascadia Mono" w:hAnsi="Cascadia Mono" w:cs="IntelOne Display AR Bold"/>
          <w:sz w:val="16"/>
          <w:szCs w:val="16"/>
        </w:rPr>
        <w:t xml:space="preserve">  /</w:t>
      </w:r>
      <w:proofErr w:type="gramEnd"/>
      <w:r w:rsidR="00F76DAF">
        <w:rPr>
          <w:rFonts w:ascii="Cascadia Mono" w:hAnsi="Cascadia Mono" w:cs="IntelOne Display AR Bold"/>
          <w:sz w:val="16"/>
          <w:szCs w:val="16"/>
        </w:rPr>
        <w:t>/ R18 is live beyond ADD with memory, intersects with R17.</w:t>
      </w:r>
    </w:p>
    <w:p w14:paraId="1C57E7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02f     </w:t>
      </w:r>
      <w:proofErr w:type="spellStart"/>
      <w:proofErr w:type="gramStart"/>
      <w:r w:rsidRPr="00FE5D6F">
        <w:rPr>
          <w:rFonts w:ascii="Cascadia Mono" w:hAnsi="Cascadia Mono" w:cs="IntelOne Display AR Bold"/>
          <w:sz w:val="16"/>
          <w:szCs w:val="16"/>
        </w:rPr>
        <w:t>jbe,us</w:t>
      </w:r>
      <w:proofErr w:type="spellEnd"/>
      <w:proofErr w:type="gramEnd"/>
      <w:r w:rsidRPr="00FE5D6F">
        <w:rPr>
          <w:rFonts w:ascii="Cascadia Mono" w:hAnsi="Cascadia Mono" w:cs="IntelOne Display AR Bold"/>
          <w:sz w:val="16"/>
          <w:szCs w:val="16"/>
        </w:rPr>
        <w:t xml:space="preserve">  B</w:t>
      </w:r>
      <w:proofErr w:type="gramStart"/>
      <w:r w:rsidRPr="00FE5D6F">
        <w:rPr>
          <w:rFonts w:ascii="Cascadia Mono" w:hAnsi="Cascadia Mono" w:cs="IntelOne Display AR Bold"/>
          <w:sz w:val="16"/>
          <w:szCs w:val="16"/>
        </w:rPr>
        <w:t>4  P</w:t>
      </w:r>
      <w:proofErr w:type="gramEnd"/>
      <w:r w:rsidRPr="00FE5D6F">
        <w:rPr>
          <w:rFonts w:ascii="Cascadia Mono" w:hAnsi="Cascadia Mono" w:cs="IntelOne Display AR Bold"/>
          <w:sz w:val="16"/>
          <w:szCs w:val="16"/>
        </w:rPr>
        <w:t>=0.000001 C=-1.000000</w:t>
      </w:r>
    </w:p>
    <w:p w14:paraId="7362ADCD" w14:textId="77777777" w:rsidR="00FE5D6F" w:rsidRPr="00FE5D6F" w:rsidRDefault="00FE5D6F" w:rsidP="00FE5D6F">
      <w:pPr>
        <w:spacing w:after="0"/>
        <w:rPr>
          <w:rFonts w:ascii="Cascadia Mono" w:hAnsi="Cascadia Mono" w:cs="IntelOne Display AR Bold"/>
          <w:sz w:val="16"/>
          <w:szCs w:val="16"/>
        </w:rPr>
      </w:pPr>
    </w:p>
    <w:p w14:paraId="2BB297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031     B3: #   </w:t>
      </w:r>
      <w:proofErr w:type="gramStart"/>
      <w:r w:rsidRPr="00FE5D6F">
        <w:rPr>
          <w:rFonts w:ascii="Cascadia Mono" w:hAnsi="Cascadia Mono" w:cs="IntelOne Display AR Bold"/>
          <w:sz w:val="16"/>
          <w:szCs w:val="16"/>
        </w:rPr>
        <w:t>out( N1 )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B2 )</w:t>
      </w:r>
      <w:proofErr w:type="gramEnd"/>
      <w:r w:rsidRPr="00FE5D6F">
        <w:rPr>
          <w:rFonts w:ascii="Cascadia Mono" w:hAnsi="Cascadia Mono" w:cs="IntelOne Display AR Bold"/>
          <w:sz w:val="16"/>
          <w:szCs w:val="16"/>
        </w:rPr>
        <w:t xml:space="preserve">  Freq: 0.999998</w:t>
      </w:r>
    </w:p>
    <w:p w14:paraId="7D74410A"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031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R17, R18        # spill</w:t>
      </w:r>
    </w:p>
    <w:p w14:paraId="6FF027D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035     </w:t>
      </w:r>
      <w:proofErr w:type="spellStart"/>
      <w:r w:rsidRPr="00FE5D6F">
        <w:rPr>
          <w:rFonts w:ascii="Cascadia Mono" w:hAnsi="Cascadia Mono" w:cs="IntelOne Display AR Bold"/>
          <w:sz w:val="16"/>
          <w:szCs w:val="16"/>
        </w:rPr>
        <w:t>eaddl</w:t>
      </w:r>
      <w:proofErr w:type="spellEnd"/>
      <w:r w:rsidRPr="00FE5D6F">
        <w:rPr>
          <w:rFonts w:ascii="Cascadia Mono" w:hAnsi="Cascadia Mono" w:cs="IntelOne Display AR Bold"/>
          <w:sz w:val="16"/>
          <w:szCs w:val="16"/>
        </w:rPr>
        <w:t xml:space="preserve">    R17, R17, [R8 + #16 (8-bit</w:t>
      </w:r>
      <w:proofErr w:type="gramStart"/>
      <w:r w:rsidRPr="00FE5D6F">
        <w:rPr>
          <w:rFonts w:ascii="Cascadia Mono" w:hAnsi="Cascadia Mono" w:cs="IntelOne Display AR Bold"/>
          <w:sz w:val="16"/>
          <w:szCs w:val="16"/>
        </w:rPr>
        <w:t xml:space="preserve">)]   </w:t>
      </w:r>
      <w:proofErr w:type="gramEnd"/>
      <w:r w:rsidRPr="00FE5D6F">
        <w:rPr>
          <w:rFonts w:ascii="Cascadia Mono" w:hAnsi="Cascadia Mono" w:cs="IntelOne Display AR Bold"/>
          <w:sz w:val="16"/>
          <w:szCs w:val="16"/>
        </w:rPr>
        <w:t xml:space="preserve"># int </w:t>
      </w:r>
      <w:proofErr w:type="spellStart"/>
      <w:r w:rsidRPr="00FE5D6F">
        <w:rPr>
          <w:rFonts w:ascii="Cascadia Mono" w:hAnsi="Cascadia Mono" w:cs="IntelOne Display AR Bold"/>
          <w:sz w:val="16"/>
          <w:szCs w:val="16"/>
        </w:rPr>
        <w:t>ndd</w:t>
      </w:r>
      <w:proofErr w:type="spellEnd"/>
    </w:p>
    <w:p w14:paraId="6B359C8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03a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RAX, R17        # spill</w:t>
      </w:r>
    </w:p>
    <w:p w14:paraId="02C3B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03e     </w:t>
      </w:r>
      <w:proofErr w:type="spellStart"/>
      <w:r w:rsidRPr="00FE5D6F">
        <w:rPr>
          <w:rFonts w:ascii="Cascadia Mono" w:hAnsi="Cascadia Mono" w:cs="IntelOne Display AR Bold"/>
          <w:sz w:val="16"/>
          <w:szCs w:val="16"/>
        </w:rPr>
        <w:t>addq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32 # Destroy frame</w:t>
      </w:r>
    </w:p>
    <w:p w14:paraId="2A28BD5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popq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rbp</w:t>
      </w:r>
      <w:proofErr w:type="spellEnd"/>
    </w:p>
    <w:p w14:paraId="77F388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cmpq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poll_offset</w:t>
      </w:r>
      <w:proofErr w:type="spellEnd"/>
      <w:r w:rsidRPr="00FE5D6F">
        <w:rPr>
          <w:rFonts w:ascii="Cascadia Mono" w:hAnsi="Cascadia Mono" w:cs="IntelOne Display AR Bold"/>
          <w:sz w:val="16"/>
          <w:szCs w:val="16"/>
        </w:rPr>
        <w:t>[r15_thread]</w:t>
      </w:r>
    </w:p>
    <w:p w14:paraId="54D4BA3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ja</w:t>
      </w:r>
      <w:proofErr w:type="spellEnd"/>
      <w:r w:rsidRPr="00FE5D6F">
        <w:rPr>
          <w:rFonts w:ascii="Cascadia Mono" w:hAnsi="Cascadia Mono" w:cs="IntelOne Display AR Bold"/>
          <w:sz w:val="16"/>
          <w:szCs w:val="16"/>
        </w:rPr>
        <w:t xml:space="preserve">      #safepoint_stub # Safepoint: poll for GC</w:t>
      </w:r>
    </w:p>
    <w:p w14:paraId="702A77AC"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04d     ret</w:t>
      </w:r>
    </w:p>
    <w:p w14:paraId="283DF699" w14:textId="77777777" w:rsidR="00FE5D6F" w:rsidRPr="00FE5D6F" w:rsidRDefault="00FE5D6F" w:rsidP="00FE5D6F">
      <w:pPr>
        <w:spacing w:after="0"/>
        <w:rPr>
          <w:rFonts w:ascii="Cascadia Mono" w:hAnsi="Cascadia Mono" w:cs="IntelOne Display AR Bold"/>
          <w:sz w:val="16"/>
          <w:szCs w:val="16"/>
        </w:rPr>
      </w:pPr>
    </w:p>
    <w:p w14:paraId="6C2A21D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04e     B4: #   </w:t>
      </w:r>
      <w:proofErr w:type="gramStart"/>
      <w:r w:rsidRPr="00FE5D6F">
        <w:rPr>
          <w:rFonts w:ascii="Cascadia Mono" w:hAnsi="Cascadia Mono" w:cs="IntelOne Display AR Bold"/>
          <w:sz w:val="16"/>
          <w:szCs w:val="16"/>
        </w:rPr>
        <w:t>out( N1 )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B2 )</w:t>
      </w:r>
      <w:proofErr w:type="gramEnd"/>
      <w:r w:rsidRPr="00FE5D6F">
        <w:rPr>
          <w:rFonts w:ascii="Cascadia Mono" w:hAnsi="Cascadia Mono" w:cs="IntelOne Display AR Bold"/>
          <w:sz w:val="16"/>
          <w:szCs w:val="16"/>
        </w:rPr>
        <w:t xml:space="preserve">  Freq: 9.99999e-07</w:t>
      </w:r>
    </w:p>
    <w:p w14:paraId="2760781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04e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RSI, #-28       # int</w:t>
      </w:r>
    </w:p>
    <w:p w14:paraId="3AECD01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053     </w:t>
      </w:r>
      <w:proofErr w:type="spellStart"/>
      <w:r w:rsidRPr="00FE5D6F">
        <w:rPr>
          <w:rFonts w:ascii="Cascadia Mono" w:hAnsi="Cascadia Mono" w:cs="IntelOne Display AR Bold"/>
          <w:sz w:val="16"/>
          <w:szCs w:val="16"/>
        </w:rPr>
        <w:t>movq</w:t>
      </w:r>
      <w:proofErr w:type="spellEnd"/>
      <w:r w:rsidRPr="00FE5D6F">
        <w:rPr>
          <w:rFonts w:ascii="Cascadia Mono" w:hAnsi="Cascadia Mono" w:cs="IntelOne Display AR Bold"/>
          <w:sz w:val="16"/>
          <w:szCs w:val="16"/>
        </w:rPr>
        <w:t xml:space="preserve">    RBP, R8 # spill</w:t>
      </w:r>
    </w:p>
    <w:p w14:paraId="29F70CB8"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056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w:t>
      </w:r>
      <w:proofErr w:type="gramStart"/>
      <w:r w:rsidRPr="00FE5D6F">
        <w:rPr>
          <w:rFonts w:ascii="Cascadia Mono" w:hAnsi="Cascadia Mono" w:cs="IntelOne Display AR Bold"/>
          <w:sz w:val="16"/>
          <w:szCs w:val="16"/>
        </w:rPr>
        <w:t xml:space="preserve">   [</w:t>
      </w:r>
      <w:proofErr w:type="spellStart"/>
      <w:proofErr w:type="gramEnd"/>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xml:space="preserve"> + #0],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 spill</w:t>
      </w:r>
    </w:p>
    <w:p w14:paraId="05AFC1F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05b     </w:t>
      </w:r>
      <w:proofErr w:type="spellStart"/>
      <w:proofErr w:type="gramStart"/>
      <w:r w:rsidRPr="00FE5D6F">
        <w:rPr>
          <w:rFonts w:ascii="Cascadia Mono" w:hAnsi="Cascadia Mono" w:cs="IntelOne Display AR Bold"/>
          <w:sz w:val="16"/>
          <w:szCs w:val="16"/>
        </w:rPr>
        <w:t>call,static</w:t>
      </w:r>
      <w:proofErr w:type="spellEnd"/>
      <w:proofErr w:type="gramEnd"/>
      <w:r w:rsidRPr="00FE5D6F">
        <w:rPr>
          <w:rFonts w:ascii="Cascadia Mono" w:hAnsi="Cascadia Mono" w:cs="IntelOne Display AR Bold"/>
          <w:sz w:val="16"/>
          <w:szCs w:val="16"/>
        </w:rPr>
        <w:t xml:space="preserve">  wrapper for: </w:t>
      </w:r>
      <w:proofErr w:type="spellStart"/>
      <w:r w:rsidRPr="00FE5D6F">
        <w:rPr>
          <w:rFonts w:ascii="Cascadia Mono" w:hAnsi="Cascadia Mono" w:cs="IntelOne Display AR Bold"/>
          <w:sz w:val="16"/>
          <w:szCs w:val="16"/>
        </w:rPr>
        <w:t>uncommon_</w:t>
      </w:r>
      <w:proofErr w:type="gramStart"/>
      <w:r w:rsidRPr="00FE5D6F">
        <w:rPr>
          <w:rFonts w:ascii="Cascadia Mono" w:hAnsi="Cascadia Mono" w:cs="IntelOne Display AR Bold"/>
          <w:sz w:val="16"/>
          <w:szCs w:val="16"/>
        </w:rPr>
        <w:t>trap</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reason='</w:t>
      </w:r>
      <w:proofErr w:type="spellStart"/>
      <w:r w:rsidRPr="00FE5D6F">
        <w:rPr>
          <w:rFonts w:ascii="Cascadia Mono" w:hAnsi="Cascadia Mono" w:cs="IntelOne Display AR Bold"/>
          <w:sz w:val="16"/>
          <w:szCs w:val="16"/>
        </w:rPr>
        <w:t>range_check</w:t>
      </w:r>
      <w:proofErr w:type="spellEnd"/>
      <w:r w:rsidRPr="00FE5D6F">
        <w:rPr>
          <w:rFonts w:ascii="Cascadia Mono" w:hAnsi="Cascadia Mono" w:cs="IntelOne Display AR Bold"/>
          <w:sz w:val="16"/>
          <w:szCs w:val="16"/>
        </w:rPr>
        <w:t>' action='</w:t>
      </w:r>
      <w:proofErr w:type="spellStart"/>
      <w:r w:rsidRPr="00FE5D6F">
        <w:rPr>
          <w:rFonts w:ascii="Cascadia Mono" w:hAnsi="Cascadia Mono" w:cs="IntelOne Display AR Bold"/>
          <w:sz w:val="16"/>
          <w:szCs w:val="16"/>
        </w:rPr>
        <w:t>make_not_entrant</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debug_id</w:t>
      </w:r>
      <w:proofErr w:type="spellEnd"/>
      <w:r w:rsidRPr="00FE5D6F">
        <w:rPr>
          <w:rFonts w:ascii="Cascadia Mono" w:hAnsi="Cascadia Mono" w:cs="IntelOne Display AR Bold"/>
          <w:sz w:val="16"/>
          <w:szCs w:val="16"/>
        </w:rPr>
        <w:t>='0')</w:t>
      </w:r>
    </w:p>
    <w:p w14:paraId="42AFFEE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test_add_</w:t>
      </w:r>
      <w:proofErr w:type="gramStart"/>
      <w:r w:rsidRPr="00FE5D6F">
        <w:rPr>
          <w:rFonts w:ascii="Cascadia Mono" w:hAnsi="Cascadia Mono" w:cs="IntelOne Display AR Bold"/>
          <w:sz w:val="16"/>
          <w:szCs w:val="16"/>
        </w:rPr>
        <w:t>demotion</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 xml:space="preserve">micro @ bci:7 (line 9) </w:t>
      </w:r>
      <w:proofErr w:type="gramStart"/>
      <w:r w:rsidRPr="00FE5D6F">
        <w:rPr>
          <w:rFonts w:ascii="Cascadia Mono" w:hAnsi="Cascadia Mono" w:cs="IntelOne Display AR Bold"/>
          <w:sz w:val="16"/>
          <w:szCs w:val="16"/>
        </w:rPr>
        <w:t>L[0]=</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L[1]=</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L[2]=</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L[3]=</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STK[0]=</w:t>
      </w:r>
      <w:proofErr w:type="spellStart"/>
      <w:proofErr w:type="gramEnd"/>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xml:space="preserve"> + #0 </w:t>
      </w:r>
      <w:proofErr w:type="gramStart"/>
      <w:r w:rsidRPr="00FE5D6F">
        <w:rPr>
          <w:rFonts w:ascii="Cascadia Mono" w:hAnsi="Cascadia Mono" w:cs="IntelOne Display AR Bold"/>
          <w:sz w:val="16"/>
          <w:szCs w:val="16"/>
        </w:rPr>
        <w:t>STK[1]=</w:t>
      </w:r>
      <w:proofErr w:type="gramEnd"/>
      <w:r w:rsidRPr="00FE5D6F">
        <w:rPr>
          <w:rFonts w:ascii="Cascadia Mono" w:hAnsi="Cascadia Mono" w:cs="IntelOne Display AR Bold"/>
          <w:sz w:val="16"/>
          <w:szCs w:val="16"/>
        </w:rPr>
        <w:t xml:space="preserve">RBP </w:t>
      </w:r>
      <w:proofErr w:type="gramStart"/>
      <w:r w:rsidRPr="00FE5D6F">
        <w:rPr>
          <w:rFonts w:ascii="Cascadia Mono" w:hAnsi="Cascadia Mono" w:cs="IntelOne Display AR Bold"/>
          <w:sz w:val="16"/>
          <w:szCs w:val="16"/>
        </w:rPr>
        <w:t>STK[2]=</w:t>
      </w:r>
      <w:proofErr w:type="gramEnd"/>
      <w:r w:rsidRPr="00FE5D6F">
        <w:rPr>
          <w:rFonts w:ascii="Cascadia Mono" w:hAnsi="Cascadia Mono" w:cs="IntelOne Display AR Bold"/>
          <w:sz w:val="16"/>
          <w:szCs w:val="16"/>
        </w:rPr>
        <w:t>#0</w:t>
      </w:r>
    </w:p>
    <w:p w14:paraId="74D217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OopMap</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rbp</w:t>
      </w:r>
      <w:proofErr w:type="spellEnd"/>
      <w:r w:rsidRPr="00FE5D6F">
        <w:rPr>
          <w:rFonts w:ascii="Cascadia Mono" w:hAnsi="Cascadia Mono" w:cs="IntelOne Display AR Bold"/>
          <w:sz w:val="16"/>
          <w:szCs w:val="16"/>
        </w:rPr>
        <w:t>=</w:t>
      </w:r>
      <w:proofErr w:type="spellStart"/>
      <w:r w:rsidRPr="00FE5D6F">
        <w:rPr>
          <w:rFonts w:ascii="Cascadia Mono" w:hAnsi="Cascadia Mono" w:cs="IntelOne Display AR Bold"/>
          <w:sz w:val="16"/>
          <w:szCs w:val="16"/>
        </w:rPr>
        <w:t>Oop</w:t>
      </w:r>
      <w:proofErr w:type="spellEnd"/>
      <w:r w:rsidRPr="00FE5D6F">
        <w:rPr>
          <w:rFonts w:ascii="Cascadia Mono" w:hAnsi="Cascadia Mono" w:cs="IntelOne Display AR Bold"/>
          <w:sz w:val="16"/>
          <w:szCs w:val="16"/>
        </w:rPr>
        <w:t xml:space="preserve"> off=96/0x60}</w:t>
      </w:r>
    </w:p>
    <w:p w14:paraId="3ACDACC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068     stop    # </w:t>
      </w:r>
      <w:proofErr w:type="spellStart"/>
      <w:r w:rsidRPr="00FE5D6F">
        <w:rPr>
          <w:rFonts w:ascii="Cascadia Mono" w:hAnsi="Cascadia Mono" w:cs="IntelOne Display AR Bold"/>
          <w:sz w:val="16"/>
          <w:szCs w:val="16"/>
        </w:rPr>
        <w:t>ShouldNotReachHere</w:t>
      </w:r>
      <w:proofErr w:type="spellEnd"/>
    </w:p>
    <w:p w14:paraId="7F69D781" w14:textId="77777777" w:rsidR="00FE5D6F" w:rsidRPr="00FE5D6F" w:rsidRDefault="00FE5D6F" w:rsidP="00FE5D6F">
      <w:pPr>
        <w:spacing w:after="0"/>
        <w:rPr>
          <w:rFonts w:ascii="Cascadia Mono" w:hAnsi="Cascadia Mono" w:cs="IntelOne Display AR Bold"/>
          <w:sz w:val="16"/>
          <w:szCs w:val="16"/>
        </w:rPr>
      </w:pPr>
    </w:p>
    <w:p w14:paraId="1A7D7D2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07c     B5: #   </w:t>
      </w:r>
      <w:proofErr w:type="gramStart"/>
      <w:r w:rsidRPr="00FE5D6F">
        <w:rPr>
          <w:rFonts w:ascii="Cascadia Mono" w:hAnsi="Cascadia Mono" w:cs="IntelOne Display AR Bold"/>
          <w:sz w:val="16"/>
          <w:szCs w:val="16"/>
        </w:rPr>
        <w:t>out( N1 )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B1 )</w:t>
      </w:r>
      <w:proofErr w:type="gramEnd"/>
      <w:r w:rsidRPr="00FE5D6F">
        <w:rPr>
          <w:rFonts w:ascii="Cascadia Mono" w:hAnsi="Cascadia Mono" w:cs="IntelOne Display AR Bold"/>
          <w:sz w:val="16"/>
          <w:szCs w:val="16"/>
        </w:rPr>
        <w:t xml:space="preserve">  Freq: 1.01328e-06</w:t>
      </w:r>
    </w:p>
    <w:p w14:paraId="5B38175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07c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RSI, #-10       # int</w:t>
      </w:r>
    </w:p>
    <w:p w14:paraId="11E539D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nop</w:t>
      </w:r>
      <w:proofErr w:type="spellEnd"/>
      <w:r w:rsidRPr="00FE5D6F">
        <w:rPr>
          <w:rFonts w:ascii="Cascadia Mono" w:hAnsi="Cascadia Mono" w:cs="IntelOne Display AR Bold"/>
          <w:sz w:val="16"/>
          <w:szCs w:val="16"/>
        </w:rPr>
        <w:t xml:space="preserve">     # 2 bytes pad for loops and calls</w:t>
      </w:r>
    </w:p>
    <w:p w14:paraId="21E85B3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083     </w:t>
      </w:r>
      <w:proofErr w:type="spellStart"/>
      <w:proofErr w:type="gramStart"/>
      <w:r w:rsidRPr="00FE5D6F">
        <w:rPr>
          <w:rFonts w:ascii="Cascadia Mono" w:hAnsi="Cascadia Mono" w:cs="IntelOne Display AR Bold"/>
          <w:sz w:val="16"/>
          <w:szCs w:val="16"/>
        </w:rPr>
        <w:t>call,static</w:t>
      </w:r>
      <w:proofErr w:type="spellEnd"/>
      <w:proofErr w:type="gramEnd"/>
      <w:r w:rsidRPr="00FE5D6F">
        <w:rPr>
          <w:rFonts w:ascii="Cascadia Mono" w:hAnsi="Cascadia Mono" w:cs="IntelOne Display AR Bold"/>
          <w:sz w:val="16"/>
          <w:szCs w:val="16"/>
        </w:rPr>
        <w:t xml:space="preserve">  wrapper for: </w:t>
      </w:r>
      <w:proofErr w:type="spellStart"/>
      <w:r w:rsidRPr="00FE5D6F">
        <w:rPr>
          <w:rFonts w:ascii="Cascadia Mono" w:hAnsi="Cascadia Mono" w:cs="IntelOne Display AR Bold"/>
          <w:sz w:val="16"/>
          <w:szCs w:val="16"/>
        </w:rPr>
        <w:t>uncommon_</w:t>
      </w:r>
      <w:proofErr w:type="gramStart"/>
      <w:r w:rsidRPr="00FE5D6F">
        <w:rPr>
          <w:rFonts w:ascii="Cascadia Mono" w:hAnsi="Cascadia Mono" w:cs="IntelOne Display AR Bold"/>
          <w:sz w:val="16"/>
          <w:szCs w:val="16"/>
        </w:rPr>
        <w:t>trap</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reason='</w:t>
      </w:r>
      <w:proofErr w:type="spellStart"/>
      <w:r w:rsidRPr="00FE5D6F">
        <w:rPr>
          <w:rFonts w:ascii="Cascadia Mono" w:hAnsi="Cascadia Mono" w:cs="IntelOne Display AR Bold"/>
          <w:sz w:val="16"/>
          <w:szCs w:val="16"/>
        </w:rPr>
        <w:t>null_check</w:t>
      </w:r>
      <w:proofErr w:type="spellEnd"/>
      <w:r w:rsidRPr="00FE5D6F">
        <w:rPr>
          <w:rFonts w:ascii="Cascadia Mono" w:hAnsi="Cascadia Mono" w:cs="IntelOne Display AR Bold"/>
          <w:sz w:val="16"/>
          <w:szCs w:val="16"/>
        </w:rPr>
        <w:t>' action='</w:t>
      </w:r>
      <w:proofErr w:type="spellStart"/>
      <w:r w:rsidRPr="00FE5D6F">
        <w:rPr>
          <w:rFonts w:ascii="Cascadia Mono" w:hAnsi="Cascadia Mono" w:cs="IntelOne Display AR Bold"/>
          <w:sz w:val="16"/>
          <w:szCs w:val="16"/>
        </w:rPr>
        <w:t>maybe_recompile</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debug_id</w:t>
      </w:r>
      <w:proofErr w:type="spellEnd"/>
      <w:r w:rsidRPr="00FE5D6F">
        <w:rPr>
          <w:rFonts w:ascii="Cascadia Mono" w:hAnsi="Cascadia Mono" w:cs="IntelOne Display AR Bold"/>
          <w:sz w:val="16"/>
          <w:szCs w:val="16"/>
        </w:rPr>
        <w:t>='0')</w:t>
      </w:r>
    </w:p>
    <w:p w14:paraId="69FF7D8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test_add_</w:t>
      </w:r>
      <w:proofErr w:type="gramStart"/>
      <w:r w:rsidRPr="00FE5D6F">
        <w:rPr>
          <w:rFonts w:ascii="Cascadia Mono" w:hAnsi="Cascadia Mono" w:cs="IntelOne Display AR Bold"/>
          <w:sz w:val="16"/>
          <w:szCs w:val="16"/>
        </w:rPr>
        <w:t>demotion</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 xml:space="preserve">micro @ bci:7 (line 9) </w:t>
      </w:r>
      <w:proofErr w:type="gramStart"/>
      <w:r w:rsidRPr="00FE5D6F">
        <w:rPr>
          <w:rFonts w:ascii="Cascadia Mono" w:hAnsi="Cascadia Mono" w:cs="IntelOne Display AR Bold"/>
          <w:sz w:val="16"/>
          <w:szCs w:val="16"/>
        </w:rPr>
        <w:t>L[0]=</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L[1]=</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L[2]=</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L[3]=</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STK[0]=</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STK[1]=</w:t>
      </w:r>
      <w:proofErr w:type="gramEnd"/>
      <w:r w:rsidRPr="00FE5D6F">
        <w:rPr>
          <w:rFonts w:ascii="Cascadia Mono" w:hAnsi="Cascadia Mono" w:cs="IntelOne Display AR Bold"/>
          <w:sz w:val="16"/>
          <w:szCs w:val="16"/>
        </w:rPr>
        <w:t xml:space="preserve">#null </w:t>
      </w:r>
      <w:proofErr w:type="gramStart"/>
      <w:r w:rsidRPr="00FE5D6F">
        <w:rPr>
          <w:rFonts w:ascii="Cascadia Mono" w:hAnsi="Cascadia Mono" w:cs="IntelOne Display AR Bold"/>
          <w:sz w:val="16"/>
          <w:szCs w:val="16"/>
        </w:rPr>
        <w:t>STK[2]=</w:t>
      </w:r>
      <w:proofErr w:type="gramEnd"/>
      <w:r w:rsidRPr="00FE5D6F">
        <w:rPr>
          <w:rFonts w:ascii="Cascadia Mono" w:hAnsi="Cascadia Mono" w:cs="IntelOne Display AR Bold"/>
          <w:sz w:val="16"/>
          <w:szCs w:val="16"/>
        </w:rPr>
        <w:t>#0</w:t>
      </w:r>
    </w:p>
    <w:p w14:paraId="09809C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OopMap</w:t>
      </w:r>
      <w:proofErr w:type="spellEnd"/>
      <w:r w:rsidRPr="00FE5D6F">
        <w:rPr>
          <w:rFonts w:ascii="Cascadia Mono" w:hAnsi="Cascadia Mono" w:cs="IntelOne Display AR Bold"/>
          <w:sz w:val="16"/>
          <w:szCs w:val="16"/>
        </w:rPr>
        <w:t xml:space="preserve"> {off=136/0x88}</w:t>
      </w:r>
    </w:p>
    <w:p w14:paraId="6D66B2F4" w14:textId="25F1AAC0" w:rsidR="00AA5109"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090     stop    # </w:t>
      </w:r>
      <w:proofErr w:type="spellStart"/>
      <w:r w:rsidRPr="00FE5D6F">
        <w:rPr>
          <w:rFonts w:ascii="Cascadia Mono" w:hAnsi="Cascadia Mono" w:cs="IntelOne Display AR Bold"/>
          <w:sz w:val="16"/>
          <w:szCs w:val="16"/>
        </w:rPr>
        <w:t>ShouldNotReachHere</w:t>
      </w:r>
      <w:proofErr w:type="spellEnd"/>
    </w:p>
    <w:p w14:paraId="3E23F792" w14:textId="77777777" w:rsidR="00AA5109" w:rsidRDefault="00AA5109" w:rsidP="004B0353">
      <w:pPr>
        <w:spacing w:after="0"/>
        <w:rPr>
          <w:rFonts w:ascii="Cascadia Mono" w:hAnsi="Cascadia Mono" w:cs="IntelOne Display AR Bold"/>
          <w:sz w:val="16"/>
          <w:szCs w:val="16"/>
        </w:rPr>
      </w:pPr>
    </w:p>
    <w:p w14:paraId="1DF525F0" w14:textId="0BC7EF27" w:rsidR="00116BC3" w:rsidRDefault="00116BC3" w:rsidP="004B0353">
      <w:pPr>
        <w:spacing w:after="0"/>
        <w:rPr>
          <w:rFonts w:ascii="Cascadia Mono" w:hAnsi="Cascadia Mono" w:cs="IntelOne Display AR Bold"/>
          <w:sz w:val="16"/>
          <w:szCs w:val="16"/>
        </w:rPr>
      </w:pPr>
      <w:r>
        <w:rPr>
          <w:rFonts w:ascii="Cascadia Mono" w:hAnsi="Cascadia Mono" w:cs="IntelOne Display AR Bold"/>
          <w:sz w:val="16"/>
          <w:szCs w:val="16"/>
        </w:rPr>
        <w:t>Latest Validation:</w:t>
      </w:r>
      <w:r w:rsidR="008A32D9">
        <w:rPr>
          <w:rFonts w:ascii="Cascadia Mono" w:hAnsi="Cascadia Mono" w:cs="IntelOne Display AR Bold"/>
          <w:sz w:val="16"/>
          <w:szCs w:val="16"/>
        </w:rPr>
        <w:t xml:space="preserve"> NDD Demotion patch.</w:t>
      </w:r>
    </w:p>
    <w:p w14:paraId="5D771282" w14:textId="77777777" w:rsidR="00116BC3" w:rsidRDefault="00116BC3" w:rsidP="004B0353">
      <w:pPr>
        <w:spacing w:after="0"/>
        <w:rPr>
          <w:rFonts w:ascii="Cascadia Mono" w:hAnsi="Cascadia Mono" w:cs="IntelOne Display AR Bold"/>
          <w:sz w:val="16"/>
          <w:szCs w:val="16"/>
        </w:rPr>
      </w:pPr>
    </w:p>
    <w:p w14:paraId="4363D08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 other_errors.txt</w:t>
      </w:r>
    </w:p>
    <w:p w14:paraId="6744AEA7"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compiler/c2/Test6866651.java</w:t>
      </w:r>
    </w:p>
    <w:p w14:paraId="50ED190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compiler/c2/TestLWLockingCodeGen.java</w:t>
      </w:r>
    </w:p>
    <w:p w14:paraId="32E70681"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compiler/c2/TestMergeStores.java#id0</w:t>
      </w:r>
    </w:p>
    <w:p w14:paraId="63F1433A"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compiler/c2/TestMergeStores.java#id1</w:t>
      </w:r>
    </w:p>
    <w:p w14:paraId="39ACE309" w14:textId="6042DA34" w:rsidR="00553DD8" w:rsidRPr="00553DD8" w:rsidRDefault="00AF6E8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w:t>
      </w:r>
    </w:p>
    <w:p w14:paraId="06F9878E" w14:textId="623A347B" w:rsidR="003706AE"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compiler/c2/TestShiftRightAndAccumulate.java#id0</w:t>
      </w:r>
    </w:p>
    <w:p w14:paraId="5152262D" w14:textId="624B89FD"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compiler/c2/TestShiftRightAndAccumulate.java#id1</w:t>
      </w:r>
    </w:p>
    <w:p w14:paraId="7B643EA5" w14:textId="578F6031" w:rsidR="00116BC3"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compiler/c2/TestUnsignedByteCompare1.java</w:t>
      </w:r>
    </w:p>
    <w:p w14:paraId="3B85F557" w14:textId="77777777" w:rsidR="00553DD8" w:rsidRDefault="00553DD8" w:rsidP="00553DD8">
      <w:pPr>
        <w:spacing w:after="0"/>
        <w:rPr>
          <w:rFonts w:ascii="Cascadia Mono" w:hAnsi="Cascadia Mono" w:cs="IntelOne Display AR Bold"/>
          <w:b/>
          <w:bCs/>
          <w:sz w:val="16"/>
          <w:szCs w:val="16"/>
        </w:rPr>
      </w:pPr>
    </w:p>
    <w:p w14:paraId="34B68415" w14:textId="35805D56" w:rsidR="00553DD8" w:rsidRDefault="00553DD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All timeouts, no newfailure.txt</w:t>
      </w:r>
    </w:p>
    <w:p w14:paraId="6E9EE8A9" w14:textId="77777777" w:rsidR="00553DD8" w:rsidRDefault="00553DD8" w:rsidP="00553DD8">
      <w:pPr>
        <w:spacing w:after="0"/>
        <w:rPr>
          <w:rFonts w:ascii="Cascadia Mono" w:hAnsi="Cascadia Mono" w:cs="IntelOne Display AR Bold"/>
          <w:b/>
          <w:bCs/>
          <w:sz w:val="16"/>
          <w:szCs w:val="16"/>
        </w:rPr>
      </w:pPr>
    </w:p>
    <w:p w14:paraId="79118CA1" w14:textId="77777777" w:rsidR="003706AE" w:rsidRDefault="003706AE" w:rsidP="00553DD8">
      <w:pPr>
        <w:spacing w:after="0"/>
        <w:rPr>
          <w:rFonts w:ascii="Cascadia Mono" w:hAnsi="Cascadia Mono" w:cs="IntelOne Display AR Bold"/>
          <w:b/>
          <w:bCs/>
          <w:sz w:val="16"/>
          <w:szCs w:val="16"/>
        </w:rPr>
      </w:pPr>
    </w:p>
    <w:p w14:paraId="258949DF" w14:textId="6AE43619" w:rsidR="006D058F" w:rsidRPr="00C46EB0" w:rsidRDefault="006D058F" w:rsidP="00553DD8">
      <w:pPr>
        <w:spacing w:after="0"/>
        <w:rPr>
          <w:rFonts w:ascii="Cascadia Mono" w:hAnsi="Cascadia Mono" w:cs="IntelOne Display AR Bold"/>
          <w:b/>
          <w:bCs/>
          <w:sz w:val="16"/>
          <w:szCs w:val="16"/>
          <w:highlight w:val="yellow"/>
        </w:rPr>
      </w:pPr>
      <w:r w:rsidRPr="00C46EB0">
        <w:rPr>
          <w:rFonts w:ascii="Cascadia Mono" w:hAnsi="Cascadia Mono" w:cs="IntelOne Display AR Bold"/>
          <w:b/>
          <w:bCs/>
          <w:sz w:val="16"/>
          <w:szCs w:val="16"/>
          <w:highlight w:val="yellow"/>
        </w:rPr>
        <w:t xml:space="preserve">Q. Are </w:t>
      </w:r>
      <w:proofErr w:type="gramStart"/>
      <w:r w:rsidRPr="00C46EB0">
        <w:rPr>
          <w:rFonts w:ascii="Cascadia Mono" w:hAnsi="Cascadia Mono" w:cs="IntelOne Display AR Bold"/>
          <w:b/>
          <w:bCs/>
          <w:sz w:val="16"/>
          <w:szCs w:val="16"/>
          <w:highlight w:val="yellow"/>
        </w:rPr>
        <w:t>there</w:t>
      </w:r>
      <w:proofErr w:type="gramEnd"/>
      <w:r w:rsidRPr="00C46EB0">
        <w:rPr>
          <w:rFonts w:ascii="Cascadia Mono" w:hAnsi="Cascadia Mono" w:cs="IntelOne Display AR Bold"/>
          <w:b/>
          <w:bCs/>
          <w:sz w:val="16"/>
          <w:szCs w:val="16"/>
          <w:highlight w:val="yellow"/>
        </w:rPr>
        <w:t xml:space="preserve"> instruction in REX / REX2 space whose opcode changes when promoted to Extended EVEX space for </w:t>
      </w:r>
      <w:proofErr w:type="gramStart"/>
      <w:r w:rsidRPr="00C46EB0">
        <w:rPr>
          <w:rFonts w:ascii="Cascadia Mono" w:hAnsi="Cascadia Mono" w:cs="IntelOne Display AR Bold"/>
          <w:b/>
          <w:bCs/>
          <w:sz w:val="16"/>
          <w:szCs w:val="16"/>
          <w:highlight w:val="yellow"/>
        </w:rPr>
        <w:t>NDD ?</w:t>
      </w:r>
      <w:proofErr w:type="gramEnd"/>
    </w:p>
    <w:p w14:paraId="1B635B95" w14:textId="498DF83E" w:rsidR="006D058F" w:rsidRDefault="006D058F" w:rsidP="00553DD8">
      <w:pPr>
        <w:spacing w:after="0"/>
        <w:rPr>
          <w:rFonts w:ascii="Cascadia Mono" w:hAnsi="Cascadia Mono" w:cs="IntelOne Display AR Bold"/>
          <w:b/>
          <w:bCs/>
          <w:sz w:val="16"/>
          <w:szCs w:val="16"/>
        </w:rPr>
      </w:pPr>
      <w:r w:rsidRPr="00C46EB0">
        <w:rPr>
          <w:rFonts w:ascii="Cascadia Mono" w:hAnsi="Cascadia Mono" w:cs="IntelOne Display AR Bold"/>
          <w:b/>
          <w:bCs/>
          <w:sz w:val="16"/>
          <w:szCs w:val="16"/>
          <w:highlight w:val="yellow"/>
        </w:rPr>
        <w:t xml:space="preserve">A. Yes, </w:t>
      </w:r>
      <w:proofErr w:type="spellStart"/>
      <w:proofErr w:type="gramStart"/>
      <w:r w:rsidRPr="00C46EB0">
        <w:rPr>
          <w:rFonts w:ascii="Cascadia Mono" w:hAnsi="Cascadia Mono" w:cs="IntelOne Display AR Bold"/>
          <w:b/>
          <w:bCs/>
          <w:sz w:val="16"/>
          <w:szCs w:val="16"/>
          <w:highlight w:val="yellow"/>
        </w:rPr>
        <w:t>shld</w:t>
      </w:r>
      <w:proofErr w:type="spellEnd"/>
      <w:r w:rsidRPr="00C46EB0">
        <w:rPr>
          <w:rFonts w:ascii="Cascadia Mono" w:hAnsi="Cascadia Mono" w:cs="IntelOne Display AR Bold"/>
          <w:b/>
          <w:bCs/>
          <w:sz w:val="16"/>
          <w:szCs w:val="16"/>
          <w:highlight w:val="yellow"/>
        </w:rPr>
        <w:t xml:space="preserve"> ,</w:t>
      </w:r>
      <w:proofErr w:type="gramEnd"/>
      <w:r w:rsidRPr="00C46EB0">
        <w:rPr>
          <w:rFonts w:ascii="Cascadia Mono" w:hAnsi="Cascadia Mono" w:cs="IntelOne Display AR Bold"/>
          <w:b/>
          <w:bCs/>
          <w:sz w:val="16"/>
          <w:szCs w:val="16"/>
          <w:highlight w:val="yellow"/>
        </w:rPr>
        <w:t xml:space="preserve"> </w:t>
      </w:r>
      <w:proofErr w:type="spellStart"/>
      <w:r w:rsidRPr="00C46EB0">
        <w:rPr>
          <w:rFonts w:ascii="Cascadia Mono" w:hAnsi="Cascadia Mono" w:cs="IntelOne Display AR Bold"/>
          <w:b/>
          <w:bCs/>
          <w:sz w:val="16"/>
          <w:szCs w:val="16"/>
          <w:highlight w:val="yellow"/>
        </w:rPr>
        <w:t>shrl</w:t>
      </w:r>
      <w:proofErr w:type="spellEnd"/>
      <w:r w:rsidRPr="00C46EB0">
        <w:rPr>
          <w:rFonts w:ascii="Cascadia Mono" w:hAnsi="Cascadia Mono" w:cs="IntelOne Display AR Bold"/>
          <w:b/>
          <w:bCs/>
          <w:sz w:val="16"/>
          <w:szCs w:val="16"/>
          <w:highlight w:val="yellow"/>
        </w:rPr>
        <w:t xml:space="preserve"> have opcode AC, </w:t>
      </w:r>
      <w:r w:rsidR="00C46EB0" w:rsidRPr="00C46EB0">
        <w:rPr>
          <w:rFonts w:ascii="Cascadia Mono" w:hAnsi="Cascadia Mono" w:cs="IntelOne Display AR Bold"/>
          <w:b/>
          <w:bCs/>
          <w:sz w:val="16"/>
          <w:szCs w:val="16"/>
          <w:highlight w:val="yellow"/>
        </w:rPr>
        <w:t>A4 in REX and REX2, while their EEVEX counterparts have a different opcode 2C and 24.</w:t>
      </w:r>
    </w:p>
    <w:p w14:paraId="6E060C65" w14:textId="77777777" w:rsidR="003706AE" w:rsidRDefault="003706AE" w:rsidP="00553DD8">
      <w:pPr>
        <w:spacing w:after="0"/>
        <w:rPr>
          <w:rFonts w:ascii="Cascadia Mono" w:hAnsi="Cascadia Mono" w:cs="IntelOne Display AR Bold"/>
          <w:b/>
          <w:bCs/>
          <w:sz w:val="16"/>
          <w:szCs w:val="16"/>
        </w:rPr>
      </w:pPr>
    </w:p>
    <w:p w14:paraId="3A0E2CB8" w14:textId="097D209C" w:rsidR="003706AE" w:rsidRDefault="003706AE" w:rsidP="00553DD8">
      <w:pPr>
        <w:spacing w:after="0"/>
        <w:rPr>
          <w:rFonts w:ascii="Cascadia Mono" w:hAnsi="Cascadia Mono" w:cs="IntelOne Display AR Bold"/>
          <w:b/>
          <w:bCs/>
          <w:sz w:val="16"/>
          <w:szCs w:val="16"/>
        </w:rPr>
      </w:pPr>
    </w:p>
    <w:p w14:paraId="18FCD5A1" w14:textId="0FC1288A" w:rsidR="00B6794E" w:rsidRDefault="00B6794E" w:rsidP="00B6794E">
      <w:pPr>
        <w:spacing w:after="0"/>
        <w:rPr>
          <w:rFonts w:ascii="Cascadia Mono" w:hAnsi="Cascadia Mono" w:cs="IntelOne Display AR Bold"/>
          <w:b/>
          <w:bCs/>
          <w:sz w:val="16"/>
          <w:szCs w:val="16"/>
        </w:rPr>
      </w:pPr>
      <w:hyperlink r:id="rId324" w:history="1">
        <w:r w:rsidRPr="00B6794E">
          <w:rPr>
            <w:rStyle w:val="Hyperlink"/>
            <w:rFonts w:ascii="Cascadia Mono" w:hAnsi="Cascadia Mono" w:cs="IntelOne Display AR Bold"/>
            <w:b/>
            <w:bCs/>
            <w:sz w:val="16"/>
            <w:szCs w:val="16"/>
          </w:rPr>
          <w:t>8357267</w:t>
        </w:r>
      </w:hyperlink>
      <w:r>
        <w:rPr>
          <w:rFonts w:ascii="Cascadia Mono" w:hAnsi="Cascadia Mono" w:cs="IntelOne Display AR Bold"/>
          <w:b/>
          <w:bCs/>
          <w:sz w:val="16"/>
          <w:szCs w:val="16"/>
        </w:rPr>
        <w:t xml:space="preserve">: </w:t>
      </w:r>
      <w:r w:rsidRPr="00B6794E">
        <w:rPr>
          <w:rFonts w:ascii="Cascadia Mono" w:hAnsi="Cascadia Mono" w:cs="IntelOne Display AR Bold"/>
          <w:b/>
          <w:bCs/>
          <w:sz w:val="16"/>
          <w:szCs w:val="16"/>
        </w:rPr>
        <w:t xml:space="preserve">ZGC: Handle APX EGPRs spilling in </w:t>
      </w:r>
      <w:proofErr w:type="spellStart"/>
      <w:r w:rsidRPr="00B6794E">
        <w:rPr>
          <w:rFonts w:ascii="Cascadia Mono" w:hAnsi="Cascadia Mono" w:cs="IntelOne Display AR Bold"/>
          <w:b/>
          <w:bCs/>
          <w:sz w:val="16"/>
          <w:szCs w:val="16"/>
        </w:rPr>
        <w:t>ZRuntimeCallSpill</w:t>
      </w:r>
      <w:proofErr w:type="spellEnd"/>
      <w:r w:rsidRPr="00B6794E">
        <w:rPr>
          <w:rFonts w:ascii="Cascadia Mono" w:hAnsi="Cascadia Mono" w:cs="IntelOne Display AR Bold"/>
          <w:b/>
          <w:bCs/>
          <w:sz w:val="16"/>
          <w:szCs w:val="16"/>
        </w:rPr>
        <w:t xml:space="preserve"> using PPX instructions</w:t>
      </w:r>
    </w:p>
    <w:p w14:paraId="3A3A0A19" w14:textId="77777777" w:rsidR="00B6794E" w:rsidRDefault="00B6794E" w:rsidP="00B6794E">
      <w:pPr>
        <w:spacing w:after="0"/>
        <w:rPr>
          <w:rFonts w:ascii="Cascadia Mono" w:hAnsi="Cascadia Mono" w:cs="IntelOne Display AR Bold"/>
          <w:b/>
          <w:bCs/>
          <w:sz w:val="16"/>
          <w:szCs w:val="16"/>
        </w:rPr>
      </w:pPr>
    </w:p>
    <w:p w14:paraId="6B3A4CA1" w14:textId="2C893F17" w:rsidR="00B6794E"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Just saving </w:t>
      </w:r>
      <w:proofErr w:type="gramStart"/>
      <w:r>
        <w:rPr>
          <w:rFonts w:ascii="Cascadia Mono" w:hAnsi="Cascadia Mono" w:cs="IntelOne Display AR Bold"/>
          <w:b/>
          <w:bCs/>
          <w:sz w:val="16"/>
          <w:szCs w:val="16"/>
        </w:rPr>
        <w:t>an</w:t>
      </w:r>
      <w:proofErr w:type="gramEnd"/>
      <w:r>
        <w:rPr>
          <w:rFonts w:ascii="Cascadia Mono" w:hAnsi="Cascadia Mono" w:cs="IntelOne Display AR Bold"/>
          <w:b/>
          <w:bCs/>
          <w:sz w:val="16"/>
          <w:szCs w:val="16"/>
        </w:rPr>
        <w:t xml:space="preserve"> restoration of legacy caller saved GPRs resulting in following crash in ZGC</w:t>
      </w:r>
    </w:p>
    <w:p w14:paraId="2479C646" w14:textId="30E12588" w:rsidR="003712A5" w:rsidRDefault="003712A5" w:rsidP="00B6794E">
      <w:pPr>
        <w:spacing w:after="0"/>
        <w:rPr>
          <w:rFonts w:ascii="Cascadia Mono" w:hAnsi="Cascadia Mono" w:cs="IntelOne Display AR Bold"/>
          <w:b/>
          <w:bCs/>
          <w:sz w:val="16"/>
          <w:szCs w:val="16"/>
        </w:rPr>
      </w:pPr>
      <w:r w:rsidRPr="003712A5">
        <w:rPr>
          <w:rFonts w:ascii="Cascadia Mono" w:hAnsi="Cascadia Mono" w:cs="IntelOne Display AR Bold"/>
          <w:b/>
          <w:bCs/>
          <w:noProof/>
          <w:sz w:val="16"/>
          <w:szCs w:val="16"/>
        </w:rPr>
        <w:drawing>
          <wp:inline distT="0" distB="0" distL="0" distR="0" wp14:anchorId="4869A92C" wp14:editId="4284C901">
            <wp:extent cx="5731510" cy="1329055"/>
            <wp:effectExtent l="0" t="0" r="2540" b="4445"/>
            <wp:docPr id="109310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1128" name=""/>
                    <pic:cNvPicPr/>
                  </pic:nvPicPr>
                  <pic:blipFill>
                    <a:blip r:embed="rId325"/>
                    <a:stretch>
                      <a:fillRect/>
                    </a:stretch>
                  </pic:blipFill>
                  <pic:spPr>
                    <a:xfrm>
                      <a:off x="0" y="0"/>
                      <a:ext cx="5731510" cy="1329055"/>
                    </a:xfrm>
                    <a:prstGeom prst="rect">
                      <a:avLst/>
                    </a:prstGeom>
                  </pic:spPr>
                </pic:pic>
              </a:graphicData>
            </a:graphic>
          </wp:inline>
        </w:drawing>
      </w:r>
    </w:p>
    <w:p w14:paraId="14804411" w14:textId="77777777" w:rsidR="003712A5" w:rsidRDefault="003712A5" w:rsidP="00B6794E">
      <w:pPr>
        <w:spacing w:after="0"/>
        <w:rPr>
          <w:rFonts w:ascii="Cascadia Mono" w:hAnsi="Cascadia Mono" w:cs="IntelOne Display AR Bold"/>
          <w:b/>
          <w:bCs/>
          <w:sz w:val="16"/>
          <w:szCs w:val="16"/>
        </w:rPr>
      </w:pPr>
    </w:p>
    <w:p w14:paraId="3DDB7256" w14:textId="00CEA1DB" w:rsidR="003712A5"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We are currently not touching 16 new EGPRs.</w:t>
      </w:r>
    </w:p>
    <w:p w14:paraId="5E85A888" w14:textId="77777777" w:rsidR="00CE7A7C" w:rsidRDefault="00CE7A7C" w:rsidP="00B6794E">
      <w:pPr>
        <w:spacing w:after="0"/>
        <w:rPr>
          <w:rFonts w:ascii="Cascadia Mono" w:hAnsi="Cascadia Mono" w:cs="IntelOne Display AR Bold"/>
          <w:b/>
          <w:bCs/>
          <w:sz w:val="16"/>
          <w:szCs w:val="16"/>
        </w:rPr>
      </w:pPr>
    </w:p>
    <w:p w14:paraId="25DD0045" w14:textId="7AF9D6EC" w:rsidR="00CE7A7C" w:rsidRPr="00B6794E" w:rsidRDefault="00CE7A7C" w:rsidP="00B6794E">
      <w:pPr>
        <w:spacing w:after="0"/>
        <w:rPr>
          <w:rFonts w:ascii="Cascadia Mono" w:hAnsi="Cascadia Mono" w:cs="IntelOne Display AR Bold"/>
          <w:b/>
          <w:bCs/>
          <w:sz w:val="16"/>
          <w:szCs w:val="16"/>
        </w:rPr>
      </w:pPr>
    </w:p>
    <w:p w14:paraId="736641A4" w14:textId="77777777" w:rsidR="003D3C99" w:rsidRDefault="003D3C99" w:rsidP="00553DD8">
      <w:pPr>
        <w:spacing w:after="0"/>
        <w:rPr>
          <w:rFonts w:ascii="Cascadia Mono" w:hAnsi="Cascadia Mono" w:cs="IntelOne Display AR Bold"/>
          <w:b/>
          <w:bCs/>
          <w:sz w:val="16"/>
          <w:szCs w:val="16"/>
        </w:rPr>
      </w:pPr>
    </w:p>
    <w:p w14:paraId="21907582" w14:textId="77777777" w:rsidR="003D3C99" w:rsidRDefault="003D3C99" w:rsidP="00553DD8">
      <w:pPr>
        <w:spacing w:after="0"/>
        <w:rPr>
          <w:rFonts w:ascii="Cascadia Mono" w:hAnsi="Cascadia Mono" w:cs="IntelOne Display AR Bold"/>
          <w:b/>
          <w:bCs/>
          <w:sz w:val="16"/>
          <w:szCs w:val="16"/>
        </w:rPr>
      </w:pPr>
    </w:p>
    <w:p w14:paraId="5863D448" w14:textId="77777777" w:rsidR="003706AE" w:rsidRDefault="003706AE" w:rsidP="00553DD8">
      <w:pPr>
        <w:spacing w:after="0"/>
        <w:rPr>
          <w:rFonts w:ascii="Cascadia Mono" w:hAnsi="Cascadia Mono" w:cs="IntelOne Display AR Bold"/>
          <w:b/>
          <w:bCs/>
          <w:sz w:val="16"/>
          <w:szCs w:val="16"/>
        </w:rPr>
      </w:pPr>
    </w:p>
    <w:p w14:paraId="3A007D66" w14:textId="77777777" w:rsidR="003706AE" w:rsidRDefault="003706AE" w:rsidP="00553DD8">
      <w:pPr>
        <w:spacing w:after="0"/>
        <w:rPr>
          <w:rFonts w:ascii="Cascadia Mono" w:hAnsi="Cascadia Mono" w:cs="IntelOne Display AR Bold"/>
          <w:b/>
          <w:bCs/>
          <w:sz w:val="16"/>
          <w:szCs w:val="16"/>
        </w:rPr>
      </w:pPr>
    </w:p>
    <w:p w14:paraId="477B4BC4" w14:textId="77777777" w:rsidR="003706AE" w:rsidRDefault="003706AE" w:rsidP="00553DD8">
      <w:pPr>
        <w:spacing w:after="0"/>
        <w:rPr>
          <w:rFonts w:ascii="Cascadia Mono" w:hAnsi="Cascadia Mono" w:cs="IntelOne Display AR Bold"/>
          <w:b/>
          <w:bCs/>
          <w:sz w:val="16"/>
          <w:szCs w:val="16"/>
        </w:rPr>
      </w:pPr>
    </w:p>
    <w:p w14:paraId="01930013" w14:textId="77777777" w:rsidR="00DC639E" w:rsidRDefault="00DC639E" w:rsidP="00553DD8">
      <w:pPr>
        <w:spacing w:after="0"/>
        <w:rPr>
          <w:rFonts w:ascii="Cascadia Mono" w:hAnsi="Cascadia Mono" w:cs="IntelOne Display AR Bold"/>
          <w:b/>
          <w:bCs/>
          <w:sz w:val="16"/>
          <w:szCs w:val="16"/>
        </w:rPr>
      </w:pPr>
    </w:p>
    <w:p w14:paraId="01B4F9C3" w14:textId="2191093B" w:rsidR="00DC639E" w:rsidRDefault="00DC639E"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Root </w:t>
      </w:r>
      <w:r w:rsidR="00904ED9">
        <w:rPr>
          <w:rFonts w:ascii="Cascadia Mono" w:hAnsi="Cascadia Mono" w:cs="IntelOne Display AR Bold"/>
          <w:b/>
          <w:bCs/>
          <w:sz w:val="16"/>
          <w:szCs w:val="16"/>
        </w:rPr>
        <w:t>cause: -</w:t>
      </w:r>
    </w:p>
    <w:p w14:paraId="72432103" w14:textId="77777777" w:rsidR="00DC639E" w:rsidRDefault="00DC639E" w:rsidP="00553DD8">
      <w:pPr>
        <w:spacing w:after="0"/>
        <w:rPr>
          <w:rFonts w:ascii="Cascadia Mono" w:hAnsi="Cascadia Mono" w:cs="IntelOne Display AR Bold"/>
          <w:b/>
          <w:bCs/>
          <w:sz w:val="16"/>
          <w:szCs w:val="16"/>
        </w:rPr>
      </w:pPr>
    </w:p>
    <w:p w14:paraId="5169D2A6" w14:textId="5A414CB0" w:rsidR="00DC639E" w:rsidRDefault="00B84F87" w:rsidP="00553DD8">
      <w:p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ZRuntimeCallSpill</w:t>
      </w:r>
      <w:proofErr w:type="spellEnd"/>
      <w:r w:rsidR="00DC639E">
        <w:rPr>
          <w:rFonts w:ascii="Cascadia Mono" w:hAnsi="Cascadia Mono" w:cs="IntelOne Display AR Bold"/>
          <w:b/>
          <w:bCs/>
          <w:sz w:val="16"/>
          <w:szCs w:val="16"/>
        </w:rPr>
        <w:t xml:space="preserve"> push</w:t>
      </w:r>
      <w:r>
        <w:rPr>
          <w:rFonts w:ascii="Cascadia Mono" w:hAnsi="Cascadia Mono" w:cs="IntelOne Display AR Bold"/>
          <w:b/>
          <w:bCs/>
          <w:sz w:val="16"/>
          <w:szCs w:val="16"/>
        </w:rPr>
        <w:t>es</w:t>
      </w:r>
      <w:r w:rsidR="00DC639E">
        <w:rPr>
          <w:rFonts w:ascii="Cascadia Mono" w:hAnsi="Cascadia Mono" w:cs="IntelOne Display AR Bold"/>
          <w:b/>
          <w:bCs/>
          <w:sz w:val="16"/>
          <w:szCs w:val="16"/>
        </w:rPr>
        <w:t xml:space="preserve"> </w:t>
      </w:r>
      <w:r w:rsidR="00904ED9">
        <w:rPr>
          <w:rFonts w:ascii="Cascadia Mono" w:hAnsi="Cascadia Mono" w:cs="IntelOne Display AR Bold"/>
          <w:b/>
          <w:bCs/>
          <w:sz w:val="16"/>
          <w:szCs w:val="16"/>
        </w:rPr>
        <w:t>are</w:t>
      </w:r>
      <w:r>
        <w:rPr>
          <w:rFonts w:ascii="Cascadia Mono" w:hAnsi="Cascadia Mono" w:cs="IntelOne Display AR Bold"/>
          <w:b/>
          <w:bCs/>
          <w:sz w:val="16"/>
          <w:szCs w:val="16"/>
        </w:rPr>
        <w:t xml:space="preserve"> agnostic to live </w:t>
      </w:r>
      <w:r w:rsidR="00352D7C">
        <w:rPr>
          <w:rFonts w:ascii="Cascadia Mono" w:hAnsi="Cascadia Mono" w:cs="IntelOne Display AR Bold"/>
          <w:b/>
          <w:bCs/>
          <w:sz w:val="16"/>
          <w:szCs w:val="16"/>
        </w:rPr>
        <w:t>register</w:t>
      </w:r>
      <w:r>
        <w:rPr>
          <w:rFonts w:ascii="Cascadia Mono" w:hAnsi="Cascadia Mono" w:cs="IntelOne Display AR Bold"/>
          <w:b/>
          <w:bCs/>
          <w:sz w:val="16"/>
          <w:szCs w:val="16"/>
        </w:rPr>
        <w:t xml:space="preserve"> and </w:t>
      </w:r>
      <w:r w:rsidR="00904ED9">
        <w:rPr>
          <w:rFonts w:ascii="Cascadia Mono" w:hAnsi="Cascadia Mono" w:cs="IntelOne Display AR Bold"/>
          <w:b/>
          <w:bCs/>
          <w:sz w:val="16"/>
          <w:szCs w:val="16"/>
        </w:rPr>
        <w:t>push</w:t>
      </w:r>
      <w:r>
        <w:rPr>
          <w:rFonts w:ascii="Cascadia Mono" w:hAnsi="Cascadia Mono" w:cs="IntelOne Display AR Bold"/>
          <w:b/>
          <w:bCs/>
          <w:sz w:val="16"/>
          <w:szCs w:val="16"/>
        </w:rPr>
        <w:t xml:space="preserve"> all </w:t>
      </w:r>
      <w:r w:rsidR="00DC639E">
        <w:rPr>
          <w:rFonts w:ascii="Cascadia Mono" w:hAnsi="Cascadia Mono" w:cs="IntelOne Display AR Bold"/>
          <w:b/>
          <w:bCs/>
          <w:sz w:val="16"/>
          <w:szCs w:val="16"/>
        </w:rPr>
        <w:t xml:space="preserve">the </w:t>
      </w:r>
      <w:r>
        <w:rPr>
          <w:rFonts w:ascii="Cascadia Mono" w:hAnsi="Cascadia Mono" w:cs="IntelOne Display AR Bold"/>
          <w:b/>
          <w:bCs/>
          <w:sz w:val="16"/>
          <w:szCs w:val="16"/>
        </w:rPr>
        <w:t>caller-saved</w:t>
      </w:r>
      <w:r w:rsidR="00DC639E">
        <w:rPr>
          <w:rFonts w:ascii="Cascadia Mono" w:hAnsi="Cascadia Mono" w:cs="IntelOne Display AR Bold"/>
          <w:b/>
          <w:bCs/>
          <w:sz w:val="16"/>
          <w:szCs w:val="16"/>
        </w:rPr>
        <w:t xml:space="preserve"> registers on </w:t>
      </w:r>
      <w:r>
        <w:rPr>
          <w:rFonts w:ascii="Cascadia Mono" w:hAnsi="Cascadia Mono" w:cs="IntelOne Display AR Bold"/>
          <w:b/>
          <w:bCs/>
          <w:sz w:val="16"/>
          <w:szCs w:val="16"/>
        </w:rPr>
        <w:t xml:space="preserve">the </w:t>
      </w:r>
      <w:r w:rsidR="00DC639E">
        <w:rPr>
          <w:rFonts w:ascii="Cascadia Mono" w:hAnsi="Cascadia Mono" w:cs="IntelOne Display AR Bold"/>
          <w:b/>
          <w:bCs/>
          <w:sz w:val="16"/>
          <w:szCs w:val="16"/>
        </w:rPr>
        <w:t>stack</w:t>
      </w:r>
      <w:r w:rsidR="00352D7C">
        <w:rPr>
          <w:rFonts w:ascii="Cascadia Mono" w:hAnsi="Cascadia Mono" w:cs="IntelOne Display AR Bold"/>
          <w:b/>
          <w:bCs/>
          <w:sz w:val="16"/>
          <w:szCs w:val="16"/>
        </w:rPr>
        <w:t xml:space="preserve">, it then moves the </w:t>
      </w:r>
      <w:proofErr w:type="spellStart"/>
      <w:r w:rsidR="00352D7C">
        <w:rPr>
          <w:rFonts w:ascii="Cascadia Mono" w:hAnsi="Cascadia Mono" w:cs="IntelOne Display AR Bold"/>
          <w:b/>
          <w:bCs/>
          <w:sz w:val="16"/>
          <w:szCs w:val="16"/>
        </w:rPr>
        <w:t>src</w:t>
      </w:r>
      <w:proofErr w:type="spellEnd"/>
      <w:r w:rsidR="00352D7C">
        <w:rPr>
          <w:rFonts w:ascii="Cascadia Mono" w:hAnsi="Cascadia Mono" w:cs="IntelOne Display AR Bold"/>
          <w:b/>
          <w:bCs/>
          <w:sz w:val="16"/>
          <w:szCs w:val="16"/>
        </w:rPr>
        <w:t xml:space="preserve"> value</w:t>
      </w:r>
      <w:r w:rsidR="00687832">
        <w:rPr>
          <w:rFonts w:ascii="Cascadia Mono" w:hAnsi="Cascadia Mono" w:cs="IntelOne Display AR Bold"/>
          <w:b/>
          <w:bCs/>
          <w:sz w:val="16"/>
          <w:szCs w:val="16"/>
        </w:rPr>
        <w:t xml:space="preserve"> </w:t>
      </w:r>
      <w:r w:rsidR="00352D7C">
        <w:rPr>
          <w:rFonts w:ascii="Cascadia Mono" w:hAnsi="Cascadia Mono" w:cs="IntelOne Display AR Bold"/>
          <w:b/>
          <w:bCs/>
          <w:sz w:val="16"/>
          <w:szCs w:val="16"/>
        </w:rPr>
        <w:t xml:space="preserve">to </w:t>
      </w:r>
      <w:proofErr w:type="spellStart"/>
      <w:r w:rsidR="00352D7C">
        <w:rPr>
          <w:rFonts w:ascii="Cascadia Mono" w:hAnsi="Cascadia Mono" w:cs="IntelOne Display AR Bold"/>
          <w:b/>
          <w:bCs/>
          <w:sz w:val="16"/>
          <w:szCs w:val="16"/>
        </w:rPr>
        <w:t>c</w:t>
      </w:r>
      <w:r w:rsidR="00687832">
        <w:rPr>
          <w:rFonts w:ascii="Cascadia Mono" w:hAnsi="Cascadia Mono" w:cs="IntelOne Display AR Bold"/>
          <w:b/>
          <w:bCs/>
          <w:sz w:val="16"/>
          <w:szCs w:val="16"/>
        </w:rPr>
        <w:t>arg</w:t>
      </w:r>
      <w:proofErr w:type="spellEnd"/>
      <w:r w:rsidR="00687832">
        <w:rPr>
          <w:rFonts w:ascii="Cascadia Mono" w:hAnsi="Cascadia Mono" w:cs="IntelOne Display AR Bold"/>
          <w:b/>
          <w:bCs/>
          <w:sz w:val="16"/>
          <w:szCs w:val="16"/>
        </w:rPr>
        <w:t xml:space="preserve">, thus any modification to </w:t>
      </w:r>
      <w:proofErr w:type="spellStart"/>
      <w:r w:rsidR="00687832">
        <w:rPr>
          <w:rFonts w:ascii="Cascadia Mono" w:hAnsi="Cascadia Mono" w:cs="IntelOne Display AR Bold"/>
          <w:b/>
          <w:bCs/>
          <w:sz w:val="16"/>
          <w:szCs w:val="16"/>
        </w:rPr>
        <w:t>src</w:t>
      </w:r>
      <w:proofErr w:type="spellEnd"/>
      <w:r w:rsidR="00687832">
        <w:rPr>
          <w:rFonts w:ascii="Cascadia Mono" w:hAnsi="Cascadia Mono" w:cs="IntelOne Display AR Bold"/>
          <w:b/>
          <w:bCs/>
          <w:sz w:val="16"/>
          <w:szCs w:val="16"/>
        </w:rPr>
        <w:t xml:space="preserve"> will pollute the </w:t>
      </w:r>
      <w:r w:rsidR="000C11E8">
        <w:rPr>
          <w:rFonts w:ascii="Cascadia Mono" w:hAnsi="Cascadia Mono" w:cs="IntelOne Display AR Bold"/>
          <w:b/>
          <w:bCs/>
          <w:sz w:val="16"/>
          <w:szCs w:val="16"/>
        </w:rPr>
        <w:t xml:space="preserve">input argument of barrier which is why in some case </w:t>
      </w:r>
      <w:proofErr w:type="spellStart"/>
      <w:r w:rsidR="000C11E8">
        <w:rPr>
          <w:rFonts w:ascii="Cascadia Mono" w:hAnsi="Cascadia Mono" w:cs="IntelOne Display AR Bold"/>
          <w:b/>
          <w:bCs/>
          <w:sz w:val="16"/>
          <w:szCs w:val="16"/>
        </w:rPr>
        <w:t>zPoint</w:t>
      </w:r>
      <w:proofErr w:type="spellEnd"/>
      <w:r w:rsidR="000C11E8">
        <w:rPr>
          <w:rFonts w:ascii="Cascadia Mono" w:hAnsi="Cascadia Mono" w:cs="IntelOne Display AR Bold"/>
          <w:b/>
          <w:bCs/>
          <w:sz w:val="16"/>
          <w:szCs w:val="16"/>
        </w:rPr>
        <w:t xml:space="preserve"> value is not a valid </w:t>
      </w:r>
      <w:proofErr w:type="spellStart"/>
      <w:r w:rsidR="000C11E8">
        <w:rPr>
          <w:rFonts w:ascii="Cascadia Mono" w:hAnsi="Cascadia Mono" w:cs="IntelOne Display AR Bold"/>
          <w:b/>
          <w:bCs/>
          <w:sz w:val="16"/>
          <w:szCs w:val="16"/>
        </w:rPr>
        <w:t>oop</w:t>
      </w:r>
      <w:proofErr w:type="spellEnd"/>
      <w:r w:rsidR="000C11E8">
        <w:rPr>
          <w:rFonts w:ascii="Cascadia Mono" w:hAnsi="Cascadia Mono" w:cs="IntelOne Display AR Bold"/>
          <w:b/>
          <w:bCs/>
          <w:sz w:val="16"/>
          <w:szCs w:val="16"/>
        </w:rPr>
        <w:t xml:space="preserve"> refence.</w:t>
      </w:r>
    </w:p>
    <w:p w14:paraId="6ACA2B40" w14:textId="2AACA516" w:rsidR="00BE6A01" w:rsidRDefault="00BE6A01" w:rsidP="00553DD8">
      <w:pPr>
        <w:spacing w:after="0"/>
        <w:rPr>
          <w:rFonts w:ascii="Cascadia Mono" w:hAnsi="Cascadia Mono" w:cs="IntelOne Display AR Bold"/>
          <w:b/>
          <w:bCs/>
          <w:sz w:val="16"/>
          <w:szCs w:val="16"/>
        </w:rPr>
      </w:pPr>
    </w:p>
    <w:p w14:paraId="57D75D60" w14:textId="70269EA6" w:rsidR="003706AE" w:rsidRDefault="008C1676" w:rsidP="00553DD8">
      <w:pPr>
        <w:spacing w:after="0"/>
        <w:rPr>
          <w:rFonts w:ascii="Cascadia Mono" w:hAnsi="Cascadia Mono" w:cs="IntelOne Display AR Bold"/>
          <w:b/>
          <w:bCs/>
          <w:sz w:val="16"/>
          <w:szCs w:val="16"/>
        </w:rPr>
      </w:pPr>
      <w:r w:rsidRPr="008C1676">
        <w:rPr>
          <w:rFonts w:ascii="Cascadia Mono" w:hAnsi="Cascadia Mono" w:cs="IntelOne Display AR Bold"/>
          <w:b/>
          <w:bCs/>
          <w:noProof/>
          <w:sz w:val="16"/>
          <w:szCs w:val="16"/>
        </w:rPr>
        <w:drawing>
          <wp:inline distT="0" distB="0" distL="0" distR="0" wp14:anchorId="14A13EA4" wp14:editId="301DF0EB">
            <wp:extent cx="5731510" cy="746760"/>
            <wp:effectExtent l="0" t="0" r="2540" b="0"/>
            <wp:docPr id="161501436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4369" name="Picture 1" descr="A computer screen shot of a computer code&#10;&#10;AI-generated content may be incorrect."/>
                    <pic:cNvPicPr/>
                  </pic:nvPicPr>
                  <pic:blipFill>
                    <a:blip r:embed="rId326"/>
                    <a:stretch>
                      <a:fillRect/>
                    </a:stretch>
                  </pic:blipFill>
                  <pic:spPr>
                    <a:xfrm>
                      <a:off x="0" y="0"/>
                      <a:ext cx="5731510" cy="746760"/>
                    </a:xfrm>
                    <a:prstGeom prst="rect">
                      <a:avLst/>
                    </a:prstGeom>
                  </pic:spPr>
                </pic:pic>
              </a:graphicData>
            </a:graphic>
          </wp:inline>
        </w:drawing>
      </w:r>
    </w:p>
    <w:p w14:paraId="5BDDF652" w14:textId="77777777" w:rsidR="003706AE" w:rsidRDefault="003706AE" w:rsidP="00553DD8">
      <w:pPr>
        <w:spacing w:after="0"/>
        <w:rPr>
          <w:rFonts w:ascii="Cascadia Mono" w:hAnsi="Cascadia Mono" w:cs="IntelOne Display AR Bold"/>
          <w:b/>
          <w:bCs/>
          <w:sz w:val="16"/>
          <w:szCs w:val="16"/>
        </w:rPr>
      </w:pPr>
    </w:p>
    <w:p w14:paraId="3A7936D9" w14:textId="77777777" w:rsidR="003706AE" w:rsidRDefault="003706AE" w:rsidP="00553DD8">
      <w:pPr>
        <w:spacing w:after="0"/>
        <w:rPr>
          <w:rFonts w:ascii="Cascadia Mono" w:hAnsi="Cascadia Mono" w:cs="IntelOne Display AR Bold"/>
          <w:b/>
          <w:bCs/>
          <w:sz w:val="16"/>
          <w:szCs w:val="16"/>
        </w:rPr>
      </w:pPr>
    </w:p>
    <w:p w14:paraId="128F28E4" w14:textId="768511F6" w:rsidR="00A432A9" w:rsidRDefault="00A432A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Root cause</w:t>
      </w:r>
      <w:r w:rsidR="0064399B">
        <w:rPr>
          <w:rFonts w:ascii="Cascadia Mono" w:hAnsi="Cascadia Mono" w:cs="IntelOne Display AR Bold"/>
          <w:b/>
          <w:bCs/>
          <w:sz w:val="16"/>
          <w:szCs w:val="16"/>
        </w:rPr>
        <w:t xml:space="preserve"> of failing </w:t>
      </w:r>
      <w:r w:rsidR="00156AC7" w:rsidRPr="00156AC7">
        <w:rPr>
          <w:rFonts w:ascii="Cascadia Mono" w:hAnsi="Cascadia Mono" w:cs="IntelOne Display AR Bold"/>
          <w:b/>
          <w:bCs/>
          <w:sz w:val="16"/>
          <w:szCs w:val="16"/>
        </w:rPr>
        <w:t>AndnTestI.java</w:t>
      </w:r>
    </w:p>
    <w:p w14:paraId="34973333" w14:textId="77777777" w:rsidR="0064399B" w:rsidRDefault="0064399B" w:rsidP="00553DD8">
      <w:pPr>
        <w:spacing w:after="0"/>
        <w:rPr>
          <w:rFonts w:ascii="Cascadia Mono" w:hAnsi="Cascadia Mono" w:cs="IntelOne Display AR Bold"/>
          <w:b/>
          <w:bCs/>
          <w:sz w:val="16"/>
          <w:szCs w:val="16"/>
        </w:rPr>
      </w:pPr>
    </w:p>
    <w:p w14:paraId="65BB4440" w14:textId="58BEE63B" w:rsidR="0064399B" w:rsidRDefault="0064399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Non-AP</w:t>
      </w:r>
      <w:r w:rsidR="000B16DA">
        <w:rPr>
          <w:rFonts w:ascii="Cascadia Mono" w:hAnsi="Cascadia Mono" w:cs="IntelOne Display AR Bold"/>
          <w:b/>
          <w:bCs/>
          <w:sz w:val="16"/>
          <w:szCs w:val="16"/>
        </w:rPr>
        <w:t>X</w:t>
      </w:r>
    </w:p>
    <w:p w14:paraId="4A8DC338" w14:textId="469F705E" w:rsidR="003706AE" w:rsidRDefault="000B16DA" w:rsidP="007A5199">
      <w:pPr>
        <w:spacing w:after="0"/>
        <w:ind w:firstLine="72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68590" behindDoc="0" locked="0" layoutInCell="1" allowOverlap="1" wp14:anchorId="6DA6A1EF" wp14:editId="4E3769F7">
                <wp:simplePos x="0" y="0"/>
                <wp:positionH relativeFrom="column">
                  <wp:posOffset>671856</wp:posOffset>
                </wp:positionH>
                <wp:positionV relativeFrom="paragraph">
                  <wp:posOffset>1266016</wp:posOffset>
                </wp:positionV>
                <wp:extent cx="758160" cy="23400"/>
                <wp:effectExtent l="38100" t="38100" r="42545" b="53340"/>
                <wp:wrapNone/>
                <wp:docPr id="1301488312" name="Ink 2"/>
                <wp:cNvGraphicFramePr/>
                <a:graphic xmlns:a="http://schemas.openxmlformats.org/drawingml/2006/main">
                  <a:graphicData uri="http://schemas.microsoft.com/office/word/2010/wordprocessingInk">
                    <w14:contentPart bwMode="auto" r:id="rId327">
                      <w14:nvContentPartPr>
                        <w14:cNvContentPartPr/>
                      </w14:nvContentPartPr>
                      <w14:xfrm>
                        <a:off x="0" y="0"/>
                        <a:ext cx="758160" cy="23400"/>
                      </w14:xfrm>
                    </w14:contentPart>
                  </a:graphicData>
                </a:graphic>
              </wp:anchor>
            </w:drawing>
          </mc:Choice>
          <mc:Fallback>
            <w:pict>
              <v:shape w14:anchorId="3C26AD87" id="Ink 2" o:spid="_x0000_s1026" type="#_x0000_t75" style="position:absolute;margin-left:52.4pt;margin-top:99.2pt;width:60.7pt;height:2.85pt;z-index:2516685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">
                <v:imagedata r:id="rId328" o:title=""/>
              </v:shape>
            </w:pict>
          </mc:Fallback>
        </mc:AlternateContent>
      </w:r>
      <w:r w:rsidR="007553D4" w:rsidRPr="007553D4">
        <w:rPr>
          <w:rFonts w:ascii="Cascadia Mono" w:hAnsi="Cascadia Mono" w:cs="IntelOne Display AR Bold"/>
          <w:b/>
          <w:bCs/>
          <w:noProof/>
          <w:sz w:val="16"/>
          <w:szCs w:val="16"/>
        </w:rPr>
        <w:drawing>
          <wp:inline distT="0" distB="0" distL="0" distR="0" wp14:anchorId="0F4786D3" wp14:editId="5D97FB75">
            <wp:extent cx="5731510" cy="1758950"/>
            <wp:effectExtent l="0" t="0" r="2540" b="0"/>
            <wp:docPr id="16364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1150" name=""/>
                    <pic:cNvPicPr/>
                  </pic:nvPicPr>
                  <pic:blipFill>
                    <a:blip r:embed="rId329"/>
                    <a:stretch>
                      <a:fillRect/>
                    </a:stretch>
                  </pic:blipFill>
                  <pic:spPr>
                    <a:xfrm>
                      <a:off x="0" y="0"/>
                      <a:ext cx="5731510" cy="1758950"/>
                    </a:xfrm>
                    <a:prstGeom prst="rect">
                      <a:avLst/>
                    </a:prstGeom>
                  </pic:spPr>
                </pic:pic>
              </a:graphicData>
            </a:graphic>
          </wp:inline>
        </w:drawing>
      </w:r>
    </w:p>
    <w:p w14:paraId="3C62CE6B" w14:textId="77777777" w:rsidR="00313654" w:rsidRDefault="00313654" w:rsidP="007A5199">
      <w:pPr>
        <w:spacing w:after="0"/>
        <w:ind w:firstLine="720"/>
        <w:rPr>
          <w:rFonts w:ascii="Cascadia Mono" w:hAnsi="Cascadia Mono" w:cs="IntelOne Display AR Bold"/>
          <w:b/>
          <w:bCs/>
          <w:sz w:val="16"/>
          <w:szCs w:val="16"/>
        </w:rPr>
      </w:pPr>
    </w:p>
    <w:p w14:paraId="4CFE42BA" w14:textId="32B2ED1B" w:rsidR="00313654" w:rsidRDefault="00313654" w:rsidP="007A5199">
      <w:pPr>
        <w:spacing w:after="0"/>
        <w:ind w:firstLine="720"/>
        <w:rPr>
          <w:rFonts w:ascii="Cascadia Mono" w:hAnsi="Cascadia Mono" w:cs="IntelOne Display AR Bold"/>
          <w:b/>
          <w:bCs/>
          <w:sz w:val="16"/>
          <w:szCs w:val="16"/>
        </w:rPr>
      </w:pPr>
      <w:r w:rsidRPr="00313654">
        <w:rPr>
          <w:rFonts w:ascii="Cascadia Mono" w:hAnsi="Cascadia Mono" w:cs="IntelOne Display AR Bold"/>
          <w:b/>
          <w:bCs/>
          <w:noProof/>
          <w:sz w:val="16"/>
          <w:szCs w:val="16"/>
        </w:rPr>
        <w:drawing>
          <wp:inline distT="0" distB="0" distL="0" distR="0" wp14:anchorId="153EFCB4" wp14:editId="2C20D11E">
            <wp:extent cx="5731510" cy="1666240"/>
            <wp:effectExtent l="0" t="0" r="2540" b="0"/>
            <wp:docPr id="1526846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46607" name="Picture 1" descr="A screenshot of a computer&#10;&#10;AI-generated content may be incorrect."/>
                    <pic:cNvPicPr/>
                  </pic:nvPicPr>
                  <pic:blipFill>
                    <a:blip r:embed="rId330"/>
                    <a:stretch>
                      <a:fillRect/>
                    </a:stretch>
                  </pic:blipFill>
                  <pic:spPr>
                    <a:xfrm>
                      <a:off x="0" y="0"/>
                      <a:ext cx="5731510" cy="1666240"/>
                    </a:xfrm>
                    <a:prstGeom prst="rect">
                      <a:avLst/>
                    </a:prstGeom>
                  </pic:spPr>
                </pic:pic>
              </a:graphicData>
            </a:graphic>
          </wp:inline>
        </w:drawing>
      </w:r>
    </w:p>
    <w:p w14:paraId="4453F530" w14:textId="77777777" w:rsidR="0064399B" w:rsidRDefault="0064399B" w:rsidP="00553DD8">
      <w:pPr>
        <w:spacing w:after="0"/>
        <w:rPr>
          <w:rFonts w:ascii="Cascadia Mono" w:hAnsi="Cascadia Mono" w:cs="IntelOne Display AR Bold"/>
          <w:b/>
          <w:bCs/>
          <w:sz w:val="16"/>
          <w:szCs w:val="16"/>
        </w:rPr>
      </w:pPr>
    </w:p>
    <w:p w14:paraId="71412635" w14:textId="06E90BD1" w:rsidR="000B16DA" w:rsidRDefault="000B16DA"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APX</w:t>
      </w:r>
    </w:p>
    <w:p w14:paraId="5507D168" w14:textId="00799C32" w:rsidR="0064399B" w:rsidRDefault="000B16DA" w:rsidP="00553DD8">
      <w:pPr>
        <w:spacing w:after="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70638" behindDoc="0" locked="0" layoutInCell="1" allowOverlap="1" wp14:anchorId="5469D2C7" wp14:editId="57E22D32">
                <wp:simplePos x="0" y="0"/>
                <wp:positionH relativeFrom="column">
                  <wp:posOffset>163449</wp:posOffset>
                </wp:positionH>
                <wp:positionV relativeFrom="paragraph">
                  <wp:posOffset>1351980</wp:posOffset>
                </wp:positionV>
                <wp:extent cx="660960" cy="43200"/>
                <wp:effectExtent l="38100" t="38100" r="44450" b="52070"/>
                <wp:wrapNone/>
                <wp:docPr id="289000609" name="Ink 4"/>
                <wp:cNvGraphicFramePr/>
                <a:graphic xmlns:a="http://schemas.openxmlformats.org/drawingml/2006/main">
                  <a:graphicData uri="http://schemas.microsoft.com/office/word/2010/wordprocessingInk">
                    <w14:contentPart bwMode="auto" r:id="rId331">
                      <w14:nvContentPartPr>
                        <w14:cNvContentPartPr/>
                      </w14:nvContentPartPr>
                      <w14:xfrm>
                        <a:off x="0" y="0"/>
                        <a:ext cx="660960" cy="43200"/>
                      </w14:xfrm>
                    </w14:contentPart>
                  </a:graphicData>
                </a:graphic>
              </wp:anchor>
            </w:drawing>
          </mc:Choice>
          <mc:Fallback>
            <w:pict>
              <v:shape w14:anchorId="57AF4D0C" id="Ink 4" o:spid="_x0000_s1026" type="#_x0000_t75" style="position:absolute;margin-left:12.35pt;margin-top:105.95pt;width:53.05pt;height:4.35pt;z-index:2516706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">
                <v:imagedata r:id="rId332" o:title=""/>
              </v:shape>
            </w:pict>
          </mc:Fallback>
        </mc:AlternateContent>
      </w:r>
      <w:r>
        <w:rPr>
          <w:rFonts w:ascii="Cascadia Mono" w:hAnsi="Cascadia Mono" w:cs="IntelOne Display AR Bold"/>
          <w:b/>
          <w:bCs/>
          <w:noProof/>
          <w:sz w:val="16"/>
          <w:szCs w:val="16"/>
        </w:rPr>
        <mc:AlternateContent>
          <mc:Choice Requires="wpi">
            <w:drawing>
              <wp:anchor distT="0" distB="0" distL="114300" distR="114300" simplePos="0" relativeHeight="251669614" behindDoc="0" locked="0" layoutInCell="1" allowOverlap="1" wp14:anchorId="6DAA9090" wp14:editId="4B406FE7">
                <wp:simplePos x="0" y="0"/>
                <wp:positionH relativeFrom="column">
                  <wp:posOffset>171009</wp:posOffset>
                </wp:positionH>
                <wp:positionV relativeFrom="paragraph">
                  <wp:posOffset>1269900</wp:posOffset>
                </wp:positionV>
                <wp:extent cx="468360" cy="20520"/>
                <wp:effectExtent l="38100" t="38100" r="46355" b="36830"/>
                <wp:wrapNone/>
                <wp:docPr id="818728606" name="Ink 3"/>
                <wp:cNvGraphicFramePr/>
                <a:graphic xmlns:a="http://schemas.openxmlformats.org/drawingml/2006/main">
                  <a:graphicData uri="http://schemas.microsoft.com/office/word/2010/wordprocessingInk">
                    <w14:contentPart bwMode="auto" r:id="rId333">
                      <w14:nvContentPartPr>
                        <w14:cNvContentPartPr/>
                      </w14:nvContentPartPr>
                      <w14:xfrm>
                        <a:off x="0" y="0"/>
                        <a:ext cx="468360" cy="20520"/>
                      </w14:xfrm>
                    </w14:contentPart>
                  </a:graphicData>
                </a:graphic>
              </wp:anchor>
            </w:drawing>
          </mc:Choice>
          <mc:Fallback>
            <w:pict>
              <v:shape w14:anchorId="405C164A" id="Ink 3" o:spid="_x0000_s1026" type="#_x0000_t75" style="position:absolute;margin-left:12.95pt;margin-top:99.5pt;width:37.9pt;height:2.6pt;z-index:2516696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">
                <v:imagedata r:id="rId334" o:title=""/>
              </v:shape>
            </w:pict>
          </mc:Fallback>
        </mc:AlternateContent>
      </w:r>
      <w:r w:rsidR="0064399B" w:rsidRPr="0064399B">
        <w:rPr>
          <w:rFonts w:ascii="Cascadia Mono" w:hAnsi="Cascadia Mono" w:cs="IntelOne Display AR Bold"/>
          <w:b/>
          <w:bCs/>
          <w:noProof/>
          <w:sz w:val="16"/>
          <w:szCs w:val="16"/>
        </w:rPr>
        <w:drawing>
          <wp:inline distT="0" distB="0" distL="0" distR="0" wp14:anchorId="657FAA64" wp14:editId="7C3505CC">
            <wp:extent cx="5731510" cy="1473835"/>
            <wp:effectExtent l="0" t="0" r="2540" b="0"/>
            <wp:docPr id="164868353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3536" name="Picture 1" descr="A close-up of a computer screen&#10;&#10;AI-generated content may be incorrect."/>
                    <pic:cNvPicPr/>
                  </pic:nvPicPr>
                  <pic:blipFill>
                    <a:blip r:embed="rId335"/>
                    <a:stretch>
                      <a:fillRect/>
                    </a:stretch>
                  </pic:blipFill>
                  <pic:spPr>
                    <a:xfrm>
                      <a:off x="0" y="0"/>
                      <a:ext cx="5731510" cy="1473835"/>
                    </a:xfrm>
                    <a:prstGeom prst="rect">
                      <a:avLst/>
                    </a:prstGeom>
                  </pic:spPr>
                </pic:pic>
              </a:graphicData>
            </a:graphic>
          </wp:inline>
        </w:drawing>
      </w:r>
    </w:p>
    <w:p w14:paraId="4D8125B2" w14:textId="77777777" w:rsidR="00814168" w:rsidRDefault="00814168" w:rsidP="00553DD8">
      <w:pPr>
        <w:spacing w:after="0"/>
        <w:rPr>
          <w:rFonts w:ascii="Cascadia Mono" w:hAnsi="Cascadia Mono" w:cs="IntelOne Display AR Bold"/>
          <w:b/>
          <w:bCs/>
          <w:sz w:val="16"/>
          <w:szCs w:val="16"/>
        </w:rPr>
      </w:pPr>
    </w:p>
    <w:p w14:paraId="27A6188A" w14:textId="77777777" w:rsidR="00814168" w:rsidRDefault="00814168" w:rsidP="00553DD8">
      <w:pPr>
        <w:spacing w:after="0"/>
        <w:rPr>
          <w:rFonts w:ascii="Cascadia Mono" w:hAnsi="Cascadia Mono" w:cs="IntelOne Display AR Bold"/>
          <w:b/>
          <w:bCs/>
          <w:sz w:val="16"/>
          <w:szCs w:val="16"/>
        </w:rPr>
      </w:pPr>
    </w:p>
    <w:p w14:paraId="5218BB06" w14:textId="77777777" w:rsidR="00313654" w:rsidRDefault="00313654" w:rsidP="00553DD8">
      <w:pPr>
        <w:spacing w:after="0"/>
        <w:rPr>
          <w:rFonts w:ascii="Cascadia Mono" w:hAnsi="Cascadia Mono" w:cs="IntelOne Display AR Bold"/>
          <w:b/>
          <w:bCs/>
          <w:sz w:val="16"/>
          <w:szCs w:val="16"/>
        </w:rPr>
      </w:pPr>
    </w:p>
    <w:p w14:paraId="34628E60" w14:textId="4E9FCF57" w:rsidR="00313654" w:rsidRDefault="00814168" w:rsidP="00553DD8">
      <w:pPr>
        <w:spacing w:after="0"/>
        <w:rPr>
          <w:rFonts w:ascii="Cascadia Mono" w:hAnsi="Cascadia Mono" w:cs="IntelOne Display AR Bold"/>
          <w:b/>
          <w:bCs/>
          <w:sz w:val="16"/>
          <w:szCs w:val="16"/>
        </w:rPr>
      </w:pPr>
      <w:r w:rsidRPr="00814168">
        <w:rPr>
          <w:rFonts w:ascii="Cascadia Mono" w:hAnsi="Cascadia Mono" w:cs="IntelOne Display AR Bold"/>
          <w:b/>
          <w:bCs/>
          <w:noProof/>
          <w:sz w:val="16"/>
          <w:szCs w:val="16"/>
        </w:rPr>
        <w:lastRenderedPageBreak/>
        <w:drawing>
          <wp:inline distT="0" distB="0" distL="0" distR="0" wp14:anchorId="63E21F49" wp14:editId="265B66BA">
            <wp:extent cx="5731510" cy="1482725"/>
            <wp:effectExtent l="0" t="0" r="2540" b="3175"/>
            <wp:docPr id="191861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331" name="Picture 1"/>
                    <pic:cNvPicPr/>
                  </pic:nvPicPr>
                  <pic:blipFill>
                    <a:blip r:embed="rId336"/>
                    <a:stretch>
                      <a:fillRect/>
                    </a:stretch>
                  </pic:blipFill>
                  <pic:spPr>
                    <a:xfrm>
                      <a:off x="0" y="0"/>
                      <a:ext cx="5731510" cy="1482725"/>
                    </a:xfrm>
                    <a:prstGeom prst="rect">
                      <a:avLst/>
                    </a:prstGeom>
                  </pic:spPr>
                </pic:pic>
              </a:graphicData>
            </a:graphic>
          </wp:inline>
        </w:drawing>
      </w:r>
    </w:p>
    <w:p w14:paraId="4C69E70C" w14:textId="77777777" w:rsidR="00C907F9" w:rsidRDefault="00C907F9" w:rsidP="00553DD8">
      <w:pPr>
        <w:spacing w:after="0"/>
        <w:rPr>
          <w:rFonts w:ascii="Cascadia Mono" w:hAnsi="Cascadia Mono" w:cs="IntelOne Display AR Bold"/>
          <w:b/>
          <w:bCs/>
          <w:sz w:val="16"/>
          <w:szCs w:val="16"/>
        </w:rPr>
      </w:pPr>
    </w:p>
    <w:p w14:paraId="234EE81E" w14:textId="77777777" w:rsidR="00C907F9" w:rsidRDefault="00C907F9" w:rsidP="00553DD8">
      <w:pPr>
        <w:spacing w:after="0"/>
        <w:rPr>
          <w:rFonts w:ascii="Cascadia Mono" w:hAnsi="Cascadia Mono" w:cs="IntelOne Display AR Bold"/>
          <w:b/>
          <w:bCs/>
          <w:sz w:val="16"/>
          <w:szCs w:val="16"/>
        </w:rPr>
      </w:pPr>
    </w:p>
    <w:p w14:paraId="24DE160A" w14:textId="6EE02CA9" w:rsidR="00007D23"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Cost of patterns.</w:t>
      </w:r>
    </w:p>
    <w:p w14:paraId="106A01E5" w14:textId="354E718F" w:rsidR="00C907F9" w:rsidRDefault="007D42B5" w:rsidP="00553DD8">
      <w:p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xorI_rReg_rReg_</w:t>
      </w:r>
      <w:r w:rsidR="00CA4444">
        <w:rPr>
          <w:rFonts w:ascii="Cascadia Mono" w:hAnsi="Cascadia Mono" w:cs="IntelOne Display AR Bold"/>
          <w:b/>
          <w:bCs/>
          <w:sz w:val="16"/>
          <w:szCs w:val="16"/>
        </w:rPr>
        <w:t>mem_ndd</w:t>
      </w:r>
      <w:proofErr w:type="spellEnd"/>
      <w:r w:rsidR="00CA4444">
        <w:rPr>
          <w:rFonts w:ascii="Cascadia Mono" w:hAnsi="Cascadia Mono" w:cs="IntelOne Display AR Bold"/>
          <w:b/>
          <w:bCs/>
          <w:sz w:val="16"/>
          <w:szCs w:val="16"/>
        </w:rPr>
        <w:t xml:space="preserve"> -&gt; </w:t>
      </w:r>
      <w:r w:rsidR="00B85B85">
        <w:rPr>
          <w:rFonts w:ascii="Cascadia Mono" w:hAnsi="Cascadia Mono" w:cs="IntelOne Display AR Bold"/>
          <w:b/>
          <w:bCs/>
          <w:sz w:val="16"/>
          <w:szCs w:val="16"/>
        </w:rPr>
        <w:t>255</w:t>
      </w:r>
    </w:p>
    <w:p w14:paraId="1F71C377" w14:textId="178D67B5" w:rsidR="00B85B85" w:rsidRDefault="00B85B85" w:rsidP="00553DD8">
      <w:p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xorI_rReg_mem_imm_ndd</w:t>
      </w:r>
      <w:proofErr w:type="spellEnd"/>
      <w:r>
        <w:rPr>
          <w:rFonts w:ascii="Cascadia Mono" w:hAnsi="Cascadia Mono" w:cs="IntelOne Display AR Bold"/>
          <w:b/>
          <w:bCs/>
          <w:sz w:val="16"/>
          <w:szCs w:val="16"/>
        </w:rPr>
        <w:t xml:space="preserve"> -&gt; </w:t>
      </w:r>
      <w:r w:rsidR="008743D0">
        <w:rPr>
          <w:rFonts w:ascii="Cascadia Mono" w:hAnsi="Cascadia Mono" w:cs="IntelOne Display AR Bold"/>
          <w:b/>
          <w:bCs/>
          <w:sz w:val="16"/>
          <w:szCs w:val="16"/>
        </w:rPr>
        <w:t>115</w:t>
      </w:r>
    </w:p>
    <w:p w14:paraId="1CE1FB44" w14:textId="1F00B982" w:rsidR="008743D0"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xorI_rReg_im1_ndd -&gt; 230</w:t>
      </w:r>
    </w:p>
    <w:p w14:paraId="1B5B08A0" w14:textId="77777777" w:rsidR="00064CCF" w:rsidRDefault="00064CCF" w:rsidP="00553DD8">
      <w:pPr>
        <w:spacing w:after="0"/>
        <w:rPr>
          <w:rFonts w:ascii="Cascadia Mono" w:hAnsi="Cascadia Mono" w:cs="IntelOne Display AR Bold"/>
          <w:b/>
          <w:bCs/>
          <w:sz w:val="16"/>
          <w:szCs w:val="16"/>
        </w:rPr>
      </w:pPr>
    </w:p>
    <w:p w14:paraId="293DA592" w14:textId="77777777" w:rsidR="00C55388" w:rsidRDefault="00C55388" w:rsidP="00553DD8">
      <w:pPr>
        <w:spacing w:after="0"/>
        <w:rPr>
          <w:rFonts w:ascii="Cascadia Mono" w:hAnsi="Cascadia Mono" w:cs="IntelOne Display AR Bold"/>
          <w:b/>
          <w:bCs/>
          <w:sz w:val="16"/>
          <w:szCs w:val="16"/>
        </w:rPr>
      </w:pPr>
    </w:p>
    <w:p w14:paraId="192A7BC1" w14:textId="62E08ACF" w:rsidR="00C55388" w:rsidRDefault="00C5538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Latest </w:t>
      </w:r>
      <w:r w:rsidR="00A43907">
        <w:rPr>
          <w:rFonts w:ascii="Cascadia Mono" w:hAnsi="Cascadia Mono" w:cs="IntelOne Display AR Bold"/>
          <w:b/>
          <w:bCs/>
          <w:sz w:val="16"/>
          <w:szCs w:val="16"/>
        </w:rPr>
        <w:t>Validation</w:t>
      </w:r>
      <w:r>
        <w:rPr>
          <w:rFonts w:ascii="Cascadia Mono" w:hAnsi="Cascadia Mono" w:cs="IntelOne Display AR Bold"/>
          <w:b/>
          <w:bCs/>
          <w:sz w:val="16"/>
          <w:szCs w:val="16"/>
        </w:rPr>
        <w:t xml:space="preserve"> Status of </w:t>
      </w:r>
      <w:proofErr w:type="spellStart"/>
      <w:r>
        <w:rPr>
          <w:rFonts w:ascii="Cascadia Mono" w:hAnsi="Cascadia Mono" w:cs="IntelOne Display AR Bold"/>
          <w:b/>
          <w:bCs/>
          <w:sz w:val="16"/>
          <w:szCs w:val="16"/>
        </w:rPr>
        <w:t>VectorAPI</w:t>
      </w:r>
      <w:proofErr w:type="spellEnd"/>
      <w:r>
        <w:rPr>
          <w:rFonts w:ascii="Cascadia Mono" w:hAnsi="Cascadia Mono" w:cs="IntelOne Display AR Bold"/>
          <w:b/>
          <w:bCs/>
          <w:sz w:val="16"/>
          <w:szCs w:val="16"/>
        </w:rPr>
        <w:t xml:space="preserve"> test.</w:t>
      </w:r>
    </w:p>
    <w:p w14:paraId="14AAB6E6" w14:textId="77777777" w:rsidR="00064CCF" w:rsidRDefault="00064CCF" w:rsidP="00553DD8">
      <w:pPr>
        <w:spacing w:after="0"/>
        <w:rPr>
          <w:rFonts w:ascii="Cascadia Mono" w:hAnsi="Cascadia Mono" w:cs="IntelOne Display AR Bold"/>
          <w:b/>
          <w:bCs/>
          <w:sz w:val="16"/>
          <w:szCs w:val="16"/>
        </w:rPr>
      </w:pPr>
    </w:p>
    <w:p w14:paraId="1DF6379C" w14:textId="3ADC6FFF" w:rsidR="00C55388" w:rsidRDefault="00C55388" w:rsidP="00553DD8">
      <w:pPr>
        <w:spacing w:after="0"/>
        <w:rPr>
          <w:rFonts w:ascii="Cascadia Mono" w:hAnsi="Cascadia Mono" w:cs="IntelOne Display AR Bold"/>
          <w:b/>
          <w:bCs/>
          <w:sz w:val="16"/>
          <w:szCs w:val="16"/>
        </w:rPr>
      </w:pPr>
      <w:r w:rsidRPr="00C55388">
        <w:rPr>
          <w:rFonts w:ascii="Cascadia Mono" w:hAnsi="Cascadia Mono" w:cs="IntelOne Display AR Bold"/>
          <w:b/>
          <w:bCs/>
          <w:noProof/>
          <w:sz w:val="16"/>
          <w:szCs w:val="16"/>
        </w:rPr>
        <w:drawing>
          <wp:inline distT="0" distB="0" distL="0" distR="0" wp14:anchorId="35C1668C" wp14:editId="75BEA3F9">
            <wp:extent cx="5731510" cy="945515"/>
            <wp:effectExtent l="0" t="0" r="2540" b="6985"/>
            <wp:docPr id="779694214"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94214" name="Picture 1" descr="A close-up of a grey background&#10;&#10;AI-generated content may be incorrect."/>
                    <pic:cNvPicPr/>
                  </pic:nvPicPr>
                  <pic:blipFill>
                    <a:blip r:embed="rId337"/>
                    <a:stretch>
                      <a:fillRect/>
                    </a:stretch>
                  </pic:blipFill>
                  <pic:spPr>
                    <a:xfrm>
                      <a:off x="0" y="0"/>
                      <a:ext cx="5731510" cy="945515"/>
                    </a:xfrm>
                    <a:prstGeom prst="rect">
                      <a:avLst/>
                    </a:prstGeom>
                  </pic:spPr>
                </pic:pic>
              </a:graphicData>
            </a:graphic>
          </wp:inline>
        </w:drawing>
      </w:r>
    </w:p>
    <w:p w14:paraId="3505BEE5" w14:textId="77777777" w:rsidR="00BC39EA" w:rsidRDefault="00BC39EA" w:rsidP="00553DD8">
      <w:pPr>
        <w:spacing w:after="0"/>
        <w:rPr>
          <w:rFonts w:ascii="Cascadia Mono" w:hAnsi="Cascadia Mono" w:cs="IntelOne Display AR Bold"/>
          <w:b/>
          <w:bCs/>
          <w:sz w:val="16"/>
          <w:szCs w:val="16"/>
        </w:rPr>
      </w:pPr>
    </w:p>
    <w:p w14:paraId="2B959EC9" w14:textId="77777777" w:rsidR="00BC39EA" w:rsidRDefault="00BC39EA" w:rsidP="00553DD8">
      <w:pPr>
        <w:spacing w:after="0"/>
        <w:rPr>
          <w:rFonts w:ascii="Cascadia Mono" w:hAnsi="Cascadia Mono" w:cs="IntelOne Display AR Bold"/>
          <w:b/>
          <w:bCs/>
          <w:sz w:val="16"/>
          <w:szCs w:val="16"/>
        </w:rPr>
      </w:pPr>
    </w:p>
    <w:p w14:paraId="68F2C406" w14:textId="3E823A25" w:rsidR="00BC39EA" w:rsidRDefault="00BC39EA" w:rsidP="00553DD8">
      <w:pPr>
        <w:spacing w:after="0"/>
        <w:rPr>
          <w:rFonts w:ascii="Cascadia Mono" w:hAnsi="Cascadia Mono" w:cs="IntelOne Display AR Bold"/>
          <w:b/>
          <w:bCs/>
          <w:sz w:val="16"/>
          <w:szCs w:val="16"/>
        </w:rPr>
      </w:pPr>
    </w:p>
    <w:p w14:paraId="28AB0FCA" w14:textId="77777777" w:rsidR="008370D0" w:rsidRDefault="008370D0" w:rsidP="00553DD8">
      <w:pPr>
        <w:spacing w:after="0"/>
        <w:rPr>
          <w:rFonts w:ascii="Cascadia Mono" w:hAnsi="Cascadia Mono" w:cs="IntelOne Display AR Bold"/>
          <w:b/>
          <w:bCs/>
          <w:sz w:val="16"/>
          <w:szCs w:val="16"/>
        </w:rPr>
      </w:pPr>
    </w:p>
    <w:p w14:paraId="482058DF" w14:textId="77777777" w:rsidR="008370D0" w:rsidRDefault="008370D0" w:rsidP="00553DD8">
      <w:pPr>
        <w:spacing w:after="0"/>
        <w:rPr>
          <w:rFonts w:ascii="Cascadia Mono" w:hAnsi="Cascadia Mono" w:cs="IntelOne Display AR Bold"/>
          <w:b/>
          <w:bCs/>
          <w:sz w:val="16"/>
          <w:szCs w:val="16"/>
        </w:rPr>
      </w:pPr>
    </w:p>
    <w:p w14:paraId="0573D1B9" w14:textId="77777777" w:rsidR="008370D0" w:rsidRDefault="008370D0" w:rsidP="00553DD8">
      <w:pPr>
        <w:spacing w:after="0"/>
        <w:rPr>
          <w:rFonts w:ascii="Cascadia Mono" w:hAnsi="Cascadia Mono" w:cs="IntelOne Display AR Bold"/>
          <w:b/>
          <w:bCs/>
          <w:sz w:val="16"/>
          <w:szCs w:val="16"/>
        </w:rPr>
      </w:pPr>
    </w:p>
    <w:p w14:paraId="2FB8D028" w14:textId="77777777" w:rsidR="008370D0" w:rsidRDefault="008370D0" w:rsidP="00553DD8">
      <w:pPr>
        <w:spacing w:after="0"/>
        <w:rPr>
          <w:rFonts w:ascii="Cascadia Mono" w:hAnsi="Cascadia Mono" w:cs="IntelOne Display AR Bold"/>
          <w:b/>
          <w:bCs/>
          <w:sz w:val="16"/>
          <w:szCs w:val="16"/>
        </w:rPr>
      </w:pPr>
    </w:p>
    <w:p w14:paraId="52172B14" w14:textId="77777777" w:rsidR="008370D0" w:rsidRDefault="008370D0" w:rsidP="00553DD8">
      <w:pPr>
        <w:spacing w:after="0"/>
        <w:rPr>
          <w:rFonts w:ascii="Cascadia Mono" w:hAnsi="Cascadia Mono" w:cs="IntelOne Display AR Bold"/>
          <w:b/>
          <w:bCs/>
          <w:sz w:val="16"/>
          <w:szCs w:val="16"/>
        </w:rPr>
      </w:pPr>
    </w:p>
    <w:p w14:paraId="6D885A86" w14:textId="77777777" w:rsidR="008370D0" w:rsidRDefault="008370D0" w:rsidP="00553DD8">
      <w:pPr>
        <w:spacing w:after="0"/>
        <w:rPr>
          <w:rFonts w:ascii="Cascadia Mono" w:hAnsi="Cascadia Mono" w:cs="IntelOne Display AR Bold"/>
          <w:b/>
          <w:bCs/>
          <w:sz w:val="16"/>
          <w:szCs w:val="16"/>
        </w:rPr>
      </w:pPr>
    </w:p>
    <w:p w14:paraId="2AF1745F" w14:textId="77777777" w:rsidR="008370D0" w:rsidRDefault="008370D0" w:rsidP="00553DD8">
      <w:pPr>
        <w:spacing w:after="0"/>
        <w:rPr>
          <w:rFonts w:ascii="Cascadia Mono" w:hAnsi="Cascadia Mono" w:cs="IntelOne Display AR Bold"/>
          <w:b/>
          <w:bCs/>
          <w:sz w:val="16"/>
          <w:szCs w:val="16"/>
        </w:rPr>
      </w:pPr>
    </w:p>
    <w:p w14:paraId="7CFD9C6D" w14:textId="77777777" w:rsidR="008370D0" w:rsidRDefault="008370D0" w:rsidP="00553DD8">
      <w:pPr>
        <w:spacing w:after="0"/>
        <w:rPr>
          <w:rFonts w:ascii="Cascadia Mono" w:hAnsi="Cascadia Mono" w:cs="IntelOne Display AR Bold"/>
          <w:b/>
          <w:bCs/>
          <w:sz w:val="16"/>
          <w:szCs w:val="16"/>
        </w:rPr>
      </w:pPr>
    </w:p>
    <w:p w14:paraId="1474B35C" w14:textId="77777777" w:rsidR="008370D0" w:rsidRDefault="008370D0" w:rsidP="00553DD8">
      <w:pPr>
        <w:spacing w:after="0"/>
        <w:rPr>
          <w:rFonts w:ascii="Cascadia Mono" w:hAnsi="Cascadia Mono" w:cs="IntelOne Display AR Bold"/>
          <w:b/>
          <w:bCs/>
          <w:sz w:val="16"/>
          <w:szCs w:val="16"/>
        </w:rPr>
      </w:pPr>
    </w:p>
    <w:p w14:paraId="2A2B5BA1" w14:textId="77777777" w:rsidR="008370D0" w:rsidRDefault="008370D0" w:rsidP="00553DD8">
      <w:pPr>
        <w:spacing w:after="0"/>
        <w:rPr>
          <w:rFonts w:ascii="Cascadia Mono" w:hAnsi="Cascadia Mono" w:cs="IntelOne Display AR Bold"/>
          <w:b/>
          <w:bCs/>
          <w:sz w:val="16"/>
          <w:szCs w:val="16"/>
        </w:rPr>
      </w:pPr>
    </w:p>
    <w:p w14:paraId="757F2879" w14:textId="77777777" w:rsidR="008370D0" w:rsidRDefault="008370D0" w:rsidP="00553DD8">
      <w:pPr>
        <w:spacing w:after="0"/>
        <w:rPr>
          <w:rFonts w:ascii="Cascadia Mono" w:hAnsi="Cascadia Mono" w:cs="IntelOne Display AR Bold"/>
          <w:b/>
          <w:bCs/>
          <w:sz w:val="16"/>
          <w:szCs w:val="16"/>
        </w:rPr>
      </w:pPr>
    </w:p>
    <w:p w14:paraId="0BCFEF9C" w14:textId="77777777" w:rsidR="008370D0" w:rsidRDefault="008370D0" w:rsidP="00553DD8">
      <w:pPr>
        <w:spacing w:after="0"/>
        <w:rPr>
          <w:rFonts w:ascii="Cascadia Mono" w:hAnsi="Cascadia Mono" w:cs="IntelOne Display AR Bold"/>
          <w:b/>
          <w:bCs/>
          <w:sz w:val="16"/>
          <w:szCs w:val="16"/>
        </w:rPr>
      </w:pPr>
    </w:p>
    <w:p w14:paraId="6EF4F64A" w14:textId="77777777" w:rsidR="008370D0" w:rsidRDefault="008370D0" w:rsidP="00553DD8">
      <w:pPr>
        <w:spacing w:after="0"/>
        <w:rPr>
          <w:rFonts w:ascii="Cascadia Mono" w:hAnsi="Cascadia Mono" w:cs="IntelOne Display AR Bold"/>
          <w:b/>
          <w:bCs/>
          <w:sz w:val="16"/>
          <w:szCs w:val="16"/>
        </w:rPr>
      </w:pPr>
    </w:p>
    <w:p w14:paraId="079B0543" w14:textId="77777777" w:rsidR="008370D0" w:rsidRDefault="008370D0" w:rsidP="00553DD8">
      <w:pPr>
        <w:spacing w:after="0"/>
        <w:rPr>
          <w:rFonts w:ascii="Cascadia Mono" w:hAnsi="Cascadia Mono" w:cs="IntelOne Display AR Bold"/>
          <w:b/>
          <w:bCs/>
          <w:sz w:val="16"/>
          <w:szCs w:val="16"/>
        </w:rPr>
      </w:pPr>
    </w:p>
    <w:p w14:paraId="7B93BAAF" w14:textId="77777777" w:rsidR="008370D0" w:rsidRDefault="008370D0" w:rsidP="00553DD8">
      <w:pPr>
        <w:spacing w:after="0"/>
        <w:rPr>
          <w:rFonts w:ascii="Cascadia Mono" w:hAnsi="Cascadia Mono" w:cs="IntelOne Display AR Bold"/>
          <w:b/>
          <w:bCs/>
          <w:sz w:val="16"/>
          <w:szCs w:val="16"/>
        </w:rPr>
      </w:pPr>
    </w:p>
    <w:p w14:paraId="29FE2E25" w14:textId="77777777" w:rsidR="008370D0" w:rsidRDefault="008370D0" w:rsidP="00553DD8">
      <w:pPr>
        <w:spacing w:after="0"/>
        <w:rPr>
          <w:rFonts w:ascii="Cascadia Mono" w:hAnsi="Cascadia Mono" w:cs="IntelOne Display AR Bold"/>
          <w:b/>
          <w:bCs/>
          <w:sz w:val="16"/>
          <w:szCs w:val="16"/>
        </w:rPr>
      </w:pPr>
    </w:p>
    <w:p w14:paraId="1C8BFF01" w14:textId="77777777" w:rsidR="008370D0" w:rsidRDefault="008370D0" w:rsidP="00553DD8">
      <w:pPr>
        <w:spacing w:after="0"/>
        <w:rPr>
          <w:rFonts w:ascii="Cascadia Mono" w:hAnsi="Cascadia Mono" w:cs="IntelOne Display AR Bold"/>
          <w:b/>
          <w:bCs/>
          <w:sz w:val="16"/>
          <w:szCs w:val="16"/>
        </w:rPr>
      </w:pPr>
    </w:p>
    <w:p w14:paraId="61862460" w14:textId="77777777" w:rsidR="008370D0" w:rsidRDefault="008370D0" w:rsidP="00553DD8">
      <w:pPr>
        <w:spacing w:after="0"/>
        <w:rPr>
          <w:rFonts w:ascii="Cascadia Mono" w:hAnsi="Cascadia Mono" w:cs="IntelOne Display AR Bold"/>
          <w:b/>
          <w:bCs/>
          <w:sz w:val="16"/>
          <w:szCs w:val="16"/>
        </w:rPr>
      </w:pPr>
    </w:p>
    <w:p w14:paraId="75965141" w14:textId="77777777" w:rsidR="008370D0" w:rsidRDefault="008370D0" w:rsidP="00553DD8">
      <w:pPr>
        <w:spacing w:after="0"/>
        <w:rPr>
          <w:rFonts w:ascii="Cascadia Mono" w:hAnsi="Cascadia Mono" w:cs="IntelOne Display AR Bold"/>
          <w:b/>
          <w:bCs/>
          <w:sz w:val="16"/>
          <w:szCs w:val="16"/>
        </w:rPr>
      </w:pPr>
    </w:p>
    <w:p w14:paraId="0BD70221" w14:textId="77777777" w:rsidR="008370D0" w:rsidRDefault="008370D0" w:rsidP="00553DD8">
      <w:pPr>
        <w:spacing w:after="0"/>
        <w:rPr>
          <w:rFonts w:ascii="Cascadia Mono" w:hAnsi="Cascadia Mono" w:cs="IntelOne Display AR Bold"/>
          <w:b/>
          <w:bCs/>
          <w:sz w:val="16"/>
          <w:szCs w:val="16"/>
        </w:rPr>
      </w:pPr>
    </w:p>
    <w:p w14:paraId="142DD6F8" w14:textId="77777777" w:rsidR="008370D0" w:rsidRDefault="008370D0" w:rsidP="00553DD8">
      <w:pPr>
        <w:spacing w:after="0"/>
        <w:rPr>
          <w:rFonts w:ascii="Cascadia Mono" w:hAnsi="Cascadia Mono" w:cs="IntelOne Display AR Bold"/>
          <w:b/>
          <w:bCs/>
          <w:sz w:val="16"/>
          <w:szCs w:val="16"/>
        </w:rPr>
      </w:pPr>
    </w:p>
    <w:p w14:paraId="3B1A6C72" w14:textId="77777777" w:rsidR="008370D0" w:rsidRDefault="008370D0" w:rsidP="00553DD8">
      <w:pPr>
        <w:spacing w:after="0"/>
        <w:rPr>
          <w:rFonts w:ascii="Cascadia Mono" w:hAnsi="Cascadia Mono" w:cs="IntelOne Display AR Bold"/>
          <w:b/>
          <w:bCs/>
          <w:sz w:val="16"/>
          <w:szCs w:val="16"/>
        </w:rPr>
      </w:pPr>
    </w:p>
    <w:p w14:paraId="635E549F" w14:textId="77777777" w:rsidR="008370D0" w:rsidRDefault="008370D0" w:rsidP="00553DD8">
      <w:pPr>
        <w:spacing w:after="0"/>
        <w:rPr>
          <w:rFonts w:ascii="Cascadia Mono" w:hAnsi="Cascadia Mono" w:cs="IntelOne Display AR Bold"/>
          <w:b/>
          <w:bCs/>
          <w:sz w:val="16"/>
          <w:szCs w:val="16"/>
        </w:rPr>
      </w:pPr>
    </w:p>
    <w:p w14:paraId="3FAE61CE" w14:textId="77777777" w:rsidR="008370D0" w:rsidRDefault="008370D0" w:rsidP="00553DD8">
      <w:pPr>
        <w:spacing w:after="0"/>
        <w:rPr>
          <w:rFonts w:ascii="Cascadia Mono" w:hAnsi="Cascadia Mono" w:cs="IntelOne Display AR Bold"/>
          <w:b/>
          <w:bCs/>
          <w:sz w:val="16"/>
          <w:szCs w:val="16"/>
        </w:rPr>
      </w:pPr>
    </w:p>
    <w:p w14:paraId="14023DF8" w14:textId="77777777" w:rsidR="008370D0" w:rsidRDefault="008370D0" w:rsidP="00553DD8">
      <w:pPr>
        <w:spacing w:after="0"/>
        <w:rPr>
          <w:rFonts w:ascii="Cascadia Mono" w:hAnsi="Cascadia Mono" w:cs="IntelOne Display AR Bold"/>
          <w:b/>
          <w:bCs/>
          <w:sz w:val="16"/>
          <w:szCs w:val="16"/>
        </w:rPr>
      </w:pPr>
    </w:p>
    <w:p w14:paraId="46DDF26A" w14:textId="77777777" w:rsidR="008370D0" w:rsidRDefault="008370D0" w:rsidP="00553DD8">
      <w:pPr>
        <w:spacing w:after="0"/>
        <w:rPr>
          <w:rFonts w:ascii="Cascadia Mono" w:hAnsi="Cascadia Mono" w:cs="IntelOne Display AR Bold"/>
          <w:b/>
          <w:bCs/>
          <w:sz w:val="16"/>
          <w:szCs w:val="16"/>
        </w:rPr>
      </w:pPr>
    </w:p>
    <w:p w14:paraId="43AD950B" w14:textId="77777777" w:rsidR="008370D0" w:rsidRDefault="008370D0" w:rsidP="00553DD8">
      <w:pPr>
        <w:spacing w:after="0"/>
        <w:rPr>
          <w:rFonts w:ascii="Cascadia Mono" w:hAnsi="Cascadia Mono" w:cs="IntelOne Display AR Bold"/>
          <w:b/>
          <w:bCs/>
          <w:sz w:val="16"/>
          <w:szCs w:val="16"/>
        </w:rPr>
      </w:pPr>
    </w:p>
    <w:p w14:paraId="0A42D2AE" w14:textId="77777777" w:rsidR="008370D0" w:rsidRDefault="008370D0" w:rsidP="00553DD8">
      <w:pPr>
        <w:spacing w:after="0"/>
        <w:rPr>
          <w:rFonts w:ascii="Cascadia Mono" w:hAnsi="Cascadia Mono" w:cs="IntelOne Display AR Bold"/>
          <w:b/>
          <w:bCs/>
          <w:sz w:val="16"/>
          <w:szCs w:val="16"/>
        </w:rPr>
      </w:pPr>
    </w:p>
    <w:p w14:paraId="493397DA" w14:textId="77777777" w:rsidR="008370D0" w:rsidRDefault="008370D0" w:rsidP="00553DD8">
      <w:pPr>
        <w:spacing w:after="0"/>
        <w:rPr>
          <w:rFonts w:ascii="Cascadia Mono" w:hAnsi="Cascadia Mono" w:cs="IntelOne Display AR Bold"/>
          <w:b/>
          <w:bCs/>
          <w:sz w:val="16"/>
          <w:szCs w:val="16"/>
        </w:rPr>
      </w:pPr>
    </w:p>
    <w:p w14:paraId="77FE2C29" w14:textId="77777777" w:rsidR="008370D0" w:rsidRDefault="008370D0" w:rsidP="00553DD8">
      <w:pPr>
        <w:spacing w:after="0"/>
        <w:rPr>
          <w:rFonts w:ascii="Cascadia Mono" w:hAnsi="Cascadia Mono" w:cs="IntelOne Display AR Bold"/>
          <w:b/>
          <w:bCs/>
          <w:sz w:val="16"/>
          <w:szCs w:val="16"/>
        </w:rPr>
      </w:pPr>
    </w:p>
    <w:p w14:paraId="19B74FF9" w14:textId="77777777" w:rsidR="00BC39EA" w:rsidRDefault="00BC39EA" w:rsidP="00553DD8">
      <w:pPr>
        <w:spacing w:after="0"/>
        <w:rPr>
          <w:rFonts w:ascii="Cascadia Mono" w:hAnsi="Cascadia Mono" w:cs="IntelOne Display AR Bold"/>
          <w:b/>
          <w:bCs/>
          <w:sz w:val="16"/>
          <w:szCs w:val="16"/>
        </w:rPr>
      </w:pPr>
    </w:p>
    <w:p w14:paraId="6163D11B" w14:textId="77777777" w:rsidR="00BC39EA" w:rsidRDefault="00BC39EA" w:rsidP="00553DD8">
      <w:pPr>
        <w:spacing w:after="0"/>
        <w:rPr>
          <w:rFonts w:ascii="Cascadia Mono" w:hAnsi="Cascadia Mono" w:cs="IntelOne Display AR Bold"/>
          <w:b/>
          <w:bCs/>
          <w:sz w:val="16"/>
          <w:szCs w:val="16"/>
        </w:rPr>
      </w:pPr>
    </w:p>
    <w:p w14:paraId="0B20CE67" w14:textId="47B008B3" w:rsidR="00BC39EA" w:rsidRDefault="00BC39EA" w:rsidP="00553DD8">
      <w:pPr>
        <w:spacing w:after="0"/>
        <w:rPr>
          <w:rFonts w:ascii="Cascadia Mono" w:hAnsi="Cascadia Mono" w:cs="IntelOne Display AR Bold"/>
          <w:b/>
          <w:bCs/>
          <w:sz w:val="16"/>
          <w:szCs w:val="16"/>
        </w:rPr>
      </w:pPr>
    </w:p>
    <w:p w14:paraId="27371672" w14:textId="259C3AE4" w:rsidR="00F713B8"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 xml:space="preserve">Code Buffer overflow with latest SDE </w:t>
      </w:r>
      <w:proofErr w:type="gramStart"/>
      <w:r>
        <w:rPr>
          <w:rFonts w:ascii="Cascadia Mono" w:hAnsi="Cascadia Mono" w:cs="IntelOne Display AR Bold"/>
          <w:b/>
          <w:bCs/>
          <w:sz w:val="16"/>
          <w:szCs w:val="16"/>
        </w:rPr>
        <w:t>9.57:-</w:t>
      </w:r>
      <w:proofErr w:type="gramEnd"/>
    </w:p>
    <w:p w14:paraId="437EE459" w14:textId="77777777" w:rsidR="00F713B8" w:rsidRDefault="00F713B8" w:rsidP="00553DD8">
      <w:pPr>
        <w:spacing w:after="0"/>
        <w:rPr>
          <w:rFonts w:ascii="Cascadia Mono" w:hAnsi="Cascadia Mono" w:cs="IntelOne Display AR Bold"/>
          <w:b/>
          <w:bCs/>
          <w:sz w:val="16"/>
          <w:szCs w:val="16"/>
        </w:rPr>
      </w:pPr>
    </w:p>
    <w:p w14:paraId="2163A9DF" w14:textId="30501F90" w:rsidR="00F713B8" w:rsidRDefault="00F713B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9.54</w:t>
      </w:r>
    </w:p>
    <w:p w14:paraId="49973822" w14:textId="77777777" w:rsidR="00F713B8" w:rsidRDefault="00F713B8" w:rsidP="00553DD8">
      <w:pPr>
        <w:spacing w:after="0"/>
        <w:rPr>
          <w:rFonts w:ascii="Cascadia Mono" w:hAnsi="Cascadia Mono" w:cs="IntelOne Display AR Bold"/>
          <w:b/>
          <w:bCs/>
          <w:sz w:val="16"/>
          <w:szCs w:val="16"/>
        </w:rPr>
      </w:pPr>
    </w:p>
    <w:p w14:paraId="4EF40755" w14:textId="682B45F6" w:rsidR="00F713B8" w:rsidRDefault="00C1658C" w:rsidP="00553DD8">
      <w:pPr>
        <w:spacing w:after="0"/>
        <w:rPr>
          <w:rFonts w:ascii="Cascadia Mono" w:hAnsi="Cascadia Mono" w:cs="IntelOne Display AR Bold"/>
          <w:b/>
          <w:bCs/>
          <w:sz w:val="16"/>
          <w:szCs w:val="16"/>
        </w:rPr>
      </w:pPr>
      <w:r w:rsidRPr="00C1658C">
        <w:rPr>
          <w:rFonts w:ascii="Cascadia Mono" w:hAnsi="Cascadia Mono" w:cs="IntelOne Display AR Bold"/>
          <w:b/>
          <w:bCs/>
          <w:noProof/>
          <w:sz w:val="16"/>
          <w:szCs w:val="16"/>
        </w:rPr>
        <w:drawing>
          <wp:inline distT="0" distB="0" distL="0" distR="0" wp14:anchorId="5F27EC3F" wp14:editId="1D2537B5">
            <wp:extent cx="4939990" cy="3654367"/>
            <wp:effectExtent l="0" t="0" r="0" b="3810"/>
            <wp:docPr id="7996189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8993" name="Picture 1" descr="A screenshot of a computer program&#10;&#10;AI-generated content may be incorrect."/>
                    <pic:cNvPicPr/>
                  </pic:nvPicPr>
                  <pic:blipFill>
                    <a:blip r:embed="rId338"/>
                    <a:stretch>
                      <a:fillRect/>
                    </a:stretch>
                  </pic:blipFill>
                  <pic:spPr>
                    <a:xfrm>
                      <a:off x="0" y="0"/>
                      <a:ext cx="4949277" cy="3661237"/>
                    </a:xfrm>
                    <a:prstGeom prst="rect">
                      <a:avLst/>
                    </a:prstGeom>
                  </pic:spPr>
                </pic:pic>
              </a:graphicData>
            </a:graphic>
          </wp:inline>
        </w:drawing>
      </w:r>
    </w:p>
    <w:p w14:paraId="11D13C39" w14:textId="77777777" w:rsidR="008370D0" w:rsidRDefault="008370D0" w:rsidP="00553DD8">
      <w:pPr>
        <w:spacing w:after="0"/>
        <w:rPr>
          <w:rFonts w:ascii="Cascadia Mono" w:hAnsi="Cascadia Mono" w:cs="IntelOne Display AR Bold"/>
          <w:b/>
          <w:bCs/>
          <w:sz w:val="16"/>
          <w:szCs w:val="16"/>
        </w:rPr>
      </w:pPr>
    </w:p>
    <w:p w14:paraId="547F3424" w14:textId="51DBB49C" w:rsidR="008370D0"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9.57</w:t>
      </w:r>
    </w:p>
    <w:p w14:paraId="1C417C2A" w14:textId="08227F44" w:rsidR="008370D0" w:rsidRDefault="00CA189D" w:rsidP="00553DD8">
      <w:pPr>
        <w:spacing w:after="0"/>
        <w:rPr>
          <w:rFonts w:ascii="Cascadia Mono" w:hAnsi="Cascadia Mono" w:cs="IntelOne Display AR Bold"/>
          <w:b/>
          <w:bCs/>
          <w:sz w:val="16"/>
          <w:szCs w:val="16"/>
        </w:rPr>
      </w:pPr>
      <w:r w:rsidRPr="00CA189D">
        <w:rPr>
          <w:rFonts w:ascii="Cascadia Mono" w:hAnsi="Cascadia Mono" w:cs="IntelOne Display AR Bold"/>
          <w:b/>
          <w:bCs/>
          <w:noProof/>
          <w:sz w:val="16"/>
          <w:szCs w:val="16"/>
        </w:rPr>
        <w:drawing>
          <wp:inline distT="0" distB="0" distL="0" distR="0" wp14:anchorId="2E78F772" wp14:editId="05F58535">
            <wp:extent cx="4922006" cy="3674327"/>
            <wp:effectExtent l="0" t="0" r="0" b="2540"/>
            <wp:docPr id="1680919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9357" name="Picture 1" descr="A screenshot of a computer program&#10;&#10;AI-generated content may be incorrect."/>
                    <pic:cNvPicPr/>
                  </pic:nvPicPr>
                  <pic:blipFill>
                    <a:blip r:embed="rId339"/>
                    <a:stretch>
                      <a:fillRect/>
                    </a:stretch>
                  </pic:blipFill>
                  <pic:spPr>
                    <a:xfrm>
                      <a:off x="0" y="0"/>
                      <a:ext cx="4927779" cy="3678636"/>
                    </a:xfrm>
                    <a:prstGeom prst="rect">
                      <a:avLst/>
                    </a:prstGeom>
                  </pic:spPr>
                </pic:pic>
              </a:graphicData>
            </a:graphic>
          </wp:inline>
        </w:drawing>
      </w:r>
    </w:p>
    <w:p w14:paraId="768207B3" w14:textId="77777777" w:rsidR="004D5C4B" w:rsidRDefault="004D5C4B" w:rsidP="00553DD8">
      <w:pPr>
        <w:spacing w:after="0"/>
        <w:rPr>
          <w:rFonts w:ascii="Cascadia Mono" w:hAnsi="Cascadia Mono" w:cs="IntelOne Display AR Bold"/>
          <w:b/>
          <w:bCs/>
          <w:sz w:val="16"/>
          <w:szCs w:val="16"/>
        </w:rPr>
      </w:pPr>
    </w:p>
    <w:p w14:paraId="497AF089" w14:textId="60A6824F" w:rsidR="004D5C4B" w:rsidRDefault="004D5C4B" w:rsidP="00553DD8">
      <w:pPr>
        <w:spacing w:after="0"/>
        <w:rPr>
          <w:rFonts w:ascii="Cascadia Mono" w:hAnsi="Cascadia Mono" w:cs="IntelOne Display AR Bold"/>
          <w:b/>
          <w:bCs/>
          <w:sz w:val="16"/>
          <w:szCs w:val="16"/>
        </w:rPr>
      </w:pPr>
      <w:r w:rsidRPr="004D5C4B">
        <w:rPr>
          <w:rFonts w:ascii="Cascadia Mono" w:hAnsi="Cascadia Mono" w:cs="IntelOne Display AR Bold"/>
          <w:b/>
          <w:bCs/>
          <w:noProof/>
          <w:sz w:val="16"/>
          <w:szCs w:val="16"/>
        </w:rPr>
        <w:lastRenderedPageBreak/>
        <w:drawing>
          <wp:inline distT="0" distB="0" distL="0" distR="0" wp14:anchorId="6EE20237" wp14:editId="33A7EF5E">
            <wp:extent cx="5731510" cy="1569720"/>
            <wp:effectExtent l="0" t="0" r="2540" b="0"/>
            <wp:docPr id="34672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23224" name="Picture 1" descr="A screenshot of a computer&#10;&#10;AI-generated content may be incorrect."/>
                    <pic:cNvPicPr/>
                  </pic:nvPicPr>
                  <pic:blipFill>
                    <a:blip r:embed="rId340"/>
                    <a:stretch>
                      <a:fillRect/>
                    </a:stretch>
                  </pic:blipFill>
                  <pic:spPr>
                    <a:xfrm>
                      <a:off x="0" y="0"/>
                      <a:ext cx="5731510" cy="1569720"/>
                    </a:xfrm>
                    <a:prstGeom prst="rect">
                      <a:avLst/>
                    </a:prstGeom>
                  </pic:spPr>
                </pic:pic>
              </a:graphicData>
            </a:graphic>
          </wp:inline>
        </w:drawing>
      </w:r>
    </w:p>
    <w:p w14:paraId="4AEC21D0" w14:textId="77777777" w:rsidR="004D5C4B" w:rsidRDefault="004D5C4B" w:rsidP="00553DD8">
      <w:pPr>
        <w:spacing w:after="0"/>
        <w:rPr>
          <w:rFonts w:ascii="Cascadia Mono" w:hAnsi="Cascadia Mono" w:cs="IntelOne Display AR Bold"/>
          <w:b/>
          <w:bCs/>
          <w:sz w:val="16"/>
          <w:szCs w:val="16"/>
        </w:rPr>
      </w:pPr>
    </w:p>
    <w:p w14:paraId="48088D32" w14:textId="77777777" w:rsidR="004D5C4B" w:rsidRDefault="004D5C4B" w:rsidP="00553DD8">
      <w:pPr>
        <w:spacing w:after="0"/>
        <w:rPr>
          <w:rFonts w:ascii="Cascadia Mono" w:hAnsi="Cascadia Mono" w:cs="IntelOne Display AR Bold"/>
          <w:b/>
          <w:bCs/>
          <w:sz w:val="16"/>
          <w:szCs w:val="16"/>
        </w:rPr>
      </w:pPr>
    </w:p>
    <w:p w14:paraId="0878E33A" w14:textId="150900B2" w:rsidR="004D5C4B" w:rsidRDefault="004D5C4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Probable cause: </w:t>
      </w:r>
    </w:p>
    <w:p w14:paraId="00A518B7" w14:textId="77777777" w:rsidR="00707932" w:rsidRDefault="00707932" w:rsidP="004D5C4B">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GC </w:t>
      </w:r>
      <w:r w:rsidR="004D5C4B">
        <w:rPr>
          <w:rFonts w:ascii="Cascadia Mono" w:hAnsi="Cascadia Mono" w:cs="IntelOne Display AR Bold"/>
          <w:b/>
          <w:bCs/>
          <w:sz w:val="16"/>
          <w:szCs w:val="16"/>
        </w:rPr>
        <w:t>Barries</w:t>
      </w:r>
      <w:r>
        <w:rPr>
          <w:rFonts w:ascii="Cascadia Mono" w:hAnsi="Cascadia Mono" w:cs="IntelOne Display AR Bold"/>
          <w:b/>
          <w:bCs/>
          <w:sz w:val="16"/>
          <w:szCs w:val="16"/>
        </w:rPr>
        <w:t xml:space="preserve"> emitted around reference array copies are increasing the size of array copy stubs…</w:t>
      </w:r>
    </w:p>
    <w:p w14:paraId="7CB37416" w14:textId="793782A1" w:rsidR="004D5C4B" w:rsidRDefault="004D5C4B" w:rsidP="00713F28">
      <w:pPr>
        <w:spacing w:after="0"/>
        <w:rPr>
          <w:rFonts w:ascii="Cascadia Mono" w:hAnsi="Cascadia Mono" w:cs="IntelOne Display AR Bold"/>
          <w:b/>
          <w:bCs/>
          <w:sz w:val="16"/>
          <w:szCs w:val="16"/>
        </w:rPr>
      </w:pPr>
    </w:p>
    <w:p w14:paraId="7E38494E" w14:textId="25B91634" w:rsidR="00713F28" w:rsidRDefault="00713F28"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9.54</w:t>
      </w:r>
    </w:p>
    <w:p w14:paraId="2A694CF8" w14:textId="3512CC16" w:rsidR="00713F28" w:rsidRDefault="00713F28" w:rsidP="00713F28">
      <w:pPr>
        <w:spacing w:after="0"/>
        <w:rPr>
          <w:rFonts w:ascii="Cascadia Mono" w:hAnsi="Cascadia Mono" w:cs="IntelOne Display AR Bold"/>
          <w:b/>
          <w:bCs/>
          <w:sz w:val="16"/>
          <w:szCs w:val="16"/>
        </w:rPr>
      </w:pPr>
      <w:r w:rsidRPr="00713F28">
        <w:rPr>
          <w:rFonts w:ascii="Cascadia Mono" w:hAnsi="Cascadia Mono" w:cs="IntelOne Display AR Bold"/>
          <w:b/>
          <w:bCs/>
          <w:noProof/>
          <w:sz w:val="16"/>
          <w:szCs w:val="16"/>
        </w:rPr>
        <w:drawing>
          <wp:inline distT="0" distB="0" distL="0" distR="0" wp14:anchorId="2D2C3FA9" wp14:editId="2CDA5AE5">
            <wp:extent cx="5731510" cy="2494280"/>
            <wp:effectExtent l="0" t="0" r="2540" b="1270"/>
            <wp:docPr id="144827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1905" name=""/>
                    <pic:cNvPicPr/>
                  </pic:nvPicPr>
                  <pic:blipFill>
                    <a:blip r:embed="rId341"/>
                    <a:stretch>
                      <a:fillRect/>
                    </a:stretch>
                  </pic:blipFill>
                  <pic:spPr>
                    <a:xfrm>
                      <a:off x="0" y="0"/>
                      <a:ext cx="5731510" cy="2494280"/>
                    </a:xfrm>
                    <a:prstGeom prst="rect">
                      <a:avLst/>
                    </a:prstGeom>
                  </pic:spPr>
                </pic:pic>
              </a:graphicData>
            </a:graphic>
          </wp:inline>
        </w:drawing>
      </w:r>
    </w:p>
    <w:p w14:paraId="08F1C192" w14:textId="77777777" w:rsidR="00713F28" w:rsidRDefault="00713F28" w:rsidP="00713F28">
      <w:pPr>
        <w:spacing w:after="0"/>
        <w:rPr>
          <w:rFonts w:ascii="Cascadia Mono" w:hAnsi="Cascadia Mono" w:cs="IntelOne Display AR Bold"/>
          <w:b/>
          <w:bCs/>
          <w:sz w:val="16"/>
          <w:szCs w:val="16"/>
        </w:rPr>
      </w:pPr>
    </w:p>
    <w:p w14:paraId="15741A35" w14:textId="20CA9666" w:rsidR="00B24A94" w:rsidRDefault="00B24A94"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9.57</w:t>
      </w:r>
    </w:p>
    <w:p w14:paraId="58F3FD60" w14:textId="0E79AB45" w:rsidR="00B24A94" w:rsidRDefault="00B24A94" w:rsidP="00713F28">
      <w:pPr>
        <w:spacing w:after="0"/>
        <w:rPr>
          <w:rFonts w:ascii="Cascadia Mono" w:hAnsi="Cascadia Mono" w:cs="IntelOne Display AR Bold"/>
          <w:b/>
          <w:bCs/>
          <w:sz w:val="16"/>
          <w:szCs w:val="16"/>
        </w:rPr>
      </w:pPr>
      <w:r w:rsidRPr="00B24A94">
        <w:rPr>
          <w:rFonts w:ascii="Cascadia Mono" w:hAnsi="Cascadia Mono" w:cs="IntelOne Display AR Bold"/>
          <w:b/>
          <w:bCs/>
          <w:noProof/>
          <w:sz w:val="16"/>
          <w:szCs w:val="16"/>
        </w:rPr>
        <w:drawing>
          <wp:inline distT="0" distB="0" distL="0" distR="0" wp14:anchorId="6CAC1F80" wp14:editId="0933794E">
            <wp:extent cx="5731510" cy="1752600"/>
            <wp:effectExtent l="0" t="0" r="2540" b="0"/>
            <wp:docPr id="1291510837"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10837" name="Picture 1" descr="A computer code with many colored text&#10;&#10;AI-generated content may be incorrect."/>
                    <pic:cNvPicPr/>
                  </pic:nvPicPr>
                  <pic:blipFill>
                    <a:blip r:embed="rId342"/>
                    <a:stretch>
                      <a:fillRect/>
                    </a:stretch>
                  </pic:blipFill>
                  <pic:spPr>
                    <a:xfrm>
                      <a:off x="0" y="0"/>
                      <a:ext cx="5731510" cy="1752600"/>
                    </a:xfrm>
                    <a:prstGeom prst="rect">
                      <a:avLst/>
                    </a:prstGeom>
                  </pic:spPr>
                </pic:pic>
              </a:graphicData>
            </a:graphic>
          </wp:inline>
        </w:drawing>
      </w:r>
    </w:p>
    <w:p w14:paraId="11736102" w14:textId="77777777" w:rsidR="00B24A94" w:rsidRDefault="00B24A94" w:rsidP="00713F28">
      <w:pPr>
        <w:spacing w:after="0"/>
        <w:rPr>
          <w:rFonts w:ascii="Cascadia Mono" w:hAnsi="Cascadia Mono" w:cs="IntelOne Display AR Bold"/>
          <w:b/>
          <w:bCs/>
          <w:sz w:val="16"/>
          <w:szCs w:val="16"/>
        </w:rPr>
      </w:pPr>
    </w:p>
    <w:p w14:paraId="4F924390" w14:textId="77777777" w:rsidR="000C0339" w:rsidRDefault="000C0339" w:rsidP="00713F28">
      <w:pPr>
        <w:spacing w:after="0"/>
        <w:rPr>
          <w:rFonts w:ascii="Cascadia Mono" w:hAnsi="Cascadia Mono" w:cs="IntelOne Display AR Bold"/>
          <w:b/>
          <w:bCs/>
          <w:sz w:val="16"/>
          <w:szCs w:val="16"/>
        </w:rPr>
      </w:pPr>
    </w:p>
    <w:p w14:paraId="0694EB11" w14:textId="77777777" w:rsidR="000C0339" w:rsidRDefault="000C0339" w:rsidP="00713F28">
      <w:pPr>
        <w:spacing w:after="0"/>
        <w:rPr>
          <w:rFonts w:ascii="Cascadia Mono" w:hAnsi="Cascadia Mono" w:cs="IntelOne Display AR Bold"/>
          <w:b/>
          <w:bCs/>
          <w:sz w:val="16"/>
          <w:szCs w:val="16"/>
        </w:rPr>
      </w:pPr>
    </w:p>
    <w:p w14:paraId="23C8C61A" w14:textId="77777777" w:rsidR="000C0339" w:rsidRDefault="000C0339" w:rsidP="00713F28">
      <w:pPr>
        <w:spacing w:after="0"/>
        <w:rPr>
          <w:rFonts w:ascii="Cascadia Mono" w:hAnsi="Cascadia Mono" w:cs="IntelOne Display AR Bold"/>
          <w:b/>
          <w:bCs/>
          <w:sz w:val="16"/>
          <w:szCs w:val="16"/>
        </w:rPr>
      </w:pPr>
    </w:p>
    <w:p w14:paraId="761700B1" w14:textId="77777777" w:rsidR="000C0339" w:rsidRDefault="000C0339" w:rsidP="00713F28">
      <w:pPr>
        <w:spacing w:after="0"/>
        <w:rPr>
          <w:rFonts w:ascii="Cascadia Mono" w:hAnsi="Cascadia Mono" w:cs="IntelOne Display AR Bold"/>
          <w:b/>
          <w:bCs/>
          <w:sz w:val="16"/>
          <w:szCs w:val="16"/>
        </w:rPr>
      </w:pPr>
    </w:p>
    <w:p w14:paraId="0A3DCB4D" w14:textId="77777777" w:rsidR="000C0339" w:rsidRDefault="000C0339" w:rsidP="00713F28">
      <w:pPr>
        <w:spacing w:after="0"/>
        <w:rPr>
          <w:rFonts w:ascii="Cascadia Mono" w:hAnsi="Cascadia Mono" w:cs="IntelOne Display AR Bold"/>
          <w:b/>
          <w:bCs/>
          <w:sz w:val="16"/>
          <w:szCs w:val="16"/>
        </w:rPr>
      </w:pPr>
    </w:p>
    <w:p w14:paraId="2CE17C7B" w14:textId="77777777" w:rsidR="000C0339" w:rsidRDefault="000C0339" w:rsidP="00713F28">
      <w:pPr>
        <w:spacing w:after="0"/>
        <w:rPr>
          <w:rFonts w:ascii="Cascadia Mono" w:hAnsi="Cascadia Mono" w:cs="IntelOne Display AR Bold"/>
          <w:b/>
          <w:bCs/>
          <w:sz w:val="16"/>
          <w:szCs w:val="16"/>
        </w:rPr>
      </w:pPr>
    </w:p>
    <w:p w14:paraId="535CEF02" w14:textId="77777777" w:rsidR="000C0339" w:rsidRDefault="000C0339" w:rsidP="00713F28">
      <w:pPr>
        <w:spacing w:after="0"/>
        <w:rPr>
          <w:rFonts w:ascii="Cascadia Mono" w:hAnsi="Cascadia Mono" w:cs="IntelOne Display AR Bold"/>
          <w:b/>
          <w:bCs/>
          <w:sz w:val="16"/>
          <w:szCs w:val="16"/>
        </w:rPr>
      </w:pPr>
    </w:p>
    <w:p w14:paraId="43234AEB" w14:textId="77777777" w:rsidR="000C0339" w:rsidRDefault="000C0339" w:rsidP="00713F28">
      <w:pPr>
        <w:spacing w:after="0"/>
        <w:rPr>
          <w:rFonts w:ascii="Cascadia Mono" w:hAnsi="Cascadia Mono" w:cs="IntelOne Display AR Bold"/>
          <w:b/>
          <w:bCs/>
          <w:sz w:val="16"/>
          <w:szCs w:val="16"/>
        </w:rPr>
      </w:pPr>
    </w:p>
    <w:p w14:paraId="180C346E" w14:textId="77777777" w:rsidR="000C0339" w:rsidRDefault="000C0339" w:rsidP="00713F28">
      <w:pPr>
        <w:spacing w:after="0"/>
        <w:rPr>
          <w:rFonts w:ascii="Cascadia Mono" w:hAnsi="Cascadia Mono" w:cs="IntelOne Display AR Bold"/>
          <w:b/>
          <w:bCs/>
          <w:sz w:val="16"/>
          <w:szCs w:val="16"/>
        </w:rPr>
      </w:pPr>
    </w:p>
    <w:p w14:paraId="7C1D252A" w14:textId="77777777" w:rsidR="000C0339" w:rsidRDefault="000C0339" w:rsidP="00713F28">
      <w:pPr>
        <w:spacing w:after="0"/>
        <w:rPr>
          <w:rFonts w:ascii="Cascadia Mono" w:hAnsi="Cascadia Mono" w:cs="IntelOne Display AR Bold"/>
          <w:b/>
          <w:bCs/>
          <w:sz w:val="16"/>
          <w:szCs w:val="16"/>
        </w:rPr>
      </w:pPr>
    </w:p>
    <w:p w14:paraId="5DFD6910" w14:textId="77777777" w:rsidR="000C0339" w:rsidRDefault="000C0339" w:rsidP="00713F28">
      <w:pPr>
        <w:spacing w:after="0"/>
        <w:rPr>
          <w:rFonts w:ascii="Cascadia Mono" w:hAnsi="Cascadia Mono" w:cs="IntelOne Display AR Bold"/>
          <w:b/>
          <w:bCs/>
          <w:sz w:val="16"/>
          <w:szCs w:val="16"/>
        </w:rPr>
      </w:pPr>
    </w:p>
    <w:p w14:paraId="7123972F" w14:textId="77777777" w:rsidR="000C0339" w:rsidRDefault="000C0339" w:rsidP="00713F28">
      <w:pPr>
        <w:spacing w:after="0"/>
        <w:rPr>
          <w:rFonts w:ascii="Cascadia Mono" w:hAnsi="Cascadia Mono" w:cs="IntelOne Display AR Bold"/>
          <w:b/>
          <w:bCs/>
          <w:sz w:val="16"/>
          <w:szCs w:val="16"/>
        </w:rPr>
      </w:pPr>
    </w:p>
    <w:p w14:paraId="2E7F6E33" w14:textId="77777777" w:rsidR="000C0339" w:rsidRDefault="000C0339" w:rsidP="00713F28">
      <w:pPr>
        <w:spacing w:after="0"/>
        <w:rPr>
          <w:rFonts w:ascii="Cascadia Mono" w:hAnsi="Cascadia Mono" w:cs="IntelOne Display AR Bold"/>
          <w:b/>
          <w:bCs/>
          <w:sz w:val="16"/>
          <w:szCs w:val="16"/>
        </w:rPr>
      </w:pPr>
    </w:p>
    <w:p w14:paraId="23FA1208" w14:textId="1C1AEEBB" w:rsidR="000C0339" w:rsidRDefault="000C0339"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15/6/2025</w:t>
      </w:r>
    </w:p>
    <w:p w14:paraId="0C68FC17" w14:textId="77777777" w:rsidR="000C0339" w:rsidRDefault="000C0339" w:rsidP="00713F28">
      <w:pPr>
        <w:spacing w:after="0"/>
        <w:rPr>
          <w:rFonts w:ascii="Cascadia Mono" w:hAnsi="Cascadia Mono" w:cs="IntelOne Display AR Bold"/>
          <w:b/>
          <w:bCs/>
          <w:sz w:val="16"/>
          <w:szCs w:val="16"/>
        </w:rPr>
      </w:pPr>
    </w:p>
    <w:p w14:paraId="66A2A47F" w14:textId="6124CDEC" w:rsidR="00390200" w:rsidRDefault="00390200"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Latest APX validation </w:t>
      </w:r>
      <w:proofErr w:type="gramStart"/>
      <w:r>
        <w:rPr>
          <w:rFonts w:ascii="Cascadia Mono" w:hAnsi="Cascadia Mono" w:cs="IntelOne Display AR Bold"/>
          <w:b/>
          <w:bCs/>
          <w:sz w:val="16"/>
          <w:szCs w:val="16"/>
        </w:rPr>
        <w:t>status:-</w:t>
      </w:r>
      <w:proofErr w:type="gramEnd"/>
    </w:p>
    <w:p w14:paraId="1CC52A3D" w14:textId="77777777" w:rsidR="000C0339" w:rsidRDefault="000C0339" w:rsidP="00713F28">
      <w:pPr>
        <w:spacing w:after="0"/>
        <w:rPr>
          <w:rFonts w:ascii="Cascadia Mono" w:hAnsi="Cascadia Mono" w:cs="IntelOne Display AR Bold"/>
          <w:b/>
          <w:bCs/>
          <w:sz w:val="16"/>
          <w:szCs w:val="16"/>
        </w:rPr>
      </w:pPr>
    </w:p>
    <w:p w14:paraId="4CC2E7B4" w14:textId="77777777" w:rsidR="000C0339" w:rsidRDefault="000C0339" w:rsidP="00713F28">
      <w:pPr>
        <w:spacing w:after="0"/>
        <w:rPr>
          <w:rFonts w:ascii="Cascadia Mono" w:hAnsi="Cascadia Mono" w:cs="IntelOne Display AR Bold"/>
          <w:b/>
          <w:bCs/>
          <w:sz w:val="16"/>
          <w:szCs w:val="16"/>
        </w:rPr>
      </w:pPr>
    </w:p>
    <w:p w14:paraId="64AB2C84" w14:textId="414592D7" w:rsidR="000C0339" w:rsidRDefault="000C0339" w:rsidP="00713F28">
      <w:pPr>
        <w:spacing w:after="0"/>
        <w:rPr>
          <w:rFonts w:ascii="Cascadia Mono" w:hAnsi="Cascadia Mono" w:cs="IntelOne Display AR Bold"/>
          <w:b/>
          <w:bCs/>
          <w:sz w:val="16"/>
          <w:szCs w:val="16"/>
        </w:rPr>
      </w:pPr>
      <w:r w:rsidRPr="000C0339">
        <w:rPr>
          <w:rFonts w:ascii="Cascadia Mono" w:hAnsi="Cascadia Mono" w:cs="IntelOne Display AR Bold"/>
          <w:b/>
          <w:bCs/>
          <w:noProof/>
          <w:sz w:val="16"/>
          <w:szCs w:val="16"/>
        </w:rPr>
        <w:drawing>
          <wp:inline distT="0" distB="0" distL="0" distR="0" wp14:anchorId="251F11C2" wp14:editId="14C61316">
            <wp:extent cx="5731510" cy="879475"/>
            <wp:effectExtent l="0" t="0" r="2540" b="0"/>
            <wp:docPr id="6103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3952" name=""/>
                    <pic:cNvPicPr/>
                  </pic:nvPicPr>
                  <pic:blipFill>
                    <a:blip r:embed="rId343"/>
                    <a:stretch>
                      <a:fillRect/>
                    </a:stretch>
                  </pic:blipFill>
                  <pic:spPr>
                    <a:xfrm>
                      <a:off x="0" y="0"/>
                      <a:ext cx="5731510" cy="879475"/>
                    </a:xfrm>
                    <a:prstGeom prst="rect">
                      <a:avLst/>
                    </a:prstGeom>
                  </pic:spPr>
                </pic:pic>
              </a:graphicData>
            </a:graphic>
          </wp:inline>
        </w:drawing>
      </w:r>
    </w:p>
    <w:p w14:paraId="1F476066" w14:textId="77777777" w:rsidR="008E6A92" w:rsidRDefault="008E6A92" w:rsidP="00713F28">
      <w:pPr>
        <w:spacing w:after="0"/>
        <w:rPr>
          <w:rFonts w:ascii="Cascadia Mono" w:hAnsi="Cascadia Mono" w:cs="IntelOne Display AR Bold"/>
          <w:b/>
          <w:bCs/>
          <w:sz w:val="16"/>
          <w:szCs w:val="16"/>
        </w:rPr>
      </w:pPr>
    </w:p>
    <w:p w14:paraId="630485EB" w14:textId="77777777" w:rsidR="008E6A92" w:rsidRP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 newfailures.txt</w:t>
      </w:r>
    </w:p>
    <w:p w14:paraId="3F92738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compiler/blackhole/BlackholeIntrinsicTest.java</w:t>
      </w:r>
    </w:p>
    <w:p w14:paraId="29C0AFCD" w14:textId="739E63B9" w:rsidR="003B5E2E" w:rsidRDefault="003B5E2E" w:rsidP="003B5E2E">
      <w:pPr>
        <w:spacing w:after="0"/>
        <w:ind w:firstLine="720"/>
        <w:rPr>
          <w:rFonts w:ascii="Cascadia Mono" w:hAnsi="Cascadia Mono" w:cs="IntelOne Display AR Bold"/>
          <w:b/>
          <w:bCs/>
          <w:sz w:val="16"/>
          <w:szCs w:val="16"/>
        </w:rPr>
      </w:pPr>
      <w:r w:rsidRPr="003B5E2E">
        <w:rPr>
          <w:rFonts w:ascii="Cascadia Mono" w:hAnsi="Cascadia Mono" w:cs="IntelOne Display AR Bold"/>
          <w:b/>
          <w:bCs/>
          <w:noProof/>
          <w:sz w:val="16"/>
          <w:szCs w:val="16"/>
        </w:rPr>
        <w:drawing>
          <wp:inline distT="0" distB="0" distL="0" distR="0" wp14:anchorId="1E64AA7E" wp14:editId="01801D46">
            <wp:extent cx="5731510" cy="577215"/>
            <wp:effectExtent l="0" t="0" r="2540" b="0"/>
            <wp:docPr id="6965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84504" name=""/>
                    <pic:cNvPicPr/>
                  </pic:nvPicPr>
                  <pic:blipFill>
                    <a:blip r:embed="rId344"/>
                    <a:stretch>
                      <a:fillRect/>
                    </a:stretch>
                  </pic:blipFill>
                  <pic:spPr>
                    <a:xfrm>
                      <a:off x="0" y="0"/>
                      <a:ext cx="5731510" cy="577215"/>
                    </a:xfrm>
                    <a:prstGeom prst="rect">
                      <a:avLst/>
                    </a:prstGeom>
                  </pic:spPr>
                </pic:pic>
              </a:graphicData>
            </a:graphic>
          </wp:inline>
        </w:drawing>
      </w:r>
    </w:p>
    <w:p w14:paraId="4A23464C" w14:textId="77777777" w:rsidR="003B5E2E" w:rsidRDefault="003B5E2E" w:rsidP="003B5E2E">
      <w:pPr>
        <w:spacing w:after="0"/>
        <w:ind w:firstLine="720"/>
        <w:rPr>
          <w:rFonts w:ascii="Cascadia Mono" w:hAnsi="Cascadia Mono" w:cs="IntelOne Display AR Bold"/>
          <w:b/>
          <w:bCs/>
          <w:sz w:val="16"/>
          <w:szCs w:val="16"/>
        </w:rPr>
      </w:pPr>
    </w:p>
    <w:p w14:paraId="08C5A09F" w14:textId="1EB71428" w:rsidR="003B5E2E" w:rsidRDefault="003B5E2E" w:rsidP="003B5E2E">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w:t>
      </w:r>
      <w:r w:rsidR="001A6B6A">
        <w:rPr>
          <w:rFonts w:ascii="Cascadia Mono" w:hAnsi="Cascadia Mono" w:cs="IntelOne Display AR Bold"/>
          <w:b/>
          <w:bCs/>
          <w:sz w:val="16"/>
          <w:szCs w:val="16"/>
        </w:rPr>
        <w:t>n</w:t>
      </w:r>
      <w:r>
        <w:rPr>
          <w:rFonts w:ascii="Cascadia Mono" w:hAnsi="Cascadia Mono" w:cs="IntelOne Display AR Bold"/>
          <w:b/>
          <w:bCs/>
          <w:sz w:val="16"/>
          <w:szCs w:val="16"/>
        </w:rPr>
        <w:t xml:space="preserve"> STDERR is causing failure.</w:t>
      </w:r>
    </w:p>
    <w:p w14:paraId="1C4440E5" w14:textId="77777777" w:rsidR="003B5E2E" w:rsidRPr="008E6A92" w:rsidRDefault="003B5E2E" w:rsidP="003B5E2E">
      <w:pPr>
        <w:spacing w:after="0"/>
        <w:ind w:firstLine="720"/>
        <w:rPr>
          <w:rFonts w:ascii="Cascadia Mono" w:hAnsi="Cascadia Mono" w:cs="IntelOne Display AR Bold"/>
          <w:b/>
          <w:bCs/>
          <w:sz w:val="16"/>
          <w:szCs w:val="16"/>
        </w:rPr>
      </w:pPr>
    </w:p>
    <w:p w14:paraId="7066856A"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/ProfileAtTypeCheck.java</w:t>
      </w:r>
    </w:p>
    <w:p w14:paraId="771E17C3" w14:textId="577D26D8" w:rsidR="00170488" w:rsidRPr="008E6A92" w:rsidRDefault="00170488"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70488">
        <w:rPr>
          <w:rFonts w:ascii="Cascadia Mono" w:hAnsi="Cascadia Mono" w:cs="IntelOne Display AR Bold"/>
          <w:b/>
          <w:bCs/>
          <w:noProof/>
          <w:sz w:val="16"/>
          <w:szCs w:val="16"/>
        </w:rPr>
        <w:drawing>
          <wp:inline distT="0" distB="0" distL="0" distR="0" wp14:anchorId="77481BCF" wp14:editId="4C276DA4">
            <wp:extent cx="2737450" cy="590139"/>
            <wp:effectExtent l="0" t="0" r="6350" b="635"/>
            <wp:docPr id="41328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85019" name=""/>
                    <pic:cNvPicPr/>
                  </pic:nvPicPr>
                  <pic:blipFill>
                    <a:blip r:embed="rId345"/>
                    <a:stretch>
                      <a:fillRect/>
                    </a:stretch>
                  </pic:blipFill>
                  <pic:spPr>
                    <a:xfrm>
                      <a:off x="0" y="0"/>
                      <a:ext cx="2775413" cy="598323"/>
                    </a:xfrm>
                    <a:prstGeom prst="rect">
                      <a:avLst/>
                    </a:prstGeom>
                  </pic:spPr>
                </pic:pic>
              </a:graphicData>
            </a:graphic>
          </wp:inline>
        </w:drawing>
      </w:r>
    </w:p>
    <w:p w14:paraId="2819140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/SubINodeIdealizationTests.java</w:t>
      </w:r>
    </w:p>
    <w:p w14:paraId="2BE4732E" w14:textId="000B1859" w:rsidR="00E73B26" w:rsidRPr="008E6A92" w:rsidRDefault="00E73B26" w:rsidP="00E73B26">
      <w:pPr>
        <w:spacing w:after="0"/>
        <w:ind w:firstLine="720"/>
        <w:rPr>
          <w:rFonts w:ascii="Cascadia Mono" w:hAnsi="Cascadia Mono" w:cs="IntelOne Display AR Bold"/>
          <w:b/>
          <w:bCs/>
          <w:sz w:val="16"/>
          <w:szCs w:val="16"/>
        </w:rPr>
      </w:pPr>
      <w:r w:rsidRPr="00E73B26">
        <w:rPr>
          <w:rFonts w:ascii="Cascadia Mono" w:hAnsi="Cascadia Mono" w:cs="IntelOne Display AR Bold"/>
          <w:b/>
          <w:bCs/>
          <w:noProof/>
          <w:sz w:val="16"/>
          <w:szCs w:val="16"/>
        </w:rPr>
        <w:drawing>
          <wp:inline distT="0" distB="0" distL="0" distR="0" wp14:anchorId="44B1AEDA" wp14:editId="01E5516A">
            <wp:extent cx="3128513" cy="600207"/>
            <wp:effectExtent l="0" t="0" r="0" b="9525"/>
            <wp:docPr id="99372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942" name=""/>
                    <pic:cNvPicPr/>
                  </pic:nvPicPr>
                  <pic:blipFill>
                    <a:blip r:embed="rId346"/>
                    <a:stretch>
                      <a:fillRect/>
                    </a:stretch>
                  </pic:blipFill>
                  <pic:spPr>
                    <a:xfrm>
                      <a:off x="0" y="0"/>
                      <a:ext cx="3224046" cy="618535"/>
                    </a:xfrm>
                    <a:prstGeom prst="rect">
                      <a:avLst/>
                    </a:prstGeom>
                  </pic:spPr>
                </pic:pic>
              </a:graphicData>
            </a:graphic>
          </wp:inline>
        </w:drawing>
      </w:r>
    </w:p>
    <w:p w14:paraId="6521B57E" w14:textId="77777777" w:rsidR="008E6A92" w:rsidRPr="008E6A92" w:rsidRDefault="008E6A92" w:rsidP="008E6A92">
      <w:pPr>
        <w:spacing w:after="0"/>
        <w:rPr>
          <w:rFonts w:ascii="Cascadia Mono" w:hAnsi="Cascadia Mono" w:cs="IntelOne Display AR Bold"/>
          <w:b/>
          <w:bCs/>
          <w:sz w:val="16"/>
          <w:szCs w:val="16"/>
        </w:rPr>
      </w:pPr>
      <w:r w:rsidRPr="00B03A0E">
        <w:rPr>
          <w:rFonts w:ascii="Cascadia Mono" w:hAnsi="Cascadia Mono" w:cs="IntelOne Display AR Bold"/>
          <w:b/>
          <w:bCs/>
          <w:sz w:val="16"/>
          <w:szCs w:val="16"/>
          <w:highlight w:val="cyan"/>
        </w:rPr>
        <w:t>compiler/c2/</w:t>
      </w:r>
      <w:proofErr w:type="spellStart"/>
      <w:r w:rsidRPr="00B03A0E">
        <w:rPr>
          <w:rFonts w:ascii="Cascadia Mono" w:hAnsi="Cascadia Mono" w:cs="IntelOne Display AR Bold"/>
          <w:b/>
          <w:bCs/>
          <w:sz w:val="16"/>
          <w:szCs w:val="16"/>
          <w:highlight w:val="cyan"/>
        </w:rPr>
        <w:t>irTests</w:t>
      </w:r>
      <w:proofErr w:type="spellEnd"/>
      <w:r w:rsidRPr="00B03A0E">
        <w:rPr>
          <w:rFonts w:ascii="Cascadia Mono" w:hAnsi="Cascadia Mono" w:cs="IntelOne Display AR Bold"/>
          <w:b/>
          <w:bCs/>
          <w:sz w:val="16"/>
          <w:szCs w:val="16"/>
          <w:highlight w:val="cyan"/>
        </w:rPr>
        <w:t>/TestCountedLoopSafepoint.java</w:t>
      </w:r>
    </w:p>
    <w:p w14:paraId="593C8D0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/TestDebugInfo.java</w:t>
      </w:r>
    </w:p>
    <w:p w14:paraId="77517F29" w14:textId="340A2B70" w:rsidR="00C86C97" w:rsidRPr="008E6A92" w:rsidRDefault="00C86C9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C86C97">
        <w:rPr>
          <w:rFonts w:ascii="Cascadia Mono" w:hAnsi="Cascadia Mono" w:cs="IntelOne Display AR Bold"/>
          <w:b/>
          <w:bCs/>
          <w:noProof/>
          <w:sz w:val="16"/>
          <w:szCs w:val="16"/>
        </w:rPr>
        <w:drawing>
          <wp:inline distT="0" distB="0" distL="0" distR="0" wp14:anchorId="0531244F" wp14:editId="47ED93E2">
            <wp:extent cx="2530416" cy="501812"/>
            <wp:effectExtent l="0" t="0" r="3810" b="0"/>
            <wp:docPr id="118289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90298" name=""/>
                    <pic:cNvPicPr/>
                  </pic:nvPicPr>
                  <pic:blipFill>
                    <a:blip r:embed="rId347"/>
                    <a:stretch>
                      <a:fillRect/>
                    </a:stretch>
                  </pic:blipFill>
                  <pic:spPr>
                    <a:xfrm>
                      <a:off x="0" y="0"/>
                      <a:ext cx="2585514" cy="512739"/>
                    </a:xfrm>
                    <a:prstGeom prst="rect">
                      <a:avLst/>
                    </a:prstGeom>
                  </pic:spPr>
                </pic:pic>
              </a:graphicData>
            </a:graphic>
          </wp:inline>
        </w:drawing>
      </w:r>
    </w:p>
    <w:p w14:paraId="02FAE86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/TestGetAndAdd.java</w:t>
      </w:r>
    </w:p>
    <w:p w14:paraId="2C153650" w14:textId="2DE2EC11" w:rsidR="004103FA" w:rsidRPr="008E6A92" w:rsidRDefault="00F22A9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     </w:t>
      </w:r>
      <w:r w:rsidR="004103FA" w:rsidRPr="004103FA">
        <w:rPr>
          <w:rFonts w:ascii="Cascadia Mono" w:hAnsi="Cascadia Mono" w:cs="IntelOne Display AR Bold"/>
          <w:b/>
          <w:bCs/>
          <w:noProof/>
          <w:sz w:val="16"/>
          <w:szCs w:val="16"/>
        </w:rPr>
        <w:drawing>
          <wp:inline distT="0" distB="0" distL="0" distR="0" wp14:anchorId="7EF4271F" wp14:editId="2D5352ED">
            <wp:extent cx="4198189" cy="824661"/>
            <wp:effectExtent l="0" t="0" r="0" b="0"/>
            <wp:docPr id="82225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58257" name=""/>
                    <pic:cNvPicPr/>
                  </pic:nvPicPr>
                  <pic:blipFill>
                    <a:blip r:embed="rId348"/>
                    <a:stretch>
                      <a:fillRect/>
                    </a:stretch>
                  </pic:blipFill>
                  <pic:spPr>
                    <a:xfrm>
                      <a:off x="0" y="0"/>
                      <a:ext cx="4244142" cy="833688"/>
                    </a:xfrm>
                    <a:prstGeom prst="rect">
                      <a:avLst/>
                    </a:prstGeom>
                  </pic:spPr>
                </pic:pic>
              </a:graphicData>
            </a:graphic>
          </wp:inline>
        </w:drawing>
      </w:r>
    </w:p>
    <w:p w14:paraId="6EB1E332"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/TestScalarReplacement.java</w:t>
      </w:r>
    </w:p>
    <w:p w14:paraId="33701381" w14:textId="78D888C9" w:rsidR="00F55A87" w:rsidRPr="008E6A92" w:rsidRDefault="00F55A8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F55A87">
        <w:rPr>
          <w:rFonts w:ascii="Cascadia Mono" w:hAnsi="Cascadia Mono" w:cs="IntelOne Display AR Bold"/>
          <w:b/>
          <w:bCs/>
          <w:noProof/>
          <w:sz w:val="16"/>
          <w:szCs w:val="16"/>
        </w:rPr>
        <w:drawing>
          <wp:inline distT="0" distB="0" distL="0" distR="0" wp14:anchorId="26048B6B" wp14:editId="4E8A1019">
            <wp:extent cx="5731510" cy="424180"/>
            <wp:effectExtent l="0" t="0" r="2540" b="0"/>
            <wp:docPr id="132362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25463" name=""/>
                    <pic:cNvPicPr/>
                  </pic:nvPicPr>
                  <pic:blipFill>
                    <a:blip r:embed="rId349"/>
                    <a:stretch>
                      <a:fillRect/>
                    </a:stretch>
                  </pic:blipFill>
                  <pic:spPr>
                    <a:xfrm>
                      <a:off x="0" y="0"/>
                      <a:ext cx="5731510" cy="424180"/>
                    </a:xfrm>
                    <a:prstGeom prst="rect">
                      <a:avLst/>
                    </a:prstGeom>
                  </pic:spPr>
                </pic:pic>
              </a:graphicData>
            </a:graphic>
          </wp:inline>
        </w:drawing>
      </w:r>
    </w:p>
    <w:p w14:paraId="3965EF13"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compiler/intrinsics/</w:t>
      </w:r>
      <w:proofErr w:type="spellStart"/>
      <w:r w:rsidRPr="008E6A92">
        <w:rPr>
          <w:rFonts w:ascii="Cascadia Mono" w:hAnsi="Cascadia Mono" w:cs="IntelOne Display AR Bold"/>
          <w:b/>
          <w:bCs/>
          <w:sz w:val="16"/>
          <w:szCs w:val="16"/>
        </w:rPr>
        <w:t>klass</w:t>
      </w:r>
      <w:proofErr w:type="spellEnd"/>
      <w:r w:rsidRPr="008E6A92">
        <w:rPr>
          <w:rFonts w:ascii="Cascadia Mono" w:hAnsi="Cascadia Mono" w:cs="IntelOne Display AR Bold"/>
          <w:b/>
          <w:bCs/>
          <w:sz w:val="16"/>
          <w:szCs w:val="16"/>
        </w:rPr>
        <w:t>/CastNullCheckDroppingsTest.java</w:t>
      </w:r>
    </w:p>
    <w:p w14:paraId="00362E52" w14:textId="399BAA80" w:rsidR="007F6439" w:rsidRPr="008E6A92" w:rsidRDefault="007F643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p>
    <w:p w14:paraId="16918AB1"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w:t>
      </w:r>
      <w:proofErr w:type="spellStart"/>
      <w:r w:rsidRPr="008E6A92">
        <w:rPr>
          <w:rFonts w:ascii="Cascadia Mono" w:hAnsi="Cascadia Mono" w:cs="IntelOne Display AR Bold"/>
          <w:b/>
          <w:bCs/>
          <w:sz w:val="16"/>
          <w:szCs w:val="16"/>
        </w:rPr>
        <w:t>jvmci</w:t>
      </w:r>
      <w:proofErr w:type="spellEnd"/>
      <w:r w:rsidRPr="008E6A92">
        <w:rPr>
          <w:rFonts w:ascii="Cascadia Mono" w:hAnsi="Cascadia Mono" w:cs="IntelOne Display AR Bold"/>
          <w:b/>
          <w:bCs/>
          <w:sz w:val="16"/>
          <w:szCs w:val="16"/>
        </w:rPr>
        <w:t>/TestInvalidJVMCIOption.java</w:t>
      </w:r>
    </w:p>
    <w:p w14:paraId="61CB1A63" w14:textId="4F6BF062" w:rsidR="001A6B6A" w:rsidRDefault="001A6B6A"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A6B6A">
        <w:rPr>
          <w:rFonts w:ascii="Cascadia Mono" w:hAnsi="Cascadia Mono" w:cs="IntelOne Display AR Bold"/>
          <w:b/>
          <w:bCs/>
          <w:noProof/>
          <w:sz w:val="16"/>
          <w:szCs w:val="16"/>
        </w:rPr>
        <w:drawing>
          <wp:inline distT="0" distB="0" distL="0" distR="0" wp14:anchorId="7AF1C93F" wp14:editId="24C117B4">
            <wp:extent cx="5731510" cy="564515"/>
            <wp:effectExtent l="0" t="0" r="2540" b="6985"/>
            <wp:docPr id="169049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96109" name=""/>
                    <pic:cNvPicPr/>
                  </pic:nvPicPr>
                  <pic:blipFill>
                    <a:blip r:embed="rId350"/>
                    <a:stretch>
                      <a:fillRect/>
                    </a:stretch>
                  </pic:blipFill>
                  <pic:spPr>
                    <a:xfrm>
                      <a:off x="0" y="0"/>
                      <a:ext cx="5731510" cy="564515"/>
                    </a:xfrm>
                    <a:prstGeom prst="rect">
                      <a:avLst/>
                    </a:prstGeom>
                  </pic:spPr>
                </pic:pic>
              </a:graphicData>
            </a:graphic>
          </wp:inline>
        </w:drawing>
      </w:r>
    </w:p>
    <w:p w14:paraId="5FC2BD48" w14:textId="77777777" w:rsidR="001A6B6A" w:rsidRDefault="001A6B6A" w:rsidP="001A6B6A">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on STDERR is causing failure.</w:t>
      </w:r>
    </w:p>
    <w:p w14:paraId="318BEAFD" w14:textId="77777777" w:rsidR="001A6B6A" w:rsidRDefault="001A6B6A" w:rsidP="008E6A92">
      <w:pPr>
        <w:spacing w:after="0"/>
        <w:rPr>
          <w:rFonts w:ascii="Cascadia Mono" w:hAnsi="Cascadia Mono" w:cs="IntelOne Display AR Bold"/>
          <w:b/>
          <w:bCs/>
          <w:sz w:val="16"/>
          <w:szCs w:val="16"/>
        </w:rPr>
      </w:pPr>
    </w:p>
    <w:p w14:paraId="0721BFC9" w14:textId="77777777" w:rsidR="001B674F" w:rsidRDefault="001B674F" w:rsidP="008E6A92">
      <w:pPr>
        <w:spacing w:after="0"/>
        <w:rPr>
          <w:rFonts w:ascii="Cascadia Mono" w:hAnsi="Cascadia Mono" w:cs="IntelOne Display AR Bold"/>
          <w:b/>
          <w:bCs/>
          <w:sz w:val="16"/>
          <w:szCs w:val="16"/>
        </w:rPr>
      </w:pPr>
    </w:p>
    <w:p w14:paraId="0C4256F3" w14:textId="6EFAF63B" w:rsidR="001B674F" w:rsidRPr="008E6A92" w:rsidRDefault="001B674F"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Timeouts</w:t>
      </w:r>
    </w:p>
    <w:p w14:paraId="6882532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compiler/loopopts/superword/TestDependencyOffsets.java#avx1-v016-A</w:t>
      </w:r>
    </w:p>
    <w:p w14:paraId="6ABD21D6"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compiler/loopopts/superword/TestDependencyOffsets.java#avx1-v016-U</w:t>
      </w:r>
    </w:p>
    <w:p w14:paraId="74C7F5B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compiler/loopopts/superword/TestDependencyOffsets.java#avx1-v032-A</w:t>
      </w:r>
    </w:p>
    <w:p w14:paraId="3629772B"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compiler/loopopts/superword/TestDependencyOffsets.java#avx1-v032-U</w:t>
      </w:r>
    </w:p>
    <w:p w14:paraId="6FCD8DC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compiler/loopopts/superword/TestDependencyOffsets.java#avx2-v016-A</w:t>
      </w:r>
    </w:p>
    <w:p w14:paraId="3BC5E1DE"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compiler/loopopts/superword/TestDependencyOffsets.java#avx2-v016-U</w:t>
      </w:r>
    </w:p>
    <w:p w14:paraId="3176C6CF"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compiler/loopopts/superword/TestDependencyOffsets.java#avx2-v032-A</w:t>
      </w:r>
    </w:p>
    <w:p w14:paraId="34B5BFC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compiler/loopopts/superword/TestDependencyOffsets.java#avx2-v032-U</w:t>
      </w:r>
    </w:p>
    <w:p w14:paraId="3B8B013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compiler/loopopts/superword/TestDependencyOffsets.java#avx512-v032-A</w:t>
      </w:r>
    </w:p>
    <w:p w14:paraId="5EB9B51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compiler/loopopts/superword/TestDependencyOffsets.java#avx512-v032-U</w:t>
      </w:r>
    </w:p>
    <w:p w14:paraId="156498E9"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compiler/loopopts/superword/TestDependencyOffsets.java#avx512-v064-A</w:t>
      </w:r>
    </w:p>
    <w:p w14:paraId="4F4AD18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compiler/loopopts/superword/TestDependencyOffsets.java#avx512-v064-U</w:t>
      </w:r>
    </w:p>
    <w:p w14:paraId="0455DCD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compiler/loopopts/superword/TestDependencyOffsets.java#avx512bw-v032-A</w:t>
      </w:r>
    </w:p>
    <w:p w14:paraId="6D0552E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compiler/loopopts/superword/TestDependencyOffsets.java#avx512bw-v032-U</w:t>
      </w:r>
    </w:p>
    <w:p w14:paraId="004985D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compiler/loopopts/superword/TestDependencyOffsets.java#avx512bw-v064-A</w:t>
      </w:r>
    </w:p>
    <w:p w14:paraId="1FA04593"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compiler/loopopts/superword/TestDependencyOffsets.java#avx512bw-v064-U</w:t>
      </w:r>
    </w:p>
    <w:p w14:paraId="6299E24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compiler/loopopts/superword/TestDependencyOffsets.java#sse4-v004-A</w:t>
      </w:r>
    </w:p>
    <w:p w14:paraId="448AD02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compiler/loopopts/superword/TestDependencyOffsets.java#sse4-v004-U</w:t>
      </w:r>
    </w:p>
    <w:p w14:paraId="1C5F520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compiler/loopopts/superword/TestDependencyOffsets.java#sse4-v008-A</w:t>
      </w:r>
    </w:p>
    <w:p w14:paraId="0FDA16A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compiler/loopopts/superword/TestDependencyOffsets.java#sse4-v008-U</w:t>
      </w:r>
    </w:p>
    <w:p w14:paraId="3CA2FAA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compiler/loopopts/superword/TestDependencyOffsets.java#sse4-v016-A</w:t>
      </w:r>
    </w:p>
    <w:p w14:paraId="53769C2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compiler/loopopts/superword/TestDependencyOffsets.java#sse4-v016-U</w:t>
      </w:r>
    </w:p>
    <w:p w14:paraId="08525D7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w:t>
      </w:r>
      <w:proofErr w:type="spellStart"/>
      <w:r w:rsidRPr="001B674F">
        <w:rPr>
          <w:rFonts w:ascii="Cascadia Mono" w:hAnsi="Cascadia Mono" w:cs="IntelOne Display AR Bold"/>
          <w:b/>
          <w:bCs/>
          <w:sz w:val="16"/>
          <w:szCs w:val="16"/>
          <w:highlight w:val="yellow"/>
        </w:rPr>
        <w:t>loopopts</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superword</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TestDependencyOffsets.java#vanilla-A</w:t>
      </w:r>
      <w:proofErr w:type="spellEnd"/>
    </w:p>
    <w:p w14:paraId="5AD76B86" w14:textId="77777777" w:rsidR="008E6A92" w:rsidRDefault="008E6A92" w:rsidP="008E6A92">
      <w:pPr>
        <w:spacing w:after="0"/>
        <w:rPr>
          <w:rFonts w:ascii="Cascadia Mono" w:hAnsi="Cascadia Mono" w:cs="IntelOne Display AR Bold"/>
          <w:b/>
          <w:bCs/>
          <w:sz w:val="16"/>
          <w:szCs w:val="16"/>
        </w:rPr>
      </w:pPr>
      <w:r w:rsidRPr="001B674F">
        <w:rPr>
          <w:rFonts w:ascii="Cascadia Mono" w:hAnsi="Cascadia Mono" w:cs="IntelOne Display AR Bold"/>
          <w:b/>
          <w:bCs/>
          <w:sz w:val="16"/>
          <w:szCs w:val="16"/>
          <w:highlight w:val="yellow"/>
        </w:rPr>
        <w:t>compiler/</w:t>
      </w:r>
      <w:proofErr w:type="spellStart"/>
      <w:r w:rsidRPr="001B674F">
        <w:rPr>
          <w:rFonts w:ascii="Cascadia Mono" w:hAnsi="Cascadia Mono" w:cs="IntelOne Display AR Bold"/>
          <w:b/>
          <w:bCs/>
          <w:sz w:val="16"/>
          <w:szCs w:val="16"/>
          <w:highlight w:val="yellow"/>
        </w:rPr>
        <w:t>loopopts</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superword</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TestDependencyOffsets.java#vanilla-U</w:t>
      </w:r>
      <w:proofErr w:type="spellEnd"/>
    </w:p>
    <w:p w14:paraId="67C8794F" w14:textId="77777777" w:rsidR="00F22A99" w:rsidRPr="008E6A92" w:rsidRDefault="00F22A99" w:rsidP="008E6A92">
      <w:pPr>
        <w:spacing w:after="0"/>
        <w:rPr>
          <w:rFonts w:ascii="Cascadia Mono" w:hAnsi="Cascadia Mono" w:cs="IntelOne Display AR Bold"/>
          <w:b/>
          <w:bCs/>
          <w:sz w:val="16"/>
          <w:szCs w:val="16"/>
        </w:rPr>
      </w:pPr>
    </w:p>
    <w:p w14:paraId="0160E840" w14:textId="1544EBB8"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w:t>
      </w:r>
      <w:proofErr w:type="spellStart"/>
      <w:r w:rsidRPr="008E6A92">
        <w:rPr>
          <w:rFonts w:ascii="Cascadia Mono" w:hAnsi="Cascadia Mono" w:cs="IntelOne Display AR Bold"/>
          <w:b/>
          <w:bCs/>
          <w:sz w:val="16"/>
          <w:szCs w:val="16"/>
        </w:rPr>
        <w:t>stringopts</w:t>
      </w:r>
      <w:proofErr w:type="spellEnd"/>
      <w:r w:rsidRPr="008E6A92">
        <w:rPr>
          <w:rFonts w:ascii="Cascadia Mono" w:hAnsi="Cascadia Mono" w:cs="IntelOne Display AR Bold"/>
          <w:b/>
          <w:bCs/>
          <w:sz w:val="16"/>
          <w:szCs w:val="16"/>
        </w:rPr>
        <w:t>/TestStringObjectInitialization.java</w:t>
      </w:r>
    </w:p>
    <w:p w14:paraId="3A8B975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183A6B75"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 fatal error has been detected by the Java Runtime Environment:</w:t>
      </w:r>
    </w:p>
    <w:p w14:paraId="143922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EC53E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xml:space="preserve">#  SIGSEGV (0xb) at pc=0x00007fbecc270d05, </w:t>
      </w:r>
      <w:proofErr w:type="spellStart"/>
      <w:r w:rsidRPr="00F22A99">
        <w:rPr>
          <w:rFonts w:ascii="Cascadia Mono" w:hAnsi="Cascadia Mono" w:cs="IntelOne Display AR Bold"/>
          <w:b/>
          <w:bCs/>
          <w:sz w:val="16"/>
          <w:szCs w:val="16"/>
        </w:rPr>
        <w:t>pid</w:t>
      </w:r>
      <w:proofErr w:type="spellEnd"/>
      <w:r w:rsidRPr="00F22A99">
        <w:rPr>
          <w:rFonts w:ascii="Cascadia Mono" w:hAnsi="Cascadia Mono" w:cs="IntelOne Display AR Bold"/>
          <w:b/>
          <w:bCs/>
          <w:sz w:val="16"/>
          <w:szCs w:val="16"/>
        </w:rPr>
        <w:t xml:space="preserve">=3704141, </w:t>
      </w:r>
      <w:proofErr w:type="spellStart"/>
      <w:r w:rsidRPr="00F22A99">
        <w:rPr>
          <w:rFonts w:ascii="Cascadia Mono" w:hAnsi="Cascadia Mono" w:cs="IntelOne Display AR Bold"/>
          <w:b/>
          <w:bCs/>
          <w:sz w:val="16"/>
          <w:szCs w:val="16"/>
        </w:rPr>
        <w:t>tid</w:t>
      </w:r>
      <w:proofErr w:type="spellEnd"/>
      <w:r w:rsidRPr="00F22A99">
        <w:rPr>
          <w:rFonts w:ascii="Cascadia Mono" w:hAnsi="Cascadia Mono" w:cs="IntelOne Display AR Bold"/>
          <w:b/>
          <w:bCs/>
          <w:sz w:val="16"/>
          <w:szCs w:val="16"/>
        </w:rPr>
        <w:t>=3704211</w:t>
      </w:r>
    </w:p>
    <w:p w14:paraId="7B5C6803"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230F2EDB"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JRE version: OpenJDK Runtime Environment (26.0) (</w:t>
      </w:r>
      <w:proofErr w:type="spellStart"/>
      <w:r w:rsidRPr="00F22A99">
        <w:rPr>
          <w:rFonts w:ascii="Cascadia Mono" w:hAnsi="Cascadia Mono" w:cs="IntelOne Display AR Bold"/>
          <w:b/>
          <w:bCs/>
          <w:sz w:val="16"/>
          <w:szCs w:val="16"/>
        </w:rPr>
        <w:t>fastdebug</w:t>
      </w:r>
      <w:proofErr w:type="spellEnd"/>
      <w:r w:rsidRPr="00F22A99">
        <w:rPr>
          <w:rFonts w:ascii="Cascadia Mono" w:hAnsi="Cascadia Mono" w:cs="IntelOne Display AR Bold"/>
          <w:b/>
          <w:bCs/>
          <w:sz w:val="16"/>
          <w:szCs w:val="16"/>
        </w:rPr>
        <w:t xml:space="preserve"> build 26-internal-adhoc.root.jdk)</w:t>
      </w:r>
    </w:p>
    <w:p w14:paraId="1885537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Java VM: OpenJDK 64-Bit Server VM (</w:t>
      </w:r>
      <w:proofErr w:type="spellStart"/>
      <w:r w:rsidRPr="00F22A99">
        <w:rPr>
          <w:rFonts w:ascii="Cascadia Mono" w:hAnsi="Cascadia Mono" w:cs="IntelOne Display AR Bold"/>
          <w:b/>
          <w:bCs/>
          <w:sz w:val="16"/>
          <w:szCs w:val="16"/>
        </w:rPr>
        <w:t>fastdebug</w:t>
      </w:r>
      <w:proofErr w:type="spellEnd"/>
      <w:r w:rsidRPr="00F22A99">
        <w:rPr>
          <w:rFonts w:ascii="Cascadia Mono" w:hAnsi="Cascadia Mono" w:cs="IntelOne Display AR Bold"/>
          <w:b/>
          <w:bCs/>
          <w:sz w:val="16"/>
          <w:szCs w:val="16"/>
        </w:rPr>
        <w:t xml:space="preserve"> 26-internal-adhoc.root.jdk, mixed mode, tiered, compressed class </w:t>
      </w:r>
      <w:proofErr w:type="spellStart"/>
      <w:r w:rsidRPr="00F22A99">
        <w:rPr>
          <w:rFonts w:ascii="Cascadia Mono" w:hAnsi="Cascadia Mono" w:cs="IntelOne Display AR Bold"/>
          <w:b/>
          <w:bCs/>
          <w:sz w:val="16"/>
          <w:szCs w:val="16"/>
        </w:rPr>
        <w:t>ptrs</w:t>
      </w:r>
      <w:proofErr w:type="spellEnd"/>
      <w:r w:rsidRPr="00F22A99">
        <w:rPr>
          <w:rFonts w:ascii="Cascadia Mono" w:hAnsi="Cascadia Mono" w:cs="IntelOne Display AR Bold"/>
          <w:b/>
          <w:bCs/>
          <w:sz w:val="16"/>
          <w:szCs w:val="16"/>
        </w:rPr>
        <w:t xml:space="preserve">, parallel </w:t>
      </w:r>
      <w:proofErr w:type="spellStart"/>
      <w:r w:rsidRPr="00F22A99">
        <w:rPr>
          <w:rFonts w:ascii="Cascadia Mono" w:hAnsi="Cascadia Mono" w:cs="IntelOne Display AR Bold"/>
          <w:b/>
          <w:bCs/>
          <w:sz w:val="16"/>
          <w:szCs w:val="16"/>
        </w:rPr>
        <w:t>gc</w:t>
      </w:r>
      <w:proofErr w:type="spellEnd"/>
      <w:r w:rsidRPr="00F22A99">
        <w:rPr>
          <w:rFonts w:ascii="Cascadia Mono" w:hAnsi="Cascadia Mono" w:cs="IntelOne Display AR Bold"/>
          <w:b/>
          <w:bCs/>
          <w:sz w:val="16"/>
          <w:szCs w:val="16"/>
        </w:rPr>
        <w:t>, linux-amd64)</w:t>
      </w:r>
    </w:p>
    <w:p w14:paraId="4DDFAFC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Problematic frame:</w:t>
      </w:r>
    </w:p>
    <w:p w14:paraId="1967644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xml:space="preserve"># J 249 c2 </w:t>
      </w:r>
      <w:proofErr w:type="gramStart"/>
      <w:r w:rsidRPr="00F22A99">
        <w:rPr>
          <w:rFonts w:ascii="Cascadia Mono" w:hAnsi="Cascadia Mono" w:cs="IntelOne Display AR Bold"/>
          <w:b/>
          <w:bCs/>
          <w:sz w:val="16"/>
          <w:szCs w:val="16"/>
        </w:rPr>
        <w:t>compiler.stringopts.TestStringObjectInitialization.run(</w:t>
      </w:r>
      <w:proofErr w:type="gramEnd"/>
      <w:r w:rsidRPr="00F22A99">
        <w:rPr>
          <w:rFonts w:ascii="Cascadia Mono" w:hAnsi="Cascadia Mono" w:cs="IntelOne Display AR Bold"/>
          <w:b/>
          <w:bCs/>
          <w:sz w:val="16"/>
          <w:szCs w:val="16"/>
        </w:rPr>
        <w:t>Ljava/lang/</w:t>
      </w:r>
      <w:proofErr w:type="gramStart"/>
      <w:r w:rsidRPr="00F22A99">
        <w:rPr>
          <w:rFonts w:ascii="Cascadia Mono" w:hAnsi="Cascadia Mono" w:cs="IntelOne Display AR Bold"/>
          <w:b/>
          <w:bCs/>
          <w:sz w:val="16"/>
          <w:szCs w:val="16"/>
        </w:rPr>
        <w:t>String;[</w:t>
      </w:r>
      <w:proofErr w:type="gramEnd"/>
      <w:r w:rsidRPr="00F22A99">
        <w:rPr>
          <w:rFonts w:ascii="Cascadia Mono" w:hAnsi="Cascadia Mono" w:cs="IntelOne Display AR Bold"/>
          <w:b/>
          <w:bCs/>
          <w:sz w:val="16"/>
          <w:szCs w:val="16"/>
        </w:rPr>
        <w:t>Ljava/lang/String;)V (31 bytes) @ 0x00007fbecc270d05 [0x00007fbecc270700+0x0000000000000605]</w:t>
      </w:r>
    </w:p>
    <w:p w14:paraId="2E7F8CE1"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4C6256"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Core dump will be written. Default location: Core dumps may be processed with "/</w:t>
      </w:r>
      <w:proofErr w:type="spellStart"/>
      <w:r w:rsidRPr="00F22A99">
        <w:rPr>
          <w:rFonts w:ascii="Cascadia Mono" w:hAnsi="Cascadia Mono" w:cs="IntelOne Display AR Bold"/>
          <w:b/>
          <w:bCs/>
          <w:sz w:val="16"/>
          <w:szCs w:val="16"/>
        </w:rPr>
        <w:t>usr</w:t>
      </w:r>
      <w:proofErr w:type="spellEnd"/>
      <w:r w:rsidRPr="00F22A99">
        <w:rPr>
          <w:rFonts w:ascii="Cascadia Mono" w:hAnsi="Cascadia Mono" w:cs="IntelOne Display AR Bold"/>
          <w:b/>
          <w:bCs/>
          <w:sz w:val="16"/>
          <w:szCs w:val="16"/>
        </w:rPr>
        <w:t>/lib/</w:t>
      </w:r>
      <w:proofErr w:type="spellStart"/>
      <w:r w:rsidRPr="00F22A99">
        <w:rPr>
          <w:rFonts w:ascii="Cascadia Mono" w:hAnsi="Cascadia Mono" w:cs="IntelOne Display AR Bold"/>
          <w:b/>
          <w:bCs/>
          <w:sz w:val="16"/>
          <w:szCs w:val="16"/>
        </w:rPr>
        <w:t>systemd</w:t>
      </w:r>
      <w:proofErr w:type="spellEnd"/>
      <w:r w:rsidRPr="00F22A99">
        <w:rPr>
          <w:rFonts w:ascii="Cascadia Mono" w:hAnsi="Cascadia Mono" w:cs="IntelOne Display AR Bold"/>
          <w:b/>
          <w:bCs/>
          <w:sz w:val="16"/>
          <w:szCs w:val="16"/>
        </w:rPr>
        <w:t>/</w:t>
      </w:r>
      <w:proofErr w:type="spellStart"/>
      <w:r w:rsidRPr="00F22A99">
        <w:rPr>
          <w:rFonts w:ascii="Cascadia Mono" w:hAnsi="Cascadia Mono" w:cs="IntelOne Display AR Bold"/>
          <w:b/>
          <w:bCs/>
          <w:sz w:val="16"/>
          <w:szCs w:val="16"/>
        </w:rPr>
        <w:t>systemd-coredump</w:t>
      </w:r>
      <w:proofErr w:type="spellEnd"/>
      <w:r w:rsidRPr="00F22A99">
        <w:rPr>
          <w:rFonts w:ascii="Cascadia Mono" w:hAnsi="Cascadia Mono" w:cs="IntelOne Display AR Bold"/>
          <w:b/>
          <w:bCs/>
          <w:sz w:val="16"/>
          <w:szCs w:val="16"/>
        </w:rPr>
        <w:t xml:space="preserve"> %P %u %g %s %t %c %h %e" (or dumping to /root/jatinbha/sandboxes/apx-validation/jdk/build/linux-x86_64-server-fastdebug/test-support/jtreg_test_hotspot_jtreg_compiler/scratch/25/core.3704141)</w:t>
      </w:r>
    </w:p>
    <w:p w14:paraId="03656BD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4E6CE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An error report file with more information is saved as:</w:t>
      </w:r>
    </w:p>
    <w:p w14:paraId="058C0114"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/root/jatinbha/sandboxes/apx-validation/jdk/build/linux-x86_64-server-fastdebug/test-support/jtreg_test_hotspot_jtreg_compiler/scratch/25/hs_err_pid3704141.log</w:t>
      </w:r>
    </w:p>
    <w:p w14:paraId="67121F2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roofErr w:type="gramStart"/>
      <w:r w:rsidRPr="00F22A99">
        <w:rPr>
          <w:rFonts w:ascii="Cascadia Mono" w:hAnsi="Cascadia Mono" w:cs="IntelOne Display AR Bold"/>
          <w:b/>
          <w:bCs/>
          <w:sz w:val="16"/>
          <w:szCs w:val="16"/>
        </w:rPr>
        <w:t>295.735s][</w:t>
      </w:r>
      <w:proofErr w:type="gramEnd"/>
      <w:r w:rsidRPr="00F22A99">
        <w:rPr>
          <w:rFonts w:ascii="Cascadia Mono" w:hAnsi="Cascadia Mono" w:cs="IntelOne Display AR Bold"/>
          <w:b/>
          <w:bCs/>
          <w:sz w:val="16"/>
          <w:szCs w:val="16"/>
        </w:rPr>
        <w:t>warning][</w:t>
      </w:r>
      <w:proofErr w:type="spellStart"/>
      <w:r w:rsidRPr="00F22A99">
        <w:rPr>
          <w:rFonts w:ascii="Cascadia Mono" w:hAnsi="Cascadia Mono" w:cs="IntelOne Display AR Bold"/>
          <w:b/>
          <w:bCs/>
          <w:sz w:val="16"/>
          <w:szCs w:val="16"/>
        </w:rPr>
        <w:t>os</w:t>
      </w:r>
      <w:proofErr w:type="spellEnd"/>
      <w:r w:rsidRPr="00F22A99">
        <w:rPr>
          <w:rFonts w:ascii="Cascadia Mono" w:hAnsi="Cascadia Mono" w:cs="IntelOne Display AR Bold"/>
          <w:b/>
          <w:bCs/>
          <w:sz w:val="16"/>
          <w:szCs w:val="16"/>
        </w:rPr>
        <w:t xml:space="preserve">] Loading </w:t>
      </w:r>
      <w:proofErr w:type="spellStart"/>
      <w:r w:rsidRPr="00F22A99">
        <w:rPr>
          <w:rFonts w:ascii="Cascadia Mono" w:hAnsi="Cascadia Mono" w:cs="IntelOne Display AR Bold"/>
          <w:b/>
          <w:bCs/>
          <w:sz w:val="16"/>
          <w:szCs w:val="16"/>
        </w:rPr>
        <w:t>hsdis</w:t>
      </w:r>
      <w:proofErr w:type="spellEnd"/>
      <w:r w:rsidRPr="00F22A99">
        <w:rPr>
          <w:rFonts w:ascii="Cascadia Mono" w:hAnsi="Cascadia Mono" w:cs="IntelOne Display AR Bold"/>
          <w:b/>
          <w:bCs/>
          <w:sz w:val="16"/>
          <w:szCs w:val="16"/>
        </w:rPr>
        <w:t xml:space="preserve"> library failed</w:t>
      </w:r>
    </w:p>
    <w:p w14:paraId="3D42E30E"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4A0D648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If you would like to submit a bug report, please visit:</w:t>
      </w:r>
    </w:p>
    <w:p w14:paraId="3A6F67AE" w14:textId="7ED68414" w:rsidR="006212EF"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https://bugreport.java.com/bugreport/crash.jsp</w:t>
      </w:r>
    </w:p>
    <w:p w14:paraId="39457800" w14:textId="77777777" w:rsidR="006212EF" w:rsidRDefault="006212EF" w:rsidP="008E6A92">
      <w:pPr>
        <w:spacing w:after="0"/>
        <w:rPr>
          <w:rFonts w:ascii="Cascadia Mono" w:hAnsi="Cascadia Mono" w:cs="IntelOne Display AR Bold"/>
          <w:b/>
          <w:bCs/>
          <w:sz w:val="16"/>
          <w:szCs w:val="16"/>
        </w:rPr>
      </w:pPr>
    </w:p>
    <w:p w14:paraId="03726BE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 other_errors.txt</w:t>
      </w:r>
    </w:p>
    <w:p w14:paraId="57A21E4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compiler/c2/TestLWLockingCodeGen.java</w:t>
      </w:r>
    </w:p>
    <w:p w14:paraId="016FC3A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/DivLNodeIdealizationTests.java</w:t>
      </w:r>
    </w:p>
    <w:p w14:paraId="37B203A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/OrLNodeIdealizationTests.java</w:t>
      </w:r>
    </w:p>
    <w:p w14:paraId="4342448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/SubLNodeIdealizationTests.java</w:t>
      </w:r>
    </w:p>
    <w:p w14:paraId="604AE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/TestIRAbs.java</w:t>
      </w:r>
    </w:p>
    <w:p w14:paraId="34BF7B5D"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/TestLSMMissedEmptyLoop.java</w:t>
      </w:r>
    </w:p>
    <w:p w14:paraId="30EC760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/TestMinMaxIdentities.java</w:t>
      </w:r>
    </w:p>
    <w:p w14:paraId="7A77C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/TestMulNodeIdealization.java</w:t>
      </w:r>
    </w:p>
    <w:p w14:paraId="604CE85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/TestPadding.java</w:t>
      </w:r>
    </w:p>
    <w:p w14:paraId="01799FC8"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lastRenderedPageBreak/>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/TestPostParseCallDevirtualization.java</w:t>
      </w:r>
    </w:p>
    <w:p w14:paraId="31F3772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/TestPrunedExHandler.java</w:t>
      </w:r>
    </w:p>
    <w:p w14:paraId="642ECF2F"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/TestPushAddThruCast.java</w:t>
      </w:r>
    </w:p>
    <w:p w14:paraId="72CF36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/TestRemixAddressExpressions.java</w:t>
      </w:r>
    </w:p>
    <w:p w14:paraId="1265B91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/TestVectorizationNotRun.java</w:t>
      </w:r>
    </w:p>
    <w:p w14:paraId="6379CA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/UDivLNodeIdealizationTests.java</w:t>
      </w:r>
    </w:p>
    <w:p w14:paraId="5255686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/UModINodeIdealizationTests.java</w:t>
      </w:r>
    </w:p>
    <w:p w14:paraId="3192A1E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compiler/intrinsics/SortingDeoptimizationTest.java</w:t>
      </w:r>
    </w:p>
    <w:p w14:paraId="615A62D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compiler/loopopts/TestPartialPeelAtUnsignedTestsNegativeLimit.java#Xbatch</w:t>
      </w:r>
    </w:p>
    <w:p w14:paraId="638E2A2B"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compiler/loopopts/TestPartialPeelAtUnsignedTestsNegativeLimit.java#Xcomp-compile-test</w:t>
      </w:r>
    </w:p>
    <w:p w14:paraId="5FF4949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compiler/loopopts/TestPartialPeelAtUnsignedTestsNegativeLimit.java#Xcomp-run-inline</w:t>
      </w:r>
    </w:p>
    <w:p w14:paraId="44F4CD4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compiler/loopopts/TestPartialPeelAtUnsignedTestsNegativeLimit.java#vanilla</w:t>
      </w:r>
    </w:p>
    <w:p w14:paraId="7E73082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compiler/loopopts/superword/TestLargeScaleAndStride.java#AlignVector</w:t>
      </w:r>
    </w:p>
    <w:p w14:paraId="1E0BF22C"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compiler/loopopts/superword/TestLargeScaleAndStride.java#StoreToLoadForwardingFailureDetection</w:t>
      </w:r>
    </w:p>
    <w:p w14:paraId="4B56322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w:t>
      </w:r>
      <w:proofErr w:type="spellStart"/>
      <w:r w:rsidRPr="006212EF">
        <w:rPr>
          <w:rFonts w:ascii="Cascadia Mono" w:hAnsi="Cascadia Mono" w:cs="IntelOne Display AR Bold"/>
          <w:b/>
          <w:bCs/>
          <w:sz w:val="16"/>
          <w:szCs w:val="16"/>
        </w:rPr>
        <w:t>loopopts</w:t>
      </w:r>
      <w:proofErr w:type="spellEnd"/>
      <w:r w:rsidRPr="006212EF">
        <w:rPr>
          <w:rFonts w:ascii="Cascadia Mono" w:hAnsi="Cascadia Mono" w:cs="IntelOne Display AR Bold"/>
          <w:b/>
          <w:bCs/>
          <w:sz w:val="16"/>
          <w:szCs w:val="16"/>
        </w:rPr>
        <w:t>/</w:t>
      </w:r>
      <w:proofErr w:type="spellStart"/>
      <w:r w:rsidRPr="006212EF">
        <w:rPr>
          <w:rFonts w:ascii="Cascadia Mono" w:hAnsi="Cascadia Mono" w:cs="IntelOne Display AR Bold"/>
          <w:b/>
          <w:bCs/>
          <w:sz w:val="16"/>
          <w:szCs w:val="16"/>
        </w:rPr>
        <w:t>superword</w:t>
      </w:r>
      <w:proofErr w:type="spellEnd"/>
      <w:r w:rsidRPr="006212EF">
        <w:rPr>
          <w:rFonts w:ascii="Cascadia Mono" w:hAnsi="Cascadia Mono" w:cs="IntelOne Display AR Bold"/>
          <w:b/>
          <w:bCs/>
          <w:sz w:val="16"/>
          <w:szCs w:val="16"/>
        </w:rPr>
        <w:t>/</w:t>
      </w:r>
      <w:proofErr w:type="spellStart"/>
      <w:r w:rsidRPr="006212EF">
        <w:rPr>
          <w:rFonts w:ascii="Cascadia Mono" w:hAnsi="Cascadia Mono" w:cs="IntelOne Display AR Bold"/>
          <w:b/>
          <w:bCs/>
          <w:sz w:val="16"/>
          <w:szCs w:val="16"/>
        </w:rPr>
        <w:t>TestLargeScaleAndStride.java#vanilla</w:t>
      </w:r>
      <w:proofErr w:type="spellEnd"/>
    </w:p>
    <w:p w14:paraId="1C5FC2C0" w14:textId="44CF473B" w:rsid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compiler/vectorization/TestVectorZeroCount.java</w:t>
      </w:r>
    </w:p>
    <w:p w14:paraId="69D894E3" w14:textId="77777777" w:rsidR="0055278A" w:rsidRDefault="0055278A" w:rsidP="006212EF">
      <w:pPr>
        <w:spacing w:after="0"/>
        <w:rPr>
          <w:rFonts w:ascii="Cascadia Mono" w:hAnsi="Cascadia Mono" w:cs="IntelOne Display AR Bold"/>
          <w:b/>
          <w:bCs/>
          <w:sz w:val="16"/>
          <w:szCs w:val="16"/>
        </w:rPr>
      </w:pPr>
    </w:p>
    <w:p w14:paraId="5EC4C097" w14:textId="77777777" w:rsidR="0055278A" w:rsidRDefault="0055278A" w:rsidP="006212EF">
      <w:pPr>
        <w:spacing w:after="0"/>
        <w:rPr>
          <w:rFonts w:ascii="Cascadia Mono" w:hAnsi="Cascadia Mono" w:cs="IntelOne Display AR Bold"/>
          <w:b/>
          <w:bCs/>
          <w:sz w:val="16"/>
          <w:szCs w:val="16"/>
        </w:rPr>
      </w:pPr>
    </w:p>
    <w:p w14:paraId="6E0A6CAF" w14:textId="77777777" w:rsidR="00971D56" w:rsidRDefault="00971D56" w:rsidP="006212EF">
      <w:pPr>
        <w:spacing w:after="0"/>
        <w:rPr>
          <w:rFonts w:ascii="Cascadia Mono" w:hAnsi="Cascadia Mono" w:cs="IntelOne Display AR Bold"/>
          <w:b/>
          <w:bCs/>
          <w:sz w:val="16"/>
          <w:szCs w:val="16"/>
        </w:rPr>
      </w:pPr>
    </w:p>
    <w:p w14:paraId="771301BB" w14:textId="77777777" w:rsidR="00971D56" w:rsidRDefault="00971D56" w:rsidP="006212EF">
      <w:pPr>
        <w:spacing w:after="0"/>
        <w:rPr>
          <w:rFonts w:ascii="Cascadia Mono" w:hAnsi="Cascadia Mono" w:cs="IntelOne Display AR Bold"/>
          <w:b/>
          <w:bCs/>
          <w:sz w:val="16"/>
          <w:szCs w:val="16"/>
        </w:rPr>
      </w:pPr>
    </w:p>
    <w:p w14:paraId="5083D5B5" w14:textId="77777777" w:rsidR="00971D56" w:rsidRDefault="00971D56" w:rsidP="006212EF">
      <w:pPr>
        <w:spacing w:after="0"/>
        <w:rPr>
          <w:rFonts w:ascii="Cascadia Mono" w:hAnsi="Cascadia Mono" w:cs="IntelOne Display AR Bold"/>
          <w:b/>
          <w:bCs/>
          <w:sz w:val="16"/>
          <w:szCs w:val="16"/>
        </w:rPr>
      </w:pPr>
    </w:p>
    <w:p w14:paraId="5CAA7EAD" w14:textId="77777777" w:rsidR="00971D56" w:rsidRDefault="00971D56" w:rsidP="006212EF">
      <w:pPr>
        <w:spacing w:after="0"/>
        <w:rPr>
          <w:rFonts w:ascii="Cascadia Mono" w:hAnsi="Cascadia Mono" w:cs="IntelOne Display AR Bold"/>
          <w:b/>
          <w:bCs/>
          <w:sz w:val="16"/>
          <w:szCs w:val="16"/>
        </w:rPr>
      </w:pPr>
    </w:p>
    <w:p w14:paraId="5EF6B16A" w14:textId="77777777" w:rsidR="00971D56" w:rsidRDefault="00971D56" w:rsidP="006212EF">
      <w:pPr>
        <w:spacing w:after="0"/>
        <w:rPr>
          <w:rFonts w:ascii="Cascadia Mono" w:hAnsi="Cascadia Mono" w:cs="IntelOne Display AR Bold"/>
          <w:b/>
          <w:bCs/>
          <w:sz w:val="16"/>
          <w:szCs w:val="16"/>
        </w:rPr>
      </w:pPr>
    </w:p>
    <w:p w14:paraId="7B17C73D" w14:textId="77777777" w:rsidR="00971D56" w:rsidRDefault="00971D56" w:rsidP="006212EF">
      <w:pPr>
        <w:spacing w:after="0"/>
        <w:rPr>
          <w:rFonts w:ascii="Cascadia Mono" w:hAnsi="Cascadia Mono" w:cs="IntelOne Display AR Bold"/>
          <w:b/>
          <w:bCs/>
          <w:sz w:val="16"/>
          <w:szCs w:val="16"/>
        </w:rPr>
      </w:pPr>
    </w:p>
    <w:p w14:paraId="65E66D9F" w14:textId="77777777" w:rsidR="00971D56" w:rsidRDefault="00971D56" w:rsidP="006212EF">
      <w:pPr>
        <w:spacing w:after="0"/>
        <w:rPr>
          <w:rFonts w:ascii="Cascadia Mono" w:hAnsi="Cascadia Mono" w:cs="IntelOne Display AR Bold"/>
          <w:b/>
          <w:bCs/>
          <w:sz w:val="16"/>
          <w:szCs w:val="16"/>
        </w:rPr>
      </w:pPr>
    </w:p>
    <w:p w14:paraId="5C97B2F8" w14:textId="77777777" w:rsidR="00971D56" w:rsidRDefault="00971D56" w:rsidP="006212EF">
      <w:pPr>
        <w:spacing w:after="0"/>
        <w:rPr>
          <w:rFonts w:ascii="Cascadia Mono" w:hAnsi="Cascadia Mono" w:cs="IntelOne Display AR Bold"/>
          <w:b/>
          <w:bCs/>
          <w:sz w:val="16"/>
          <w:szCs w:val="16"/>
        </w:rPr>
      </w:pPr>
    </w:p>
    <w:p w14:paraId="6AEA7D9F" w14:textId="77777777" w:rsidR="00971D56" w:rsidRDefault="00971D56" w:rsidP="006212EF">
      <w:pPr>
        <w:spacing w:after="0"/>
        <w:rPr>
          <w:rFonts w:ascii="Cascadia Mono" w:hAnsi="Cascadia Mono" w:cs="IntelOne Display AR Bold"/>
          <w:b/>
          <w:bCs/>
          <w:sz w:val="16"/>
          <w:szCs w:val="16"/>
        </w:rPr>
      </w:pPr>
    </w:p>
    <w:p w14:paraId="3D89B81C" w14:textId="77777777" w:rsidR="00971D56" w:rsidRDefault="00971D56" w:rsidP="006212EF">
      <w:pPr>
        <w:spacing w:after="0"/>
        <w:rPr>
          <w:rFonts w:ascii="Cascadia Mono" w:hAnsi="Cascadia Mono" w:cs="IntelOne Display AR Bold"/>
          <w:b/>
          <w:bCs/>
          <w:sz w:val="16"/>
          <w:szCs w:val="16"/>
        </w:rPr>
      </w:pPr>
    </w:p>
    <w:p w14:paraId="3AB5DEA8" w14:textId="77777777" w:rsidR="00971D56" w:rsidRDefault="00971D56" w:rsidP="006212EF">
      <w:pPr>
        <w:spacing w:after="0"/>
        <w:rPr>
          <w:rFonts w:ascii="Cascadia Mono" w:hAnsi="Cascadia Mono" w:cs="IntelOne Display AR Bold"/>
          <w:b/>
          <w:bCs/>
          <w:sz w:val="16"/>
          <w:szCs w:val="16"/>
        </w:rPr>
      </w:pPr>
    </w:p>
    <w:p w14:paraId="197D3C40" w14:textId="77777777" w:rsidR="00971D56" w:rsidRDefault="00971D56" w:rsidP="006212EF">
      <w:pPr>
        <w:spacing w:after="0"/>
        <w:rPr>
          <w:rFonts w:ascii="Cascadia Mono" w:hAnsi="Cascadia Mono" w:cs="IntelOne Display AR Bold"/>
          <w:b/>
          <w:bCs/>
          <w:sz w:val="16"/>
          <w:szCs w:val="16"/>
        </w:rPr>
      </w:pPr>
    </w:p>
    <w:p w14:paraId="00EB8C12" w14:textId="77777777" w:rsidR="00971D56" w:rsidRDefault="00971D56" w:rsidP="006212EF">
      <w:pPr>
        <w:spacing w:after="0"/>
        <w:rPr>
          <w:rFonts w:ascii="Cascadia Mono" w:hAnsi="Cascadia Mono" w:cs="IntelOne Display AR Bold"/>
          <w:b/>
          <w:bCs/>
          <w:sz w:val="16"/>
          <w:szCs w:val="16"/>
        </w:rPr>
      </w:pPr>
    </w:p>
    <w:p w14:paraId="4AC8F421" w14:textId="77777777" w:rsidR="00971D56" w:rsidRDefault="00971D56" w:rsidP="006212EF">
      <w:pPr>
        <w:spacing w:after="0"/>
        <w:rPr>
          <w:rFonts w:ascii="Cascadia Mono" w:hAnsi="Cascadia Mono" w:cs="IntelOne Display AR Bold"/>
          <w:b/>
          <w:bCs/>
          <w:sz w:val="16"/>
          <w:szCs w:val="16"/>
        </w:rPr>
      </w:pPr>
    </w:p>
    <w:p w14:paraId="333E1A5F" w14:textId="77777777" w:rsidR="00971D56" w:rsidRDefault="00971D56" w:rsidP="006212EF">
      <w:pPr>
        <w:spacing w:after="0"/>
        <w:rPr>
          <w:rFonts w:ascii="Cascadia Mono" w:hAnsi="Cascadia Mono" w:cs="IntelOne Display AR Bold"/>
          <w:b/>
          <w:bCs/>
          <w:sz w:val="16"/>
          <w:szCs w:val="16"/>
        </w:rPr>
      </w:pPr>
    </w:p>
    <w:p w14:paraId="7346A095" w14:textId="77777777" w:rsidR="00971D56" w:rsidRDefault="00971D56" w:rsidP="006212EF">
      <w:pPr>
        <w:spacing w:after="0"/>
        <w:rPr>
          <w:rFonts w:ascii="Cascadia Mono" w:hAnsi="Cascadia Mono" w:cs="IntelOne Display AR Bold"/>
          <w:b/>
          <w:bCs/>
          <w:sz w:val="16"/>
          <w:szCs w:val="16"/>
        </w:rPr>
      </w:pPr>
    </w:p>
    <w:p w14:paraId="38F85549" w14:textId="77777777" w:rsidR="00971D56" w:rsidRDefault="00971D56" w:rsidP="006212EF">
      <w:pPr>
        <w:spacing w:after="0"/>
        <w:rPr>
          <w:rFonts w:ascii="Cascadia Mono" w:hAnsi="Cascadia Mono" w:cs="IntelOne Display AR Bold"/>
          <w:b/>
          <w:bCs/>
          <w:sz w:val="16"/>
          <w:szCs w:val="16"/>
        </w:rPr>
      </w:pPr>
    </w:p>
    <w:p w14:paraId="773D3CAD" w14:textId="77777777" w:rsidR="00971D56" w:rsidRDefault="00971D56" w:rsidP="006212EF">
      <w:pPr>
        <w:spacing w:after="0"/>
        <w:rPr>
          <w:rFonts w:ascii="Cascadia Mono" w:hAnsi="Cascadia Mono" w:cs="IntelOne Display AR Bold"/>
          <w:b/>
          <w:bCs/>
          <w:sz w:val="16"/>
          <w:szCs w:val="16"/>
        </w:rPr>
      </w:pPr>
    </w:p>
    <w:p w14:paraId="588A306A" w14:textId="77777777" w:rsidR="00971D56" w:rsidRDefault="00971D56" w:rsidP="006212EF">
      <w:pPr>
        <w:spacing w:after="0"/>
        <w:rPr>
          <w:rFonts w:ascii="Cascadia Mono" w:hAnsi="Cascadia Mono" w:cs="IntelOne Display AR Bold"/>
          <w:b/>
          <w:bCs/>
          <w:sz w:val="16"/>
          <w:szCs w:val="16"/>
        </w:rPr>
      </w:pPr>
    </w:p>
    <w:p w14:paraId="161F6FF2" w14:textId="77777777" w:rsidR="00971D56" w:rsidRDefault="00971D56" w:rsidP="006212EF">
      <w:pPr>
        <w:spacing w:after="0"/>
        <w:rPr>
          <w:rFonts w:ascii="Cascadia Mono" w:hAnsi="Cascadia Mono" w:cs="IntelOne Display AR Bold"/>
          <w:b/>
          <w:bCs/>
          <w:sz w:val="16"/>
          <w:szCs w:val="16"/>
        </w:rPr>
      </w:pPr>
    </w:p>
    <w:p w14:paraId="2513F14C" w14:textId="77777777" w:rsidR="00971D56" w:rsidRDefault="00971D56" w:rsidP="006212EF">
      <w:pPr>
        <w:spacing w:after="0"/>
        <w:rPr>
          <w:rFonts w:ascii="Cascadia Mono" w:hAnsi="Cascadia Mono" w:cs="IntelOne Display AR Bold"/>
          <w:b/>
          <w:bCs/>
          <w:sz w:val="16"/>
          <w:szCs w:val="16"/>
        </w:rPr>
      </w:pPr>
    </w:p>
    <w:p w14:paraId="2B2BAD87" w14:textId="77777777" w:rsidR="00971D56" w:rsidRDefault="00971D56" w:rsidP="006212EF">
      <w:pPr>
        <w:spacing w:after="0"/>
        <w:rPr>
          <w:rFonts w:ascii="Cascadia Mono" w:hAnsi="Cascadia Mono" w:cs="IntelOne Display AR Bold"/>
          <w:b/>
          <w:bCs/>
          <w:sz w:val="16"/>
          <w:szCs w:val="16"/>
        </w:rPr>
      </w:pPr>
    </w:p>
    <w:p w14:paraId="1399A685" w14:textId="77777777" w:rsidR="00971D56" w:rsidRDefault="00971D56" w:rsidP="006212EF">
      <w:pPr>
        <w:spacing w:after="0"/>
        <w:rPr>
          <w:rFonts w:ascii="Cascadia Mono" w:hAnsi="Cascadia Mono" w:cs="IntelOne Display AR Bold"/>
          <w:b/>
          <w:bCs/>
          <w:sz w:val="16"/>
          <w:szCs w:val="16"/>
        </w:rPr>
      </w:pPr>
    </w:p>
    <w:p w14:paraId="7F1C6260" w14:textId="77777777" w:rsidR="00971D56" w:rsidRDefault="00971D56" w:rsidP="006212EF">
      <w:pPr>
        <w:spacing w:after="0"/>
        <w:rPr>
          <w:rFonts w:ascii="Cascadia Mono" w:hAnsi="Cascadia Mono" w:cs="IntelOne Display AR Bold"/>
          <w:b/>
          <w:bCs/>
          <w:sz w:val="16"/>
          <w:szCs w:val="16"/>
        </w:rPr>
      </w:pPr>
    </w:p>
    <w:p w14:paraId="62E20AD3" w14:textId="77777777" w:rsidR="00971D56" w:rsidRDefault="00971D56" w:rsidP="006212EF">
      <w:pPr>
        <w:spacing w:after="0"/>
        <w:rPr>
          <w:rFonts w:ascii="Cascadia Mono" w:hAnsi="Cascadia Mono" w:cs="IntelOne Display AR Bold"/>
          <w:b/>
          <w:bCs/>
          <w:sz w:val="16"/>
          <w:szCs w:val="16"/>
        </w:rPr>
      </w:pPr>
    </w:p>
    <w:p w14:paraId="0FBC5C65" w14:textId="77777777" w:rsidR="00971D56" w:rsidRDefault="00971D56" w:rsidP="006212EF">
      <w:pPr>
        <w:spacing w:after="0"/>
        <w:rPr>
          <w:rFonts w:ascii="Cascadia Mono" w:hAnsi="Cascadia Mono" w:cs="IntelOne Display AR Bold"/>
          <w:b/>
          <w:bCs/>
          <w:sz w:val="16"/>
          <w:szCs w:val="16"/>
        </w:rPr>
      </w:pPr>
    </w:p>
    <w:p w14:paraId="27761E42" w14:textId="77777777" w:rsidR="00971D56" w:rsidRDefault="00971D56" w:rsidP="006212EF">
      <w:pPr>
        <w:spacing w:after="0"/>
        <w:rPr>
          <w:rFonts w:ascii="Cascadia Mono" w:hAnsi="Cascadia Mono" w:cs="IntelOne Display AR Bold"/>
          <w:b/>
          <w:bCs/>
          <w:sz w:val="16"/>
          <w:szCs w:val="16"/>
        </w:rPr>
      </w:pPr>
    </w:p>
    <w:p w14:paraId="5FD14F1A" w14:textId="77777777" w:rsidR="00971D56" w:rsidRDefault="00971D56" w:rsidP="006212EF">
      <w:pPr>
        <w:spacing w:after="0"/>
        <w:rPr>
          <w:rFonts w:ascii="Cascadia Mono" w:hAnsi="Cascadia Mono" w:cs="IntelOne Display AR Bold"/>
          <w:b/>
          <w:bCs/>
          <w:sz w:val="16"/>
          <w:szCs w:val="16"/>
        </w:rPr>
      </w:pPr>
    </w:p>
    <w:p w14:paraId="23A6845C" w14:textId="77777777" w:rsidR="00971D56" w:rsidRDefault="00971D56" w:rsidP="006212EF">
      <w:pPr>
        <w:spacing w:after="0"/>
        <w:rPr>
          <w:rFonts w:ascii="Cascadia Mono" w:hAnsi="Cascadia Mono" w:cs="IntelOne Display AR Bold"/>
          <w:b/>
          <w:bCs/>
          <w:sz w:val="16"/>
          <w:szCs w:val="16"/>
        </w:rPr>
      </w:pPr>
    </w:p>
    <w:p w14:paraId="509DBD38" w14:textId="77777777" w:rsidR="00971D56" w:rsidRDefault="00971D56" w:rsidP="006212EF">
      <w:pPr>
        <w:spacing w:after="0"/>
        <w:rPr>
          <w:rFonts w:ascii="Cascadia Mono" w:hAnsi="Cascadia Mono" w:cs="IntelOne Display AR Bold"/>
          <w:b/>
          <w:bCs/>
          <w:sz w:val="16"/>
          <w:szCs w:val="16"/>
        </w:rPr>
      </w:pPr>
    </w:p>
    <w:p w14:paraId="5D367E2D" w14:textId="77777777" w:rsidR="00971D56" w:rsidRDefault="00971D56" w:rsidP="006212EF">
      <w:pPr>
        <w:spacing w:after="0"/>
        <w:rPr>
          <w:rFonts w:ascii="Cascadia Mono" w:hAnsi="Cascadia Mono" w:cs="IntelOne Display AR Bold"/>
          <w:b/>
          <w:bCs/>
          <w:sz w:val="16"/>
          <w:szCs w:val="16"/>
        </w:rPr>
      </w:pPr>
    </w:p>
    <w:p w14:paraId="46CAA686" w14:textId="77777777" w:rsidR="00971D56" w:rsidRDefault="00971D56" w:rsidP="006212EF">
      <w:pPr>
        <w:spacing w:after="0"/>
        <w:rPr>
          <w:rFonts w:ascii="Cascadia Mono" w:hAnsi="Cascadia Mono" w:cs="IntelOne Display AR Bold"/>
          <w:b/>
          <w:bCs/>
          <w:sz w:val="16"/>
          <w:szCs w:val="16"/>
        </w:rPr>
      </w:pPr>
    </w:p>
    <w:p w14:paraId="6429D697" w14:textId="77777777" w:rsidR="00971D56" w:rsidRDefault="00971D56" w:rsidP="006212EF">
      <w:pPr>
        <w:spacing w:after="0"/>
        <w:rPr>
          <w:rFonts w:ascii="Cascadia Mono" w:hAnsi="Cascadia Mono" w:cs="IntelOne Display AR Bold"/>
          <w:b/>
          <w:bCs/>
          <w:sz w:val="16"/>
          <w:szCs w:val="16"/>
        </w:rPr>
      </w:pPr>
    </w:p>
    <w:p w14:paraId="7192A191" w14:textId="77777777" w:rsidR="00971D56" w:rsidRDefault="00971D56" w:rsidP="006212EF">
      <w:pPr>
        <w:spacing w:after="0"/>
        <w:rPr>
          <w:rFonts w:ascii="Cascadia Mono" w:hAnsi="Cascadia Mono" w:cs="IntelOne Display AR Bold"/>
          <w:b/>
          <w:bCs/>
          <w:sz w:val="16"/>
          <w:szCs w:val="16"/>
        </w:rPr>
      </w:pPr>
    </w:p>
    <w:p w14:paraId="2B5139E2" w14:textId="77777777" w:rsidR="00971D56" w:rsidRDefault="00971D56" w:rsidP="006212EF">
      <w:pPr>
        <w:spacing w:after="0"/>
        <w:rPr>
          <w:rFonts w:ascii="Cascadia Mono" w:hAnsi="Cascadia Mono" w:cs="IntelOne Display AR Bold"/>
          <w:b/>
          <w:bCs/>
          <w:sz w:val="16"/>
          <w:szCs w:val="16"/>
        </w:rPr>
      </w:pPr>
    </w:p>
    <w:p w14:paraId="67823583" w14:textId="77777777" w:rsidR="00971D56" w:rsidRDefault="00971D56" w:rsidP="006212EF">
      <w:pPr>
        <w:spacing w:after="0"/>
        <w:rPr>
          <w:rFonts w:ascii="Cascadia Mono" w:hAnsi="Cascadia Mono" w:cs="IntelOne Display AR Bold"/>
          <w:b/>
          <w:bCs/>
          <w:sz w:val="16"/>
          <w:szCs w:val="16"/>
        </w:rPr>
      </w:pPr>
    </w:p>
    <w:p w14:paraId="3A323201" w14:textId="77777777" w:rsidR="00971D56" w:rsidRDefault="00971D56" w:rsidP="006212EF">
      <w:pPr>
        <w:spacing w:after="0"/>
        <w:rPr>
          <w:rFonts w:ascii="Cascadia Mono" w:hAnsi="Cascadia Mono" w:cs="IntelOne Display AR Bold"/>
          <w:b/>
          <w:bCs/>
          <w:sz w:val="16"/>
          <w:szCs w:val="16"/>
        </w:rPr>
      </w:pPr>
    </w:p>
    <w:p w14:paraId="691E55B6" w14:textId="77777777" w:rsidR="00971D56" w:rsidRDefault="00971D56" w:rsidP="006212EF">
      <w:pPr>
        <w:spacing w:after="0"/>
        <w:rPr>
          <w:rFonts w:ascii="Cascadia Mono" w:hAnsi="Cascadia Mono" w:cs="IntelOne Display AR Bold"/>
          <w:b/>
          <w:bCs/>
          <w:sz w:val="16"/>
          <w:szCs w:val="16"/>
        </w:rPr>
      </w:pPr>
    </w:p>
    <w:p w14:paraId="472F9A52" w14:textId="77777777" w:rsidR="00971D56" w:rsidRDefault="00971D56" w:rsidP="006212EF">
      <w:pPr>
        <w:spacing w:after="0"/>
        <w:rPr>
          <w:rFonts w:ascii="Cascadia Mono" w:hAnsi="Cascadia Mono" w:cs="IntelOne Display AR Bold"/>
          <w:b/>
          <w:bCs/>
          <w:sz w:val="16"/>
          <w:szCs w:val="16"/>
        </w:rPr>
      </w:pPr>
    </w:p>
    <w:p w14:paraId="1DE96EE5" w14:textId="77777777" w:rsidR="00971D56" w:rsidRDefault="00971D56" w:rsidP="006212EF">
      <w:pPr>
        <w:spacing w:after="0"/>
        <w:rPr>
          <w:rFonts w:ascii="Cascadia Mono" w:hAnsi="Cascadia Mono" w:cs="IntelOne Display AR Bold"/>
          <w:b/>
          <w:bCs/>
          <w:sz w:val="16"/>
          <w:szCs w:val="16"/>
        </w:rPr>
      </w:pPr>
    </w:p>
    <w:p w14:paraId="5CDCC66F" w14:textId="77777777" w:rsidR="00971D56" w:rsidRDefault="00971D56" w:rsidP="006212EF">
      <w:pPr>
        <w:spacing w:after="0"/>
        <w:rPr>
          <w:rFonts w:ascii="Cascadia Mono" w:hAnsi="Cascadia Mono" w:cs="IntelOne Display AR Bold"/>
          <w:b/>
          <w:bCs/>
          <w:sz w:val="16"/>
          <w:szCs w:val="16"/>
        </w:rPr>
      </w:pPr>
    </w:p>
    <w:p w14:paraId="7A2ED6F7" w14:textId="77777777" w:rsidR="00971D56" w:rsidRDefault="00971D56" w:rsidP="006212EF">
      <w:pPr>
        <w:spacing w:after="0"/>
        <w:rPr>
          <w:rFonts w:ascii="Cascadia Mono" w:hAnsi="Cascadia Mono" w:cs="IntelOne Display AR Bold"/>
          <w:b/>
          <w:bCs/>
          <w:sz w:val="16"/>
          <w:szCs w:val="16"/>
        </w:rPr>
      </w:pPr>
    </w:p>
    <w:p w14:paraId="1463ED3A" w14:textId="77777777" w:rsidR="00971D56" w:rsidRDefault="00971D56" w:rsidP="006212EF">
      <w:pPr>
        <w:spacing w:after="0"/>
        <w:rPr>
          <w:rFonts w:ascii="Cascadia Mono" w:hAnsi="Cascadia Mono" w:cs="IntelOne Display AR Bold"/>
          <w:b/>
          <w:bCs/>
          <w:sz w:val="16"/>
          <w:szCs w:val="16"/>
        </w:rPr>
      </w:pPr>
    </w:p>
    <w:p w14:paraId="3DD08BA1" w14:textId="77777777" w:rsidR="00971D56" w:rsidRDefault="00971D56" w:rsidP="006212EF">
      <w:pPr>
        <w:spacing w:after="0"/>
        <w:rPr>
          <w:rFonts w:ascii="Cascadia Mono" w:hAnsi="Cascadia Mono" w:cs="IntelOne Display AR Bold"/>
          <w:b/>
          <w:bCs/>
          <w:sz w:val="16"/>
          <w:szCs w:val="16"/>
        </w:rPr>
      </w:pPr>
    </w:p>
    <w:p w14:paraId="2A0E9108" w14:textId="77777777" w:rsidR="00971D56" w:rsidRDefault="00971D56" w:rsidP="006212EF">
      <w:pPr>
        <w:spacing w:after="0"/>
        <w:rPr>
          <w:rFonts w:ascii="Cascadia Mono" w:hAnsi="Cascadia Mono" w:cs="IntelOne Display AR Bold"/>
          <w:b/>
          <w:bCs/>
          <w:sz w:val="16"/>
          <w:szCs w:val="16"/>
        </w:rPr>
      </w:pPr>
    </w:p>
    <w:p w14:paraId="0FB056EC" w14:textId="77777777" w:rsidR="0055278A" w:rsidRDefault="0055278A" w:rsidP="006212EF">
      <w:pPr>
        <w:spacing w:after="0"/>
        <w:rPr>
          <w:rFonts w:ascii="Cascadia Mono" w:hAnsi="Cascadia Mono" w:cs="IntelOne Display AR Bold"/>
          <w:b/>
          <w:bCs/>
          <w:sz w:val="16"/>
          <w:szCs w:val="16"/>
        </w:rPr>
      </w:pPr>
    </w:p>
    <w:p w14:paraId="4B9D7E49" w14:textId="081C079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30/6/2025</w:t>
      </w:r>
    </w:p>
    <w:p w14:paraId="26E89581" w14:textId="641A634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w:t>
      </w:r>
    </w:p>
    <w:p w14:paraId="0C140150" w14:textId="77777777" w:rsidR="0055278A" w:rsidRDefault="0055278A" w:rsidP="006212EF">
      <w:pPr>
        <w:spacing w:after="0"/>
        <w:rPr>
          <w:rFonts w:ascii="Cascadia Mono" w:hAnsi="Cascadia Mono" w:cs="IntelOne Display AR Bold"/>
          <w:b/>
          <w:bCs/>
          <w:sz w:val="16"/>
          <w:szCs w:val="16"/>
        </w:rPr>
      </w:pPr>
    </w:p>
    <w:p w14:paraId="35829983" w14:textId="394A8B52"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Shenandoah GC failure analysis</w:t>
      </w:r>
    </w:p>
    <w:p w14:paraId="68E0BDAC" w14:textId="3ED1E840" w:rsidR="0055278A" w:rsidRDefault="0055278A" w:rsidP="0055278A">
      <w:pPr>
        <w:spacing w:after="0"/>
        <w:rPr>
          <w:rFonts w:ascii="Cascadia Mono" w:hAnsi="Cascadia Mono" w:cs="IntelOne Display AR Bold"/>
          <w:b/>
          <w:bCs/>
          <w:sz w:val="16"/>
          <w:szCs w:val="16"/>
        </w:rPr>
      </w:pPr>
    </w:p>
    <w:p w14:paraId="1DED5A0E" w14:textId="1447F8D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Shenandoah GC</w:t>
      </w:r>
      <w:r w:rsidR="001252C6">
        <w:rPr>
          <w:rFonts w:ascii="Cascadia Mono" w:hAnsi="Cascadia Mono" w:cs="IntelOne Display AR Bold"/>
          <w:b/>
          <w:bCs/>
          <w:sz w:val="16"/>
          <w:szCs w:val="16"/>
        </w:rPr>
        <w:t xml:space="preserve"> quick revision: -</w:t>
      </w:r>
    </w:p>
    <w:p w14:paraId="19238EC6" w14:textId="41BEF88D"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parallel, regional, generational</w:t>
      </w:r>
      <w:r w:rsidR="001252C6">
        <w:rPr>
          <w:rFonts w:ascii="Cascadia Mono" w:hAnsi="Cascadia Mono" w:cs="IntelOne Display AR Bold"/>
          <w:b/>
          <w:bCs/>
          <w:sz w:val="16"/>
          <w:szCs w:val="16"/>
        </w:rPr>
        <w:t>, low pause (min tail latency)</w:t>
      </w:r>
    </w:p>
    <w:p w14:paraId="05346415" w14:textId="11EE2F6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Modes</w:t>
      </w:r>
    </w:p>
    <w:p w14:paraId="461183C0" w14:textId="46F41DEF" w:rsidR="0055278A" w:rsidRDefault="001252C6"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r w:rsidR="0055278A">
        <w:rPr>
          <w:rFonts w:ascii="Cascadia Mono" w:hAnsi="Cascadia Mono" w:cs="IntelOne Display AR Bold"/>
          <w:b/>
          <w:bCs/>
          <w:sz w:val="16"/>
          <w:szCs w:val="16"/>
        </w:rPr>
        <w:t xml:space="preserve"> (degenerated)</w:t>
      </w:r>
    </w:p>
    <w:p w14:paraId="6B29BC6C" w14:textId="792A1970"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STW</w:t>
      </w:r>
    </w:p>
    <w:p w14:paraId="3CDA5518" w14:textId="638C4BAD"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6FAD6E7D" w14:textId="293E9F79"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marking, concurrent evacuation.</w:t>
      </w:r>
    </w:p>
    <w:p w14:paraId="79520BBE" w14:textId="30F389E8"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Fall back to passive in high allocation failure scenarios. </w:t>
      </w:r>
    </w:p>
    <w:p w14:paraId="7CB50A62" w14:textId="0D704AC2"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1C24E703" w14:textId="77370CDE"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Heuristics</w:t>
      </w:r>
    </w:p>
    <w:p w14:paraId="0A008A31" w14:textId="17D8629F" w:rsidR="001252C6" w:rsidRPr="001252C6" w:rsidRDefault="001252C6" w:rsidP="001252C6">
      <w:pPr>
        <w:spacing w:after="0"/>
        <w:rPr>
          <w:rFonts w:ascii="Cascadia Mono" w:hAnsi="Cascadia Mono" w:cs="IntelOne Display AR Bold"/>
          <w:b/>
          <w:bCs/>
          <w:sz w:val="16"/>
          <w:szCs w:val="16"/>
        </w:rPr>
      </w:pPr>
    </w:p>
    <w:p w14:paraId="59986895" w14:textId="4AF277B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Barriers</w:t>
      </w:r>
    </w:p>
    <w:p w14:paraId="23510317" w14:textId="62E9DD56"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271C94C6" w14:textId="297895CA"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Write barrier to update </w:t>
      </w:r>
      <w:proofErr w:type="spellStart"/>
      <w:r>
        <w:rPr>
          <w:rFonts w:ascii="Cascadia Mono" w:hAnsi="Cascadia Mono" w:cs="IntelOne Display AR Bold"/>
          <w:b/>
          <w:bCs/>
          <w:sz w:val="16"/>
          <w:szCs w:val="16"/>
        </w:rPr>
        <w:t>CardTable</w:t>
      </w:r>
      <w:proofErr w:type="spellEnd"/>
      <w:r>
        <w:rPr>
          <w:rFonts w:ascii="Cascadia Mono" w:hAnsi="Cascadia Mono" w:cs="IntelOne Display AR Bold"/>
          <w:b/>
          <w:bCs/>
          <w:sz w:val="16"/>
          <w:szCs w:val="16"/>
        </w:rPr>
        <w:t xml:space="preserve">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w:t>
      </w:r>
    </w:p>
    <w:p w14:paraId="0A252E15" w14:textId="042058A0"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2E7C4263" w14:textId="1A9ADD09"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Load Address Barrier</w:t>
      </w:r>
    </w:p>
    <w:p w14:paraId="243BEA7D" w14:textId="250E6955"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Evacuates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referent during GC if it </w:t>
      </w:r>
      <w:r w:rsidR="001252C6">
        <w:rPr>
          <w:rFonts w:ascii="Cascadia Mono" w:hAnsi="Cascadia Mono" w:cs="IntelOne Display AR Bold"/>
          <w:b/>
          <w:bCs/>
          <w:sz w:val="16"/>
          <w:szCs w:val="16"/>
        </w:rPr>
        <w:t>lies</w:t>
      </w:r>
      <w:r>
        <w:rPr>
          <w:rFonts w:ascii="Cascadia Mono" w:hAnsi="Cascadia Mono" w:cs="IntelOne Display AR Bold"/>
          <w:b/>
          <w:bCs/>
          <w:sz w:val="16"/>
          <w:szCs w:val="16"/>
        </w:rPr>
        <w:t xml:space="preserve"> in CSET (collection set) and not </w:t>
      </w:r>
      <w:r w:rsidR="0081157C">
        <w:rPr>
          <w:rFonts w:ascii="Cascadia Mono" w:hAnsi="Cascadia Mono" w:cs="IntelOne Display AR Bold"/>
          <w:b/>
          <w:bCs/>
          <w:sz w:val="16"/>
          <w:szCs w:val="16"/>
        </w:rPr>
        <w:t>FORWARDED</w:t>
      </w:r>
    </w:p>
    <w:p w14:paraId="7FEC8981" w14:textId="0B1AB773"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Write barrier to take the snapshot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graph at the beginning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marking cycle.</w:t>
      </w:r>
    </w:p>
    <w:p w14:paraId="1C08660C" w14:textId="6F89BDAD"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A reference updated with a new instance records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old referent into </w:t>
      </w:r>
      <w:r w:rsidR="001252C6">
        <w:rPr>
          <w:rFonts w:ascii="Cascadia Mono" w:hAnsi="Cascadia Mono" w:cs="IntelOne Display AR Bold"/>
          <w:b/>
          <w:bCs/>
          <w:sz w:val="16"/>
          <w:szCs w:val="16"/>
        </w:rPr>
        <w:t xml:space="preserve">the </w:t>
      </w:r>
      <w:proofErr w:type="spellStart"/>
      <w:r>
        <w:rPr>
          <w:rFonts w:ascii="Cascadia Mono" w:hAnsi="Cascadia Mono" w:cs="IntelOne Display AR Bold"/>
          <w:b/>
          <w:bCs/>
          <w:sz w:val="16"/>
          <w:szCs w:val="16"/>
        </w:rPr>
        <w:t>SATBTable</w:t>
      </w:r>
      <w:proofErr w:type="spellEnd"/>
      <w:r>
        <w:rPr>
          <w:rFonts w:ascii="Cascadia Mono" w:hAnsi="Cascadia Mono" w:cs="IntelOne Display AR Bold"/>
          <w:b/>
          <w:bCs/>
          <w:sz w:val="16"/>
          <w:szCs w:val="16"/>
        </w:rPr>
        <w:t>.</w:t>
      </w:r>
    </w:p>
    <w:p w14:paraId="5654E3DB" w14:textId="138BCA0B"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p>
    <w:p w14:paraId="5700F981" w14:textId="6749B42B"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Fully STW phase </w:t>
      </w:r>
      <w:r w:rsidR="001252C6">
        <w:rPr>
          <w:rFonts w:ascii="Cascadia Mono" w:hAnsi="Cascadia Mono" w:cs="IntelOne Display AR Bold"/>
          <w:b/>
          <w:bCs/>
          <w:sz w:val="16"/>
          <w:szCs w:val="16"/>
        </w:rPr>
        <w:t>like</w:t>
      </w:r>
      <w:r>
        <w:rPr>
          <w:rFonts w:ascii="Cascadia Mono" w:hAnsi="Cascadia Mono" w:cs="IntelOne Display AR Bold"/>
          <w:b/>
          <w:bCs/>
          <w:sz w:val="16"/>
          <w:szCs w:val="16"/>
        </w:rPr>
        <w:t xml:space="preserve"> </w:t>
      </w:r>
      <w:proofErr w:type="spellStart"/>
      <w:r>
        <w:rPr>
          <w:rFonts w:ascii="Cascadia Mono" w:hAnsi="Cascadia Mono" w:cs="IntelOne Display AR Bold"/>
          <w:b/>
          <w:bCs/>
          <w:sz w:val="16"/>
          <w:szCs w:val="16"/>
        </w:rPr>
        <w:t>ParallelGC</w:t>
      </w:r>
      <w:proofErr w:type="spellEnd"/>
      <w:r>
        <w:rPr>
          <w:rFonts w:ascii="Cascadia Mono" w:hAnsi="Cascadia Mono" w:cs="IntelOne Display AR Bold"/>
          <w:b/>
          <w:bCs/>
          <w:sz w:val="16"/>
          <w:szCs w:val="16"/>
        </w:rPr>
        <w:t xml:space="preserve">, it only needs write barriers to record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 in generational mode.</w:t>
      </w:r>
    </w:p>
    <w:p w14:paraId="270D655A" w14:textId="77777777" w:rsidR="00C03665" w:rsidRDefault="00C03665" w:rsidP="00C03665">
      <w:pPr>
        <w:pStyle w:val="ListParagraph"/>
        <w:spacing w:after="0"/>
        <w:ind w:left="1636"/>
        <w:rPr>
          <w:rFonts w:ascii="Cascadia Mono" w:hAnsi="Cascadia Mono" w:cs="IntelOne Display AR Bold"/>
          <w:b/>
          <w:bCs/>
          <w:sz w:val="16"/>
          <w:szCs w:val="16"/>
        </w:rPr>
      </w:pPr>
    </w:p>
    <w:p w14:paraId="50C10453" w14:textId="15670038"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Q. </w:t>
      </w:r>
      <w:r w:rsidRPr="00C03665">
        <w:rPr>
          <w:rFonts w:ascii="Cascadia Mono" w:hAnsi="Cascadia Mono" w:cs="IntelOne Display AR Bold"/>
          <w:b/>
          <w:bCs/>
          <w:sz w:val="16"/>
          <w:szCs w:val="16"/>
        </w:rPr>
        <w:t>How do we make sure that new object allocation assignments to the reference field after the initial marking phase are not swept out?</w:t>
      </w:r>
    </w:p>
    <w:p w14:paraId="2F287A3E" w14:textId="77777777" w:rsidR="00C03665" w:rsidRPr="00C03665" w:rsidRDefault="00C03665" w:rsidP="00C03665">
      <w:pPr>
        <w:pStyle w:val="ListParagraph"/>
        <w:spacing w:after="0"/>
        <w:ind w:left="1211"/>
        <w:rPr>
          <w:rFonts w:ascii="Cascadia Mono" w:hAnsi="Cascadia Mono" w:cs="IntelOne Display AR Bold"/>
          <w:b/>
          <w:bCs/>
          <w:sz w:val="16"/>
          <w:szCs w:val="16"/>
        </w:rPr>
      </w:pPr>
    </w:p>
    <w:p w14:paraId="437E88E6" w14:textId="02FB8EB1"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A. Write</w:t>
      </w:r>
      <w:r w:rsidRPr="00C03665">
        <w:rPr>
          <w:rFonts w:ascii="Cascadia Mono" w:hAnsi="Cascadia Mono" w:cs="IntelOne Display AR Bold"/>
          <w:b/>
          <w:bCs/>
          <w:sz w:val="16"/>
          <w:szCs w:val="16"/>
        </w:rPr>
        <w:t xml:space="preserve"> barrier will ensure to record these </w:t>
      </w:r>
      <w:r w:rsidR="00971D56">
        <w:rPr>
          <w:rFonts w:ascii="Cascadia Mono" w:hAnsi="Cascadia Mono" w:cs="IntelOne Display AR Bold"/>
          <w:b/>
          <w:bCs/>
          <w:sz w:val="16"/>
          <w:szCs w:val="16"/>
        </w:rPr>
        <w:t xml:space="preserve">are recorded </w:t>
      </w:r>
      <w:r w:rsidRPr="00C03665">
        <w:rPr>
          <w:rFonts w:ascii="Cascadia Mono" w:hAnsi="Cascadia Mono" w:cs="IntelOne Display AR Bold"/>
          <w:b/>
          <w:bCs/>
          <w:sz w:val="16"/>
          <w:szCs w:val="16"/>
        </w:rPr>
        <w:t>separate</w:t>
      </w:r>
      <w:r w:rsidR="00971D56">
        <w:rPr>
          <w:rFonts w:ascii="Cascadia Mono" w:hAnsi="Cascadia Mono" w:cs="IntelOne Display AR Bold"/>
          <w:b/>
          <w:bCs/>
          <w:sz w:val="16"/>
          <w:szCs w:val="16"/>
        </w:rPr>
        <w:t>ly</w:t>
      </w:r>
      <w:r>
        <w:rPr>
          <w:rFonts w:ascii="Cascadia Mono" w:hAnsi="Cascadia Mono" w:cs="IntelOne Display AR Bold"/>
          <w:b/>
          <w:bCs/>
          <w:sz w:val="16"/>
          <w:szCs w:val="16"/>
        </w:rPr>
        <w:t xml:space="preserve">. </w:t>
      </w:r>
      <w:r w:rsidRPr="00C03665">
        <w:rPr>
          <w:rFonts w:ascii="Cascadia Mono" w:hAnsi="Cascadia Mono" w:cs="IntelOne Display AR Bold"/>
          <w:b/>
          <w:bCs/>
          <w:sz w:val="16"/>
          <w:szCs w:val="16"/>
        </w:rPr>
        <w:t xml:space="preserve">A quick </w:t>
      </w:r>
      <w:r w:rsidR="00971D56">
        <w:rPr>
          <w:rFonts w:ascii="Cascadia Mono" w:hAnsi="Cascadia Mono" w:cs="IntelOne Display AR Bold"/>
          <w:b/>
          <w:bCs/>
          <w:sz w:val="16"/>
          <w:szCs w:val="16"/>
        </w:rPr>
        <w:t xml:space="preserve">STW </w:t>
      </w:r>
      <w:r w:rsidR="00A87ADB">
        <w:rPr>
          <w:rFonts w:ascii="Cascadia Mono" w:hAnsi="Cascadia Mono" w:cs="IntelOne Display AR Bold"/>
          <w:b/>
          <w:bCs/>
          <w:sz w:val="16"/>
          <w:szCs w:val="16"/>
        </w:rPr>
        <w:t>re</w:t>
      </w:r>
      <w:r w:rsidR="00971D56">
        <w:rPr>
          <w:rFonts w:ascii="Cascadia Mono" w:hAnsi="Cascadia Mono" w:cs="IntelOne Display AR Bold"/>
          <w:b/>
          <w:bCs/>
          <w:sz w:val="16"/>
          <w:szCs w:val="16"/>
        </w:rPr>
        <w:t xml:space="preserve"> (final) </w:t>
      </w:r>
      <w:r w:rsidR="00A87ADB">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marking </w:t>
      </w:r>
      <w:r w:rsidR="00A87ADB">
        <w:rPr>
          <w:rFonts w:ascii="Cascadia Mono" w:hAnsi="Cascadia Mono" w:cs="IntelOne Display AR Bold"/>
          <w:b/>
          <w:bCs/>
          <w:sz w:val="16"/>
          <w:szCs w:val="16"/>
        </w:rPr>
        <w:t xml:space="preserve">before </w:t>
      </w:r>
      <w:r w:rsidRPr="00C03665">
        <w:rPr>
          <w:rFonts w:ascii="Cascadia Mono" w:hAnsi="Cascadia Mono" w:cs="IntelOne Display AR Bold"/>
          <w:b/>
          <w:bCs/>
          <w:sz w:val="16"/>
          <w:szCs w:val="16"/>
        </w:rPr>
        <w:t>CSET identification will ensure that we mark these new allocations in CSET</w:t>
      </w:r>
      <w:r w:rsidR="00A87ADB">
        <w:rPr>
          <w:rFonts w:ascii="Cascadia Mono" w:hAnsi="Cascadia Mono" w:cs="IntelOne Display AR Bold"/>
          <w:b/>
          <w:bCs/>
          <w:sz w:val="16"/>
          <w:szCs w:val="16"/>
        </w:rPr>
        <w:t xml:space="preserve"> before evacuation begins</w:t>
      </w:r>
      <w:r w:rsidRPr="00C03665">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We also need to make sure that immediately reclaimed regions with no live </w:t>
      </w:r>
      <w:r w:rsidR="00971D56">
        <w:rPr>
          <w:rFonts w:ascii="Cascadia Mono" w:hAnsi="Cascadia Mono" w:cs="IntelOne Display AR Bold"/>
          <w:b/>
          <w:bCs/>
          <w:sz w:val="16"/>
          <w:szCs w:val="16"/>
        </w:rPr>
        <w:t>objects</w:t>
      </w:r>
      <w:r w:rsidR="00A87ADB">
        <w:rPr>
          <w:rFonts w:ascii="Cascadia Mono" w:hAnsi="Cascadia Mono" w:cs="IntelOne Display AR Bold"/>
          <w:b/>
          <w:bCs/>
          <w:sz w:val="16"/>
          <w:szCs w:val="16"/>
        </w:rPr>
        <w:t xml:space="preserve"> were subjected to re-marking</w:t>
      </w:r>
      <w:r w:rsidR="00971D56">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else new allocation will be swept out</w:t>
      </w:r>
      <w:r w:rsidR="00971D56">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 Anything allocated in a non-CSET region will remain unmarked but will not be swept out. Object graph traversal during the next collection will mark these objects.</w:t>
      </w:r>
    </w:p>
    <w:p w14:paraId="290E5465" w14:textId="77777777" w:rsidR="00971D56" w:rsidRPr="00971D56" w:rsidRDefault="00971D56" w:rsidP="00971D56">
      <w:pPr>
        <w:pStyle w:val="ListParagraph"/>
        <w:rPr>
          <w:rFonts w:ascii="Cascadia Mono" w:hAnsi="Cascadia Mono" w:cs="IntelOne Display AR Bold"/>
          <w:b/>
          <w:bCs/>
          <w:sz w:val="16"/>
          <w:szCs w:val="16"/>
        </w:rPr>
      </w:pPr>
    </w:p>
    <w:p w14:paraId="6C7D96C7" w14:textId="77777777" w:rsidR="00971D56" w:rsidRPr="00C03665" w:rsidRDefault="00971D56" w:rsidP="00971D56">
      <w:pPr>
        <w:pStyle w:val="ListParagraph"/>
        <w:spacing w:after="0"/>
        <w:ind w:left="1211"/>
        <w:rPr>
          <w:rFonts w:ascii="Cascadia Mono" w:hAnsi="Cascadia Mono" w:cs="IntelOne Display AR Bold"/>
          <w:b/>
          <w:bCs/>
          <w:sz w:val="16"/>
          <w:szCs w:val="16"/>
        </w:rPr>
      </w:pPr>
    </w:p>
    <w:p w14:paraId="2CEA0073" w14:textId="5861071B" w:rsidR="00971D56" w:rsidRPr="00971D56" w:rsidRDefault="00971D56" w:rsidP="00971D56">
      <w:pPr>
        <w:pStyle w:val="ListParagraph"/>
        <w:spacing w:after="0"/>
        <w:ind w:left="864"/>
        <w:rPr>
          <w:rFonts w:ascii="Cascadia Mono" w:hAnsi="Cascadia Mono" w:cs="IntelOne Display AR Bold"/>
          <w:b/>
          <w:bCs/>
          <w:sz w:val="16"/>
          <w:szCs w:val="16"/>
        </w:rPr>
      </w:pPr>
      <w:r w:rsidRPr="00971D56">
        <w:rPr>
          <w:rFonts w:ascii="Cascadia Mono" w:hAnsi="Cascadia Mono" w:cs="IntelOne Display AR Bold"/>
          <w:b/>
          <w:bCs/>
          <w:noProof/>
          <w:sz w:val="16"/>
          <w:szCs w:val="16"/>
        </w:rPr>
        <w:drawing>
          <wp:inline distT="0" distB="0" distL="0" distR="0" wp14:anchorId="4A2D6152" wp14:editId="1D16F143">
            <wp:extent cx="3481494" cy="2908702"/>
            <wp:effectExtent l="0" t="0" r="5080" b="6350"/>
            <wp:docPr id="81951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7993" name=""/>
                    <pic:cNvPicPr/>
                  </pic:nvPicPr>
                  <pic:blipFill>
                    <a:blip r:embed="rId351"/>
                    <a:stretch>
                      <a:fillRect/>
                    </a:stretch>
                  </pic:blipFill>
                  <pic:spPr>
                    <a:xfrm>
                      <a:off x="0" y="0"/>
                      <a:ext cx="3489146" cy="2915095"/>
                    </a:xfrm>
                    <a:prstGeom prst="rect">
                      <a:avLst/>
                    </a:prstGeom>
                  </pic:spPr>
                </pic:pic>
              </a:graphicData>
            </a:graphic>
          </wp:inline>
        </w:drawing>
      </w:r>
    </w:p>
    <w:p w14:paraId="6D2CAE09" w14:textId="6C973297" w:rsidR="0055278A" w:rsidRDefault="0055278A"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Flags</w:t>
      </w:r>
    </w:p>
    <w:p w14:paraId="794B4367" w14:textId="3B3E90C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XX:ShenandoahGCMode</w:t>
      </w:r>
      <w:proofErr w:type="spellEnd"/>
      <w:proofErr w:type="gramEnd"/>
      <w:r>
        <w:rPr>
          <w:rFonts w:ascii="Cascadia Mono" w:hAnsi="Cascadia Mono" w:cs="IntelOne Display AR Bold"/>
          <w:b/>
          <w:bCs/>
          <w:sz w:val="16"/>
          <w:szCs w:val="16"/>
        </w:rPr>
        <w:t>=passive,</w:t>
      </w:r>
      <w:r w:rsidR="001252C6">
        <w:rPr>
          <w:rFonts w:ascii="Cascadia Mono" w:hAnsi="Cascadia Mono" w:cs="IntelOne Display AR Bold"/>
          <w:b/>
          <w:bCs/>
          <w:sz w:val="16"/>
          <w:szCs w:val="16"/>
        </w:rPr>
        <w:t xml:space="preserve"> </w:t>
      </w:r>
      <w:r>
        <w:rPr>
          <w:rFonts w:ascii="Cascadia Mono" w:hAnsi="Cascadia Mono" w:cs="IntelOne Display AR Bold"/>
          <w:b/>
          <w:bCs/>
          <w:sz w:val="16"/>
          <w:szCs w:val="16"/>
        </w:rPr>
        <w:t>stab, generational</w:t>
      </w:r>
    </w:p>
    <w:p w14:paraId="00B364DC" w14:textId="2B96BD2F"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XX:ConcGCThreads</w:t>
      </w:r>
      <w:proofErr w:type="spellEnd"/>
      <w:proofErr w:type="gramEnd"/>
      <w:r>
        <w:rPr>
          <w:rFonts w:ascii="Cascadia Mono" w:hAnsi="Cascadia Mono" w:cs="IntelOne Display AR Bold"/>
          <w:b/>
          <w:bCs/>
          <w:sz w:val="16"/>
          <w:szCs w:val="16"/>
        </w:rPr>
        <w:t>=&lt;</w:t>
      </w:r>
      <w:proofErr w:type="spellStart"/>
      <w:r>
        <w:rPr>
          <w:rFonts w:ascii="Cascadia Mono" w:hAnsi="Cascadia Mono" w:cs="IntelOne Display AR Bold"/>
          <w:b/>
          <w:bCs/>
          <w:sz w:val="16"/>
          <w:szCs w:val="16"/>
        </w:rPr>
        <w:t>num</w:t>
      </w:r>
      <w:proofErr w:type="spellEnd"/>
      <w:r>
        <w:rPr>
          <w:rFonts w:ascii="Cascadia Mono" w:hAnsi="Cascadia Mono" w:cs="IntelOne Display AR Bold"/>
          <w:b/>
          <w:bCs/>
          <w:sz w:val="16"/>
          <w:szCs w:val="16"/>
        </w:rPr>
        <w:t xml:space="preserve"> of conc</w:t>
      </w:r>
      <w:r w:rsidR="001252C6">
        <w:rPr>
          <w:rFonts w:ascii="Cascadia Mono" w:hAnsi="Cascadia Mono" w:cs="IntelOne Display AR Bold"/>
          <w:b/>
          <w:bCs/>
          <w:sz w:val="16"/>
          <w:szCs w:val="16"/>
        </w:rPr>
        <w:t>urrent</w:t>
      </w:r>
      <w:r>
        <w:rPr>
          <w:rFonts w:ascii="Cascadia Mono" w:hAnsi="Cascadia Mono" w:cs="IntelOne Display AR Bold"/>
          <w:b/>
          <w:bCs/>
          <w:sz w:val="16"/>
          <w:szCs w:val="16"/>
        </w:rPr>
        <w:t xml:space="preserve"> marking threads&gt;</w:t>
      </w:r>
    </w:p>
    <w:p w14:paraId="7DCD4D22" w14:textId="750FF4B9" w:rsidR="0055278A" w:rsidRP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XX:ParallelGCThreads</w:t>
      </w:r>
      <w:proofErr w:type="spellEnd"/>
      <w:proofErr w:type="gramEnd"/>
      <w:r>
        <w:rPr>
          <w:rFonts w:ascii="Cascadia Mono" w:hAnsi="Cascadia Mono" w:cs="IntelOne Display AR Bold"/>
          <w:b/>
          <w:bCs/>
          <w:sz w:val="16"/>
          <w:szCs w:val="16"/>
        </w:rPr>
        <w:t xml:space="preserve">=&lt;number of parallel threads&gt; </w:t>
      </w:r>
    </w:p>
    <w:p w14:paraId="13A350B3" w14:textId="77777777" w:rsidR="0055278A" w:rsidRDefault="0055278A" w:rsidP="006212EF">
      <w:pPr>
        <w:spacing w:after="0"/>
        <w:rPr>
          <w:rFonts w:ascii="Cascadia Mono" w:hAnsi="Cascadia Mono" w:cs="IntelOne Display AR Bold"/>
          <w:b/>
          <w:bCs/>
          <w:sz w:val="16"/>
          <w:szCs w:val="16"/>
        </w:rPr>
      </w:pPr>
    </w:p>
    <w:p w14:paraId="05D18BB5" w14:textId="17E40B12" w:rsidR="0055278A" w:rsidRDefault="001A4F44"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Top-level</w:t>
      </w:r>
      <w:r w:rsidR="001252C6">
        <w:rPr>
          <w:rFonts w:ascii="Cascadia Mono" w:hAnsi="Cascadia Mono" w:cs="IntelOne Display AR Bold"/>
          <w:b/>
          <w:bCs/>
          <w:sz w:val="16"/>
          <w:szCs w:val="16"/>
        </w:rPr>
        <w:t xml:space="preserve"> phases</w:t>
      </w:r>
    </w:p>
    <w:p w14:paraId="7722506B" w14:textId="5E918D42"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Marking </w:t>
      </w:r>
    </w:p>
    <w:p w14:paraId="61661EEC" w14:textId="2E41C88D" w:rsidR="001A4F44" w:rsidRDefault="001A4F44" w:rsidP="001A4F44">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Makes use of </w:t>
      </w:r>
      <w:proofErr w:type="spellStart"/>
      <w:r>
        <w:rPr>
          <w:rFonts w:ascii="Cascadia Mono" w:hAnsi="Cascadia Mono" w:cs="IntelOne Display AR Bold"/>
          <w:b/>
          <w:bCs/>
          <w:sz w:val="16"/>
          <w:szCs w:val="16"/>
        </w:rPr>
        <w:t>MarkingContext</w:t>
      </w:r>
      <w:proofErr w:type="spellEnd"/>
      <w:r>
        <w:rPr>
          <w:rFonts w:ascii="Cascadia Mono" w:hAnsi="Cascadia Mono" w:cs="IntelOne Display AR Bold"/>
          <w:b/>
          <w:bCs/>
          <w:sz w:val="16"/>
          <w:szCs w:val="16"/>
        </w:rPr>
        <w:t xml:space="preserve"> Bitmap per region.</w:t>
      </w:r>
    </w:p>
    <w:p w14:paraId="3BBDB783" w14:textId="088B9AA9"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CSET identification</w:t>
      </w:r>
    </w:p>
    <w:p w14:paraId="48643DDE" w14:textId="7938BEE5"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Evacuation</w:t>
      </w:r>
    </w:p>
    <w:p w14:paraId="7C0A380D" w14:textId="2D75F647" w:rsidR="00C03665" w:rsidRDefault="00C03665" w:rsidP="00C03665">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Unlike ZGC, which maintains explicit forwarding tables, Shenandoah records forwarding addresses in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mark work of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Load barrier makes sure to update the reference with the forwarded address. </w:t>
      </w:r>
    </w:p>
    <w:p w14:paraId="56B51D89" w14:textId="77777777" w:rsidR="001252C6" w:rsidRDefault="001252C6" w:rsidP="001252C6">
      <w:pPr>
        <w:spacing w:after="0"/>
        <w:rPr>
          <w:rFonts w:ascii="Cascadia Mono" w:hAnsi="Cascadia Mono" w:cs="IntelOne Display AR Bold"/>
          <w:b/>
          <w:bCs/>
          <w:sz w:val="16"/>
          <w:szCs w:val="16"/>
        </w:rPr>
      </w:pPr>
    </w:p>
    <w:p w14:paraId="6CB04FF9" w14:textId="5C4FBF70" w:rsid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Xlog:vmoperations</w:t>
      </w:r>
      <w:proofErr w:type="spellEnd"/>
      <w:proofErr w:type="gramEnd"/>
      <w:r>
        <w:rPr>
          <w:rFonts w:ascii="Cascadia Mono" w:hAnsi="Cascadia Mono" w:cs="IntelOne Display AR Bold"/>
          <w:b/>
          <w:bCs/>
          <w:sz w:val="16"/>
          <w:szCs w:val="16"/>
        </w:rPr>
        <w:t>=</w:t>
      </w:r>
      <w:proofErr w:type="gramStart"/>
      <w:r>
        <w:rPr>
          <w:rFonts w:ascii="Cascadia Mono" w:hAnsi="Cascadia Mono" w:cs="IntelOne Display AR Bold"/>
          <w:b/>
          <w:bCs/>
          <w:sz w:val="16"/>
          <w:szCs w:val="16"/>
        </w:rPr>
        <w:t>trace ,</w:t>
      </w:r>
      <w:proofErr w:type="gramEnd"/>
      <w:r>
        <w:rPr>
          <w:rFonts w:ascii="Cascadia Mono" w:hAnsi="Cascadia Mono" w:cs="IntelOne Display AR Bold"/>
          <w:b/>
          <w:bCs/>
          <w:sz w:val="16"/>
          <w:szCs w:val="16"/>
        </w:rPr>
        <w:t xml:space="preserve"> dumps the GC VM operations</w:t>
      </w:r>
    </w:p>
    <w:p w14:paraId="3676FEE1" w14:textId="77777777" w:rsidR="001252C6" w:rsidRDefault="001252C6" w:rsidP="001252C6">
      <w:pPr>
        <w:spacing w:after="0"/>
        <w:rPr>
          <w:rFonts w:ascii="Cascadia Mono" w:hAnsi="Cascadia Mono" w:cs="IntelOne Display AR Bold"/>
          <w:b/>
          <w:bCs/>
          <w:sz w:val="16"/>
          <w:szCs w:val="16"/>
        </w:rPr>
      </w:pPr>
    </w:p>
    <w:p w14:paraId="3296503B" w14:textId="3EB1103D" w:rsidR="00A87ADB" w:rsidRDefault="00A87ADB" w:rsidP="00A87ADB">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Important code pointer</w:t>
      </w:r>
    </w:p>
    <w:p w14:paraId="17826873" w14:textId="5B84755F" w:rsidR="00A87ADB" w:rsidRDefault="00A87ADB" w:rsidP="00A87ADB">
      <w:pPr>
        <w:pStyle w:val="ListParagraph"/>
        <w:numPr>
          <w:ilvl w:val="1"/>
          <w:numId w:val="1"/>
        </w:num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oop_do_frames</w:t>
      </w:r>
      <w:proofErr w:type="spellEnd"/>
    </w:p>
    <w:p w14:paraId="6AEC39FA" w14:textId="4AF05A06" w:rsidR="00A87ADB" w:rsidRDefault="00A87ADB" w:rsidP="00A87ADB">
      <w:pPr>
        <w:pStyle w:val="ListParagraph"/>
        <w:numPr>
          <w:ilvl w:val="1"/>
          <w:numId w:val="1"/>
        </w:num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oop_do_no_frames</w:t>
      </w:r>
      <w:proofErr w:type="spellEnd"/>
    </w:p>
    <w:p w14:paraId="403B0876" w14:textId="77777777" w:rsidR="00A87ADB" w:rsidRPr="00A87ADB" w:rsidRDefault="00A87ADB" w:rsidP="00971D56">
      <w:pPr>
        <w:pStyle w:val="ListParagraph"/>
        <w:spacing w:after="0"/>
        <w:ind w:left="864"/>
        <w:rPr>
          <w:rFonts w:ascii="Cascadia Mono" w:hAnsi="Cascadia Mono" w:cs="IntelOne Display AR Bold"/>
          <w:b/>
          <w:bCs/>
          <w:sz w:val="16"/>
          <w:szCs w:val="16"/>
        </w:rPr>
      </w:pPr>
    </w:p>
    <w:p w14:paraId="10A7F038" w14:textId="6796A3C1" w:rsidR="001252C6" w:rsidRP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Bug</w:t>
      </w:r>
    </w:p>
    <w:p w14:paraId="19A9582A" w14:textId="65E93CC6" w:rsidR="001252C6"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Reproducible with Interpreter mode.</w:t>
      </w:r>
    </w:p>
    <w:p w14:paraId="49AC9162" w14:textId="51A78F21" w:rsidR="0081157C"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This guarantees, no </w:t>
      </w:r>
      <w:proofErr w:type="spellStart"/>
      <w:r>
        <w:rPr>
          <w:rFonts w:ascii="Cascadia Mono" w:hAnsi="Cascadia Mono" w:cs="IntelOne Display AR Bold"/>
          <w:b/>
          <w:bCs/>
          <w:sz w:val="16"/>
          <w:szCs w:val="16"/>
        </w:rPr>
        <w:t>oop</w:t>
      </w:r>
      <w:proofErr w:type="spellEnd"/>
      <w:r>
        <w:rPr>
          <w:rFonts w:ascii="Cascadia Mono" w:hAnsi="Cascadia Mono" w:cs="IntelOne Display AR Bold"/>
          <w:b/>
          <w:bCs/>
          <w:sz w:val="16"/>
          <w:szCs w:val="16"/>
        </w:rPr>
        <w:t xml:space="preserve"> get ever gets assigned an EGPR.</w:t>
      </w:r>
    </w:p>
    <w:p w14:paraId="7D08F4C1" w14:textId="29B92A6B" w:rsidR="00DE0A63" w:rsidRDefault="00DE0A63" w:rsidP="00DE0A63">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Problem around RAX, holding </w:t>
      </w:r>
      <w:proofErr w:type="spellStart"/>
      <w:r>
        <w:rPr>
          <w:rFonts w:ascii="Cascadia Mono" w:hAnsi="Cascadia Mono" w:cs="IntelOne Display AR Bold"/>
          <w:b/>
          <w:bCs/>
          <w:sz w:val="16"/>
          <w:szCs w:val="16"/>
        </w:rPr>
        <w:t>oop</w:t>
      </w:r>
      <w:proofErr w:type="spellEnd"/>
      <w:r>
        <w:rPr>
          <w:rFonts w:ascii="Cascadia Mono" w:hAnsi="Cascadia Mono" w:cs="IntelOne Display AR Bold"/>
          <w:b/>
          <w:bCs/>
          <w:sz w:val="16"/>
          <w:szCs w:val="16"/>
        </w:rPr>
        <w:t xml:space="preserve"> pointer, which was used as a scratch register, getting corrupted.</w:t>
      </w:r>
    </w:p>
    <w:p w14:paraId="0AAECAA3" w14:textId="77777777" w:rsidR="000015D0" w:rsidRDefault="000015D0" w:rsidP="000015D0">
      <w:pPr>
        <w:spacing w:after="0"/>
        <w:rPr>
          <w:rFonts w:ascii="Cascadia Mono" w:hAnsi="Cascadia Mono" w:cs="IntelOne Display AR Bold"/>
          <w:b/>
          <w:bCs/>
          <w:sz w:val="16"/>
          <w:szCs w:val="16"/>
        </w:rPr>
      </w:pPr>
    </w:p>
    <w:p w14:paraId="787A1819" w14:textId="77777777" w:rsidR="000015D0" w:rsidRDefault="000015D0" w:rsidP="000015D0">
      <w:pPr>
        <w:spacing w:after="0"/>
        <w:rPr>
          <w:rFonts w:ascii="Cascadia Mono" w:hAnsi="Cascadia Mono" w:cs="IntelOne Display AR Bold"/>
          <w:b/>
          <w:bCs/>
          <w:sz w:val="16"/>
          <w:szCs w:val="16"/>
        </w:rPr>
      </w:pPr>
    </w:p>
    <w:p w14:paraId="0FA062C1" w14:textId="2163172C" w:rsidR="000015D0" w:rsidRDefault="000015D0" w:rsidP="000015D0">
      <w:pPr>
        <w:spacing w:after="0"/>
        <w:rPr>
          <w:rFonts w:ascii="Cascadia Mono" w:hAnsi="Cascadia Mono" w:cs="IntelOne Display AR Bold"/>
          <w:b/>
          <w:bCs/>
          <w:sz w:val="16"/>
          <w:szCs w:val="16"/>
        </w:rPr>
      </w:pPr>
      <w:r>
        <w:rPr>
          <w:rFonts w:ascii="Cascadia Mono" w:hAnsi="Cascadia Mono" w:cs="IntelOne Display AR Bold"/>
          <w:b/>
          <w:bCs/>
          <w:sz w:val="16"/>
          <w:szCs w:val="16"/>
        </w:rPr>
        <w:t>9/7/2025</w:t>
      </w:r>
    </w:p>
    <w:p w14:paraId="4F97AAE0" w14:textId="39AE052C" w:rsidR="000015D0" w:rsidRDefault="000015D0" w:rsidP="000015D0">
      <w:pPr>
        <w:spacing w:after="0"/>
        <w:rPr>
          <w:rFonts w:ascii="Cascadia Mono" w:hAnsi="Cascadia Mono" w:cs="IntelOne Display AR Bold"/>
          <w:b/>
          <w:bCs/>
          <w:sz w:val="16"/>
          <w:szCs w:val="16"/>
        </w:rPr>
      </w:pPr>
      <w:r>
        <w:rPr>
          <w:rFonts w:ascii="Cascadia Mono" w:hAnsi="Cascadia Mono" w:cs="IntelOne Display AR Bold"/>
          <w:b/>
          <w:bCs/>
          <w:sz w:val="16"/>
          <w:szCs w:val="16"/>
        </w:rPr>
        <w:t>--------</w:t>
      </w:r>
    </w:p>
    <w:p w14:paraId="5080DF67" w14:textId="77777777" w:rsidR="000015D0" w:rsidRDefault="000015D0" w:rsidP="000015D0">
      <w:pPr>
        <w:spacing w:after="0"/>
        <w:rPr>
          <w:rFonts w:ascii="Cascadia Mono" w:hAnsi="Cascadia Mono" w:cs="IntelOne Display AR Bold"/>
          <w:b/>
          <w:bCs/>
          <w:sz w:val="16"/>
          <w:szCs w:val="16"/>
        </w:rPr>
      </w:pPr>
    </w:p>
    <w:p w14:paraId="3F57C973" w14:textId="25D829FB" w:rsidR="000015D0" w:rsidRDefault="000015D0" w:rsidP="000015D0">
      <w:pPr>
        <w:spacing w:after="0"/>
        <w:rPr>
          <w:rFonts w:ascii="Cascadia Mono" w:hAnsi="Cascadia Mono" w:cs="IntelOne Display AR Bold"/>
          <w:b/>
          <w:bCs/>
          <w:sz w:val="16"/>
          <w:szCs w:val="16"/>
        </w:rPr>
      </w:pPr>
      <w:hyperlink r:id="rId352" w:history="1">
        <w:r w:rsidRPr="000015D0">
          <w:rPr>
            <w:rStyle w:val="Hyperlink"/>
            <w:rFonts w:ascii="Cascadia Mono" w:hAnsi="Cascadia Mono" w:cs="IntelOne Display AR Bold"/>
            <w:b/>
            <w:bCs/>
            <w:sz w:val="16"/>
            <w:szCs w:val="16"/>
          </w:rPr>
          <w:t>JDK-8351016</w:t>
        </w:r>
      </w:hyperlink>
    </w:p>
    <w:p w14:paraId="586CE483" w14:textId="77777777" w:rsidR="000015D0" w:rsidRPr="0086420C" w:rsidRDefault="000015D0" w:rsidP="000015D0">
      <w:pPr>
        <w:spacing w:after="0"/>
        <w:rPr>
          <w:rFonts w:ascii="Cascadia Mono" w:hAnsi="Cascadia Mono" w:cs="IntelOne Display AR Bold"/>
          <w:sz w:val="16"/>
          <w:szCs w:val="16"/>
        </w:rPr>
      </w:pPr>
    </w:p>
    <w:p w14:paraId="4EBABC64" w14:textId="31EFC684"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EEVEX to NDD demotion – RA tunings.</w:t>
      </w:r>
    </w:p>
    <w:p w14:paraId="61745DEB" w14:textId="02A89AC1"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Bias the colour of the NDD instruction definition towards the first source operand</w:t>
      </w:r>
    </w:p>
    <w:p w14:paraId="788C08B4" w14:textId="55580848"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If the first source is not live beyond the NDD instruction, i.e., its live range ends at the NDD instruction, then the NDD live range should be coalesced with the first source live range.</w:t>
      </w:r>
    </w:p>
    <w:p w14:paraId="6CE78E46" w14:textId="476925DE" w:rsidR="0086420C" w:rsidRPr="0086420C" w:rsidRDefault="0086420C"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The assembler layer always has a mechanism in place to perform EEVE to REX2/REX demotion, if the </w:t>
      </w:r>
      <w:proofErr w:type="spellStart"/>
      <w:r w:rsidRPr="0086420C">
        <w:rPr>
          <w:rFonts w:ascii="Cascadia Mono" w:hAnsi="Cascadia Mono" w:cs="IntelOne Display AR Bold"/>
          <w:sz w:val="16"/>
          <w:szCs w:val="16"/>
        </w:rPr>
        <w:t>dst</w:t>
      </w:r>
      <w:proofErr w:type="spellEnd"/>
      <w:r w:rsidRPr="0086420C">
        <w:rPr>
          <w:rFonts w:ascii="Cascadia Mono" w:hAnsi="Cascadia Mono" w:cs="IntelOne Display AR Bold"/>
          <w:sz w:val="16"/>
          <w:szCs w:val="16"/>
        </w:rPr>
        <w:t xml:space="preserve"> and first source are the same registers.</w:t>
      </w:r>
    </w:p>
    <w:p w14:paraId="16E726F2" w14:textId="77777777" w:rsidR="000015D0" w:rsidRPr="0086420C" w:rsidRDefault="000015D0" w:rsidP="000015D0">
      <w:pPr>
        <w:spacing w:after="0"/>
        <w:rPr>
          <w:rFonts w:ascii="Cascadia Mono" w:hAnsi="Cascadia Mono" w:cs="IntelOne Display AR Bold"/>
          <w:sz w:val="16"/>
          <w:szCs w:val="16"/>
        </w:rPr>
      </w:pPr>
    </w:p>
    <w:p w14:paraId="45BBB7BC" w14:textId="424AC7DA"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    </w:t>
      </w:r>
      <w:r w:rsidRPr="0086420C">
        <w:rPr>
          <w:rFonts w:ascii="Cascadia Mono" w:hAnsi="Cascadia Mono" w:cs="IntelOne Display AR Bold"/>
          <w:noProof/>
          <w:sz w:val="16"/>
          <w:szCs w:val="16"/>
        </w:rPr>
        <w:drawing>
          <wp:inline distT="0" distB="0" distL="0" distR="0" wp14:anchorId="1A06D676" wp14:editId="01FF7EAC">
            <wp:extent cx="3546835" cy="714004"/>
            <wp:effectExtent l="0" t="0" r="0" b="0"/>
            <wp:docPr id="954486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6016" name="Picture 1" descr="A screenshot of a computer&#10;&#10;AI-generated content may be incorrect."/>
                    <pic:cNvPicPr/>
                  </pic:nvPicPr>
                  <pic:blipFill>
                    <a:blip r:embed="rId353"/>
                    <a:stretch>
                      <a:fillRect/>
                    </a:stretch>
                  </pic:blipFill>
                  <pic:spPr>
                    <a:xfrm>
                      <a:off x="0" y="0"/>
                      <a:ext cx="3605319" cy="725777"/>
                    </a:xfrm>
                    <a:prstGeom prst="rect">
                      <a:avLst/>
                    </a:prstGeom>
                  </pic:spPr>
                </pic:pic>
              </a:graphicData>
            </a:graphic>
          </wp:inline>
        </w:drawing>
      </w:r>
    </w:p>
    <w:p w14:paraId="6D67776D" w14:textId="4161D6A5"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 </w:t>
      </w:r>
    </w:p>
    <w:p w14:paraId="744C4BFC" w14:textId="710EE0CE"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Q. How do we enforce this only for NDD </w:t>
      </w:r>
      <w:proofErr w:type="spellStart"/>
      <w:r w:rsidRPr="0086420C">
        <w:rPr>
          <w:rFonts w:ascii="Cascadia Mono" w:hAnsi="Cascadia Mono" w:cs="IntelOne Display AR Bold"/>
          <w:sz w:val="16"/>
          <w:szCs w:val="16"/>
        </w:rPr>
        <w:t>MachInst</w:t>
      </w:r>
      <w:proofErr w:type="spellEnd"/>
      <w:r w:rsidRPr="0086420C">
        <w:rPr>
          <w:rFonts w:ascii="Cascadia Mono" w:hAnsi="Cascadia Mono" w:cs="IntelOne Display AR Bold"/>
          <w:sz w:val="16"/>
          <w:szCs w:val="16"/>
        </w:rPr>
        <w:t>?</w:t>
      </w:r>
    </w:p>
    <w:p w14:paraId="436898A6" w14:textId="77777777" w:rsidR="0086420C"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A. I used a technique based on </w:t>
      </w:r>
      <w:proofErr w:type="spellStart"/>
      <w:r w:rsidRPr="0086420C">
        <w:rPr>
          <w:rFonts w:ascii="Cascadia Mono" w:hAnsi="Cascadia Mono" w:cs="IntelOne Display AR Bold"/>
          <w:sz w:val="16"/>
          <w:szCs w:val="16"/>
        </w:rPr>
        <w:t>Mach</w:t>
      </w:r>
      <w:r w:rsidR="00527139" w:rsidRPr="0086420C">
        <w:rPr>
          <w:rFonts w:ascii="Cascadia Mono" w:hAnsi="Cascadia Mono" w:cs="IntelOne Display AR Bold"/>
          <w:sz w:val="16"/>
          <w:szCs w:val="16"/>
        </w:rPr>
        <w:t>Node</w:t>
      </w:r>
      <w:proofErr w:type="spellEnd"/>
      <w:r w:rsidRPr="0086420C">
        <w:rPr>
          <w:rFonts w:ascii="Cascadia Mono" w:hAnsi="Cascadia Mono" w:cs="IntelOne Display AR Bold"/>
          <w:sz w:val="16"/>
          <w:szCs w:val="16"/>
        </w:rPr>
        <w:t xml:space="preserve"> names to infer </w:t>
      </w:r>
      <w:r w:rsidR="00527139" w:rsidRPr="0086420C">
        <w:rPr>
          <w:rFonts w:ascii="Cascadia Mono" w:hAnsi="Cascadia Mono" w:cs="IntelOne Display AR Bold"/>
          <w:sz w:val="16"/>
          <w:szCs w:val="16"/>
        </w:rPr>
        <w:t>REG2REG moves for g</w:t>
      </w:r>
      <w:r w:rsidRPr="0086420C">
        <w:rPr>
          <w:rFonts w:ascii="Cascadia Mono" w:hAnsi="Cascadia Mono" w:cs="IntelOne Display AR Bold"/>
          <w:sz w:val="16"/>
          <w:szCs w:val="16"/>
        </w:rPr>
        <w:t>eneric operands</w:t>
      </w:r>
      <w:r w:rsidR="00527139" w:rsidRPr="0086420C">
        <w:rPr>
          <w:rFonts w:ascii="Cascadia Mono" w:hAnsi="Cascadia Mono" w:cs="IntelOne Display AR Bold"/>
          <w:sz w:val="16"/>
          <w:szCs w:val="16"/>
        </w:rPr>
        <w:t xml:space="preserve">; all NDD patterns of interest can be identified by their </w:t>
      </w:r>
      <w:proofErr w:type="spellStart"/>
      <w:r w:rsidR="00527139" w:rsidRPr="0086420C">
        <w:rPr>
          <w:rFonts w:ascii="Cascadia Mono" w:hAnsi="Cascadia Mono" w:cs="IntelOne Display AR Bold"/>
          <w:sz w:val="16"/>
          <w:szCs w:val="16"/>
        </w:rPr>
        <w:t>MachName</w:t>
      </w:r>
      <w:proofErr w:type="spellEnd"/>
      <w:r w:rsidR="00527139" w:rsidRPr="0086420C">
        <w:rPr>
          <w:rFonts w:ascii="Cascadia Mono" w:hAnsi="Cascadia Mono" w:cs="IntelOne Display AR Bold"/>
          <w:sz w:val="16"/>
          <w:szCs w:val="16"/>
        </w:rPr>
        <w:t xml:space="preserve">. Alternatively, we can also set a flag over </w:t>
      </w:r>
      <w:proofErr w:type="spellStart"/>
      <w:r w:rsidR="00527139" w:rsidRPr="0086420C">
        <w:rPr>
          <w:rFonts w:ascii="Cascadia Mono" w:hAnsi="Cascadia Mono" w:cs="IntelOne Display AR Bold"/>
          <w:sz w:val="16"/>
          <w:szCs w:val="16"/>
        </w:rPr>
        <w:t>MachNod</w:t>
      </w:r>
      <w:r w:rsidR="00DF3463" w:rsidRPr="0086420C">
        <w:rPr>
          <w:rFonts w:ascii="Cascadia Mono" w:hAnsi="Cascadia Mono" w:cs="IntelOne Display AR Bold"/>
          <w:sz w:val="16"/>
          <w:szCs w:val="16"/>
        </w:rPr>
        <w:t>e</w:t>
      </w:r>
      <w:proofErr w:type="spellEnd"/>
      <w:r w:rsidR="00DF3463" w:rsidRPr="0086420C">
        <w:rPr>
          <w:rFonts w:ascii="Cascadia Mono" w:hAnsi="Cascadia Mono" w:cs="IntelOne Display AR Bold"/>
          <w:sz w:val="16"/>
          <w:szCs w:val="16"/>
        </w:rPr>
        <w:t>.</w:t>
      </w:r>
    </w:p>
    <w:p w14:paraId="1D391872" w14:textId="77777777" w:rsidR="0086420C" w:rsidRPr="0086420C" w:rsidRDefault="0086420C" w:rsidP="000015D0">
      <w:pPr>
        <w:spacing w:after="0"/>
        <w:rPr>
          <w:rFonts w:ascii="Cascadia Mono" w:hAnsi="Cascadia Mono" w:cs="IntelOne Display AR Bold"/>
          <w:sz w:val="16"/>
          <w:szCs w:val="16"/>
        </w:rPr>
      </w:pPr>
    </w:p>
    <w:p w14:paraId="07104DF2" w14:textId="77777777" w:rsidR="00EC122B" w:rsidRDefault="00EC122B" w:rsidP="000015D0">
      <w:pPr>
        <w:spacing w:after="0"/>
        <w:rPr>
          <w:rFonts w:ascii="Cascadia Mono" w:hAnsi="Cascadia Mono" w:cs="IntelOne Display AR Bold"/>
          <w:b/>
          <w:bCs/>
          <w:i/>
          <w:iCs/>
          <w:sz w:val="16"/>
          <w:szCs w:val="16"/>
        </w:rPr>
      </w:pPr>
    </w:p>
    <w:p w14:paraId="24CB80C4" w14:textId="77777777" w:rsidR="00273F2F" w:rsidRDefault="00273F2F" w:rsidP="000015D0">
      <w:pPr>
        <w:spacing w:after="0"/>
        <w:rPr>
          <w:rFonts w:ascii="Cascadia Mono" w:hAnsi="Cascadia Mono" w:cs="IntelOne Display AR Bold"/>
          <w:b/>
          <w:bCs/>
          <w:i/>
          <w:iCs/>
          <w:sz w:val="16"/>
          <w:szCs w:val="16"/>
        </w:rPr>
      </w:pPr>
    </w:p>
    <w:p w14:paraId="5CAA491E" w14:textId="77777777" w:rsidR="00273F2F" w:rsidRDefault="00273F2F" w:rsidP="000015D0">
      <w:pPr>
        <w:spacing w:after="0"/>
        <w:rPr>
          <w:rFonts w:ascii="Cascadia Mono" w:hAnsi="Cascadia Mono" w:cs="IntelOne Display AR Bold"/>
          <w:b/>
          <w:bCs/>
          <w:i/>
          <w:iCs/>
          <w:sz w:val="16"/>
          <w:szCs w:val="16"/>
        </w:rPr>
      </w:pPr>
    </w:p>
    <w:p w14:paraId="77B08434" w14:textId="77777777" w:rsidR="00273F2F" w:rsidRDefault="00273F2F" w:rsidP="000015D0">
      <w:pPr>
        <w:spacing w:after="0"/>
        <w:rPr>
          <w:rFonts w:ascii="Cascadia Mono" w:hAnsi="Cascadia Mono" w:cs="IntelOne Display AR Bold"/>
          <w:b/>
          <w:bCs/>
          <w:i/>
          <w:iCs/>
          <w:sz w:val="16"/>
          <w:szCs w:val="16"/>
        </w:rPr>
      </w:pPr>
    </w:p>
    <w:p w14:paraId="4DCED8D8" w14:textId="77777777" w:rsidR="00273F2F" w:rsidRDefault="00273F2F" w:rsidP="000015D0">
      <w:pPr>
        <w:spacing w:after="0"/>
        <w:rPr>
          <w:rFonts w:ascii="Cascadia Mono" w:hAnsi="Cascadia Mono" w:cs="IntelOne Display AR Bold"/>
          <w:b/>
          <w:bCs/>
          <w:i/>
          <w:iCs/>
          <w:sz w:val="16"/>
          <w:szCs w:val="16"/>
        </w:rPr>
      </w:pPr>
    </w:p>
    <w:p w14:paraId="294A8F1E" w14:textId="77777777" w:rsidR="00273F2F" w:rsidRDefault="00273F2F" w:rsidP="000015D0">
      <w:pPr>
        <w:spacing w:after="0"/>
        <w:rPr>
          <w:rFonts w:ascii="Cascadia Mono" w:hAnsi="Cascadia Mono" w:cs="IntelOne Display AR Bold"/>
          <w:b/>
          <w:bCs/>
          <w:i/>
          <w:iCs/>
          <w:sz w:val="16"/>
          <w:szCs w:val="16"/>
        </w:rPr>
      </w:pPr>
    </w:p>
    <w:p w14:paraId="2A0855D4" w14:textId="77777777" w:rsidR="00273F2F" w:rsidRDefault="00273F2F" w:rsidP="000015D0">
      <w:pPr>
        <w:spacing w:after="0"/>
        <w:rPr>
          <w:rFonts w:ascii="Cascadia Mono" w:hAnsi="Cascadia Mono" w:cs="IntelOne Display AR Bold"/>
          <w:b/>
          <w:bCs/>
          <w:i/>
          <w:iCs/>
          <w:sz w:val="16"/>
          <w:szCs w:val="16"/>
        </w:rPr>
      </w:pPr>
    </w:p>
    <w:p w14:paraId="2865914C" w14:textId="77777777" w:rsidR="00273F2F" w:rsidRDefault="00273F2F" w:rsidP="000015D0">
      <w:pPr>
        <w:spacing w:after="0"/>
        <w:rPr>
          <w:rFonts w:ascii="Cascadia Mono" w:hAnsi="Cascadia Mono" w:cs="IntelOne Display AR Bold"/>
          <w:b/>
          <w:bCs/>
          <w:i/>
          <w:iCs/>
          <w:sz w:val="16"/>
          <w:szCs w:val="16"/>
        </w:rPr>
      </w:pPr>
    </w:p>
    <w:p w14:paraId="6D647F5B" w14:textId="77777777" w:rsidR="00273F2F" w:rsidRDefault="00273F2F" w:rsidP="000015D0">
      <w:pPr>
        <w:spacing w:after="0"/>
        <w:rPr>
          <w:rFonts w:ascii="Cascadia Mono" w:hAnsi="Cascadia Mono" w:cs="IntelOne Display AR Bold"/>
          <w:b/>
          <w:bCs/>
          <w:i/>
          <w:iCs/>
          <w:sz w:val="16"/>
          <w:szCs w:val="16"/>
        </w:rPr>
      </w:pPr>
    </w:p>
    <w:p w14:paraId="3A091F0E" w14:textId="77777777" w:rsidR="00273F2F" w:rsidRDefault="00273F2F" w:rsidP="000015D0">
      <w:pPr>
        <w:spacing w:after="0"/>
        <w:rPr>
          <w:rFonts w:ascii="Cascadia Mono" w:hAnsi="Cascadia Mono" w:cs="IntelOne Display AR Bold"/>
          <w:b/>
          <w:bCs/>
          <w:i/>
          <w:iCs/>
          <w:sz w:val="16"/>
          <w:szCs w:val="16"/>
        </w:rPr>
      </w:pPr>
    </w:p>
    <w:p w14:paraId="173D23C3" w14:textId="77777777" w:rsidR="00273F2F" w:rsidRDefault="00273F2F" w:rsidP="000015D0">
      <w:pPr>
        <w:spacing w:after="0"/>
        <w:rPr>
          <w:rFonts w:ascii="Cascadia Mono" w:hAnsi="Cascadia Mono" w:cs="IntelOne Display AR Bold"/>
          <w:b/>
          <w:bCs/>
          <w:i/>
          <w:iCs/>
          <w:sz w:val="16"/>
          <w:szCs w:val="16"/>
        </w:rPr>
      </w:pPr>
    </w:p>
    <w:p w14:paraId="4A48C613" w14:textId="77777777" w:rsidR="00EC122B" w:rsidRDefault="00EC122B" w:rsidP="000015D0">
      <w:pPr>
        <w:spacing w:after="0"/>
        <w:rPr>
          <w:rFonts w:ascii="Cascadia Mono" w:hAnsi="Cascadia Mono" w:cs="IntelOne Display AR Bold"/>
          <w:sz w:val="16"/>
          <w:szCs w:val="16"/>
        </w:rPr>
      </w:pPr>
    </w:p>
    <w:p w14:paraId="50E7EB30" w14:textId="77777777" w:rsidR="00D8780C" w:rsidRDefault="00D8780C" w:rsidP="000015D0">
      <w:pPr>
        <w:spacing w:after="0"/>
        <w:rPr>
          <w:rFonts w:ascii="Cascadia Mono" w:hAnsi="Cascadia Mono" w:cs="IntelOne Display AR Bold"/>
          <w:sz w:val="16"/>
          <w:szCs w:val="16"/>
        </w:rPr>
      </w:pPr>
    </w:p>
    <w:p w14:paraId="7E027E30" w14:textId="42174A33" w:rsidR="00D8780C" w:rsidRDefault="00D8780C" w:rsidP="000015D0">
      <w:pPr>
        <w:spacing w:after="0"/>
        <w:rPr>
          <w:rFonts w:ascii="Cascadia Mono" w:hAnsi="Cascadia Mono" w:cs="IntelOne Display AR Bold"/>
          <w:b/>
          <w:bCs/>
          <w:sz w:val="16"/>
          <w:szCs w:val="16"/>
          <w:u w:val="single"/>
        </w:rPr>
      </w:pPr>
      <w:r w:rsidRPr="00D8780C">
        <w:rPr>
          <w:rFonts w:ascii="Cascadia Mono" w:hAnsi="Cascadia Mono" w:cs="IntelOne Display AR Bold"/>
          <w:b/>
          <w:bCs/>
          <w:sz w:val="16"/>
          <w:szCs w:val="16"/>
          <w:u w:val="single"/>
        </w:rPr>
        <w:lastRenderedPageBreak/>
        <w:t>PoC for NDD demotion colour biasing.</w:t>
      </w:r>
    </w:p>
    <w:p w14:paraId="32557F09" w14:textId="77777777" w:rsidR="00273F2F" w:rsidRDefault="00273F2F" w:rsidP="000015D0">
      <w:pPr>
        <w:spacing w:after="0"/>
        <w:rPr>
          <w:rFonts w:ascii="Cascadia Mono" w:hAnsi="Cascadia Mono" w:cs="IntelOne Display AR Bold"/>
          <w:b/>
          <w:bCs/>
          <w:sz w:val="16"/>
          <w:szCs w:val="16"/>
          <w:u w:val="single"/>
        </w:rPr>
      </w:pPr>
    </w:p>
    <w:p w14:paraId="47053318" w14:textId="77777777" w:rsidR="00273F2F" w:rsidRPr="0086420C" w:rsidRDefault="00273F2F" w:rsidP="00273F2F">
      <w:pPr>
        <w:spacing w:after="0"/>
        <w:rPr>
          <w:rFonts w:ascii="Cascadia Mono" w:hAnsi="Cascadia Mono" w:cs="IntelOne Display AR Bold"/>
          <w:sz w:val="16"/>
          <w:szCs w:val="16"/>
        </w:rPr>
      </w:pPr>
      <w:r w:rsidRPr="0086420C">
        <w:rPr>
          <w:rFonts w:ascii="Cascadia Mono" w:hAnsi="Cascadia Mono" w:cs="IntelOne Display AR Bold"/>
          <w:sz w:val="16"/>
          <w:szCs w:val="16"/>
        </w:rPr>
        <w:t>Currently, while picking the colour for a DST, we pick the first available colour</w:t>
      </w:r>
      <w:r>
        <w:rPr>
          <w:rFonts w:ascii="Cascadia Mono" w:hAnsi="Cascadia Mono" w:cs="IntelOne Display AR Bold"/>
          <w:sz w:val="16"/>
          <w:szCs w:val="16"/>
        </w:rPr>
        <w:t xml:space="preserve"> and may miss out on demotion opportunities. Instruction encoding size is reduced by 2 bytes with a REX2 demotion and 3 bytes with REX demotion. Thus, it's an effective code size-oriented optimisation.</w:t>
      </w:r>
    </w:p>
    <w:p w14:paraId="2D86088B" w14:textId="77777777" w:rsidR="00273F2F" w:rsidRDefault="00273F2F" w:rsidP="00273F2F">
      <w:pPr>
        <w:spacing w:after="0"/>
        <w:rPr>
          <w:rFonts w:ascii="Cascadia Mono" w:hAnsi="Cascadia Mono" w:cs="IntelOne Display AR Bold"/>
          <w:sz w:val="16"/>
          <w:szCs w:val="16"/>
        </w:rPr>
      </w:pPr>
    </w:p>
    <w:p w14:paraId="0A029AC2" w14:textId="77777777" w:rsidR="00273F2F" w:rsidRPr="007B1C93" w:rsidRDefault="00273F2F" w:rsidP="00273F2F">
      <w:pPr>
        <w:spacing w:after="0"/>
        <w:rPr>
          <w:rFonts w:ascii="Cascadia Mono" w:hAnsi="Cascadia Mono" w:cs="IntelOne Display AR Bold"/>
          <w:b/>
          <w:bCs/>
          <w:i/>
          <w:iCs/>
          <w:sz w:val="16"/>
          <w:szCs w:val="16"/>
        </w:rPr>
      </w:pPr>
    </w:p>
    <w:p w14:paraId="20F7CB49" w14:textId="77777777" w:rsidR="00273F2F" w:rsidRPr="007B1C93" w:rsidRDefault="00273F2F" w:rsidP="00273F2F">
      <w:pPr>
        <w:spacing w:after="0"/>
        <w:rPr>
          <w:rFonts w:ascii="Cascadia Mono" w:hAnsi="Cascadia Mono" w:cs="IntelOne Display AR Bold"/>
          <w:b/>
          <w:bCs/>
          <w:i/>
          <w:iCs/>
          <w:sz w:val="16"/>
          <w:szCs w:val="16"/>
        </w:rPr>
      </w:pPr>
      <w:r>
        <w:rPr>
          <w:rFonts w:ascii="Cascadia Mono" w:hAnsi="Cascadia Mono" w:cs="IntelOne Display AR Bold"/>
          <w:b/>
          <w:bCs/>
          <w:i/>
          <w:iCs/>
          <w:sz w:val="16"/>
          <w:szCs w:val="16"/>
        </w:rPr>
        <w:t>i</w:t>
      </w:r>
      <w:r w:rsidRPr="007B1C93">
        <w:rPr>
          <w:rFonts w:ascii="Cascadia Mono" w:hAnsi="Cascadia Mono" w:cs="IntelOne Display AR Bold"/>
          <w:b/>
          <w:bCs/>
          <w:i/>
          <w:iCs/>
          <w:sz w:val="16"/>
          <w:szCs w:val="16"/>
        </w:rPr>
        <w:t>f (operation is commutative) {</w:t>
      </w:r>
    </w:p>
    <w:p w14:paraId="5D3E7BF2" w14:textId="77777777" w:rsidR="00273F2F" w:rsidRPr="007B1C93"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xml:space="preserve">   Bias </w:t>
      </w:r>
      <w:proofErr w:type="spellStart"/>
      <w:r w:rsidRPr="007B1C93">
        <w:rPr>
          <w:rFonts w:ascii="Cascadia Mono" w:hAnsi="Cascadia Mono" w:cs="IntelOne Display AR Bold"/>
          <w:b/>
          <w:bCs/>
          <w:i/>
          <w:iCs/>
          <w:sz w:val="16"/>
          <w:szCs w:val="16"/>
        </w:rPr>
        <w:t>dst</w:t>
      </w:r>
      <w:proofErr w:type="spellEnd"/>
      <w:r w:rsidRPr="007B1C93">
        <w:rPr>
          <w:rFonts w:ascii="Cascadia Mono" w:hAnsi="Cascadia Mono" w:cs="IntelOne Display AR Bold"/>
          <w:b/>
          <w:bCs/>
          <w:i/>
          <w:iCs/>
          <w:sz w:val="16"/>
          <w:szCs w:val="16"/>
        </w:rPr>
        <w:t xml:space="preserve"> with src1 or src2</w:t>
      </w:r>
    </w:p>
    <w:p w14:paraId="4125D73E" w14:textId="77777777" w:rsidR="00273F2F" w:rsidRPr="007B1C93"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else {</w:t>
      </w:r>
    </w:p>
    <w:p w14:paraId="63BF47AD" w14:textId="77777777" w:rsidR="00273F2F" w:rsidRPr="007B1C93"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xml:space="preserve">   Bias </w:t>
      </w:r>
      <w:proofErr w:type="spellStart"/>
      <w:r w:rsidRPr="007B1C93">
        <w:rPr>
          <w:rFonts w:ascii="Cascadia Mono" w:hAnsi="Cascadia Mono" w:cs="IntelOne Display AR Bold"/>
          <w:b/>
          <w:bCs/>
          <w:i/>
          <w:iCs/>
          <w:sz w:val="16"/>
          <w:szCs w:val="16"/>
        </w:rPr>
        <w:t>dst</w:t>
      </w:r>
      <w:proofErr w:type="spellEnd"/>
      <w:r w:rsidRPr="007B1C93">
        <w:rPr>
          <w:rFonts w:ascii="Cascadia Mono" w:hAnsi="Cascadia Mono" w:cs="IntelOne Display AR Bold"/>
          <w:b/>
          <w:bCs/>
          <w:i/>
          <w:iCs/>
          <w:sz w:val="16"/>
          <w:szCs w:val="16"/>
        </w:rPr>
        <w:t xml:space="preserve"> with src1</w:t>
      </w:r>
    </w:p>
    <w:p w14:paraId="3C2DB61A" w14:textId="77777777" w:rsidR="00273F2F" w:rsidRDefault="00273F2F" w:rsidP="00273F2F">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w:t>
      </w:r>
    </w:p>
    <w:p w14:paraId="707B58A9" w14:textId="77777777" w:rsidR="00273F2F" w:rsidRPr="00D8780C" w:rsidRDefault="00273F2F" w:rsidP="000015D0">
      <w:pPr>
        <w:spacing w:after="0"/>
        <w:rPr>
          <w:rFonts w:ascii="Cascadia Mono" w:hAnsi="Cascadia Mono" w:cs="IntelOne Display AR Bold"/>
          <w:b/>
          <w:bCs/>
          <w:sz w:val="16"/>
          <w:szCs w:val="16"/>
          <w:u w:val="single"/>
        </w:rPr>
      </w:pPr>
    </w:p>
    <w:p w14:paraId="31929929" w14:textId="77777777" w:rsidR="00D8780C" w:rsidRDefault="00D8780C" w:rsidP="000015D0">
      <w:pPr>
        <w:spacing w:after="0"/>
        <w:rPr>
          <w:rFonts w:ascii="Cascadia Mono" w:hAnsi="Cascadia Mono" w:cs="IntelOne Display AR Bold"/>
          <w:sz w:val="16"/>
          <w:szCs w:val="16"/>
        </w:rPr>
      </w:pPr>
    </w:p>
    <w:p w14:paraId="4870C4B7" w14:textId="5876ACA3" w:rsidR="00D8780C" w:rsidRDefault="00D8780C" w:rsidP="000015D0">
      <w:pPr>
        <w:spacing w:after="0"/>
        <w:rPr>
          <w:rFonts w:ascii="Cascadia Mono" w:hAnsi="Cascadia Mono" w:cs="IntelOne Display AR Bold"/>
          <w:sz w:val="16"/>
          <w:szCs w:val="16"/>
        </w:rPr>
      </w:pPr>
      <w:r>
        <w:rPr>
          <w:rFonts w:ascii="Cascadia Mono" w:hAnsi="Cascadia Mono" w:cs="IntelOne Display AR Bold"/>
          <w:sz w:val="16"/>
          <w:szCs w:val="16"/>
        </w:rPr>
        <w:t>Original Opto assembly</w:t>
      </w:r>
    </w:p>
    <w:p w14:paraId="3237708F" w14:textId="77777777" w:rsidR="00D8780C" w:rsidRDefault="00D8780C" w:rsidP="000015D0">
      <w:pPr>
        <w:spacing w:after="0"/>
        <w:rPr>
          <w:rFonts w:ascii="Cascadia Mono" w:hAnsi="Cascadia Mono" w:cs="IntelOne Display AR Bold"/>
          <w:sz w:val="16"/>
          <w:szCs w:val="16"/>
        </w:rPr>
      </w:pPr>
    </w:p>
    <w:p w14:paraId="68C2456F" w14:textId="5DFC198E" w:rsidR="00D8780C" w:rsidRDefault="00D8780C" w:rsidP="000015D0">
      <w:pPr>
        <w:spacing w:after="0"/>
        <w:rPr>
          <w:rFonts w:ascii="Cascadia Mono" w:hAnsi="Cascadia Mono" w:cs="IntelOne Display AR Bold"/>
          <w:sz w:val="16"/>
          <w:szCs w:val="16"/>
        </w:rPr>
      </w:pPr>
      <w:r w:rsidRPr="00D8780C">
        <w:rPr>
          <w:rFonts w:ascii="Cascadia Mono" w:hAnsi="Cascadia Mono" w:cs="IntelOne Display AR Bold"/>
          <w:noProof/>
          <w:sz w:val="16"/>
          <w:szCs w:val="16"/>
        </w:rPr>
        <w:drawing>
          <wp:inline distT="0" distB="0" distL="0" distR="0" wp14:anchorId="2B6D4CC1" wp14:editId="602B3D38">
            <wp:extent cx="3743317" cy="2151184"/>
            <wp:effectExtent l="0" t="0" r="0" b="1905"/>
            <wp:docPr id="31151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17356" name=""/>
                    <pic:cNvPicPr/>
                  </pic:nvPicPr>
                  <pic:blipFill>
                    <a:blip r:embed="rId354"/>
                    <a:stretch>
                      <a:fillRect/>
                    </a:stretch>
                  </pic:blipFill>
                  <pic:spPr>
                    <a:xfrm>
                      <a:off x="0" y="0"/>
                      <a:ext cx="3755810" cy="2158363"/>
                    </a:xfrm>
                    <a:prstGeom prst="rect">
                      <a:avLst/>
                    </a:prstGeom>
                  </pic:spPr>
                </pic:pic>
              </a:graphicData>
            </a:graphic>
          </wp:inline>
        </w:drawing>
      </w:r>
    </w:p>
    <w:p w14:paraId="78966F98" w14:textId="77777777" w:rsidR="00D8780C" w:rsidRDefault="00D8780C" w:rsidP="000015D0">
      <w:pPr>
        <w:spacing w:after="0"/>
        <w:rPr>
          <w:rFonts w:ascii="Cascadia Mono" w:hAnsi="Cascadia Mono" w:cs="IntelOne Display AR Bold"/>
          <w:sz w:val="16"/>
          <w:szCs w:val="16"/>
        </w:rPr>
      </w:pPr>
    </w:p>
    <w:p w14:paraId="5568D666" w14:textId="1A1C54BC" w:rsidR="00D8780C" w:rsidRDefault="00D8780C" w:rsidP="000015D0">
      <w:pPr>
        <w:spacing w:after="0"/>
        <w:rPr>
          <w:rFonts w:ascii="Cascadia Mono" w:hAnsi="Cascadia Mono" w:cs="IntelOne Display AR Bold"/>
          <w:sz w:val="16"/>
          <w:szCs w:val="16"/>
        </w:rPr>
      </w:pPr>
      <w:r>
        <w:rPr>
          <w:rFonts w:ascii="Cascadia Mono" w:hAnsi="Cascadia Mono" w:cs="IntelOne Display AR Bold"/>
          <w:sz w:val="16"/>
          <w:szCs w:val="16"/>
        </w:rPr>
        <w:t>New Opto assembly</w:t>
      </w:r>
    </w:p>
    <w:p w14:paraId="102E8C58" w14:textId="77777777" w:rsidR="00D8780C" w:rsidRDefault="00D8780C" w:rsidP="000015D0">
      <w:pPr>
        <w:spacing w:after="0"/>
        <w:rPr>
          <w:rFonts w:ascii="Cascadia Mono" w:hAnsi="Cascadia Mono" w:cs="IntelOne Display AR Bold"/>
          <w:sz w:val="16"/>
          <w:szCs w:val="16"/>
        </w:rPr>
      </w:pPr>
    </w:p>
    <w:p w14:paraId="374F3C43" w14:textId="098B9EE2" w:rsidR="00D8780C" w:rsidRDefault="00D8780C" w:rsidP="000015D0">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74734" behindDoc="0" locked="0" layoutInCell="1" allowOverlap="1" wp14:anchorId="7885FDB0" wp14:editId="38C22AC4">
                <wp:simplePos x="0" y="0"/>
                <wp:positionH relativeFrom="column">
                  <wp:posOffset>838071</wp:posOffset>
                </wp:positionH>
                <wp:positionV relativeFrom="paragraph">
                  <wp:posOffset>1302466</wp:posOffset>
                </wp:positionV>
                <wp:extent cx="316800" cy="360"/>
                <wp:effectExtent l="38100" t="38100" r="45720" b="38100"/>
                <wp:wrapNone/>
                <wp:docPr id="40705134" name="Ink 9"/>
                <wp:cNvGraphicFramePr/>
                <a:graphic xmlns:a="http://schemas.openxmlformats.org/drawingml/2006/main">
                  <a:graphicData uri="http://schemas.microsoft.com/office/word/2010/wordprocessingInk">
                    <w14:contentPart bwMode="auto" r:id="rId355">
                      <w14:nvContentPartPr>
                        <w14:cNvContentPartPr/>
                      </w14:nvContentPartPr>
                      <w14:xfrm>
                        <a:off x="0" y="0"/>
                        <a:ext cx="316800" cy="360"/>
                      </w14:xfrm>
                    </w14:contentPart>
                  </a:graphicData>
                </a:graphic>
              </wp:anchor>
            </w:drawing>
          </mc:Choice>
          <mc:Fallback>
            <w:pict>
              <v:shapetype w14:anchorId="13986A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65.5pt;margin-top:102.05pt;width:25.95pt;height:1.05pt;z-index:2516747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">
                <v:imagedata r:id="rId356"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72686" behindDoc="0" locked="0" layoutInCell="1" allowOverlap="1" wp14:anchorId="4107067A" wp14:editId="7F498CB0">
                <wp:simplePos x="0" y="0"/>
                <wp:positionH relativeFrom="column">
                  <wp:posOffset>808551</wp:posOffset>
                </wp:positionH>
                <wp:positionV relativeFrom="paragraph">
                  <wp:posOffset>1191226</wp:posOffset>
                </wp:positionV>
                <wp:extent cx="357840" cy="11880"/>
                <wp:effectExtent l="38100" t="38100" r="42545" b="45720"/>
                <wp:wrapNone/>
                <wp:docPr id="1280751292" name="Ink 6"/>
                <wp:cNvGraphicFramePr/>
                <a:graphic xmlns:a="http://schemas.openxmlformats.org/drawingml/2006/main">
                  <a:graphicData uri="http://schemas.microsoft.com/office/word/2010/wordprocessingInk">
                    <w14:contentPart bwMode="auto" r:id="rId357">
                      <w14:nvContentPartPr>
                        <w14:cNvContentPartPr/>
                      </w14:nvContentPartPr>
                      <w14:xfrm>
                        <a:off x="0" y="0"/>
                        <a:ext cx="357840" cy="11880"/>
                      </w14:xfrm>
                    </w14:contentPart>
                  </a:graphicData>
                </a:graphic>
              </wp:anchor>
            </w:drawing>
          </mc:Choice>
          <mc:Fallback>
            <w:pict>
              <v:shape w14:anchorId="26EFDBDD" id="Ink 6" o:spid="_x0000_s1026" type="#_x0000_t75" style="position:absolute;margin-left:63.15pt;margin-top:93.3pt;width:29.2pt;height:1.95pt;z-index:2516726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">
                <v:imagedata r:id="rId358" o:title=""/>
              </v:shape>
            </w:pict>
          </mc:Fallback>
        </mc:AlternateContent>
      </w:r>
      <w:r w:rsidRPr="00D8780C">
        <w:rPr>
          <w:rFonts w:ascii="Cascadia Mono" w:hAnsi="Cascadia Mono" w:cs="IntelOne Display AR Bold"/>
          <w:noProof/>
          <w:sz w:val="16"/>
          <w:szCs w:val="16"/>
        </w:rPr>
        <w:drawing>
          <wp:inline distT="0" distB="0" distL="0" distR="0" wp14:anchorId="0D60152B" wp14:editId="564C5C06">
            <wp:extent cx="3757727" cy="2069123"/>
            <wp:effectExtent l="0" t="0" r="0" b="7620"/>
            <wp:docPr id="149114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46270" name=""/>
                    <pic:cNvPicPr/>
                  </pic:nvPicPr>
                  <pic:blipFill>
                    <a:blip r:embed="rId359"/>
                    <a:stretch>
                      <a:fillRect/>
                    </a:stretch>
                  </pic:blipFill>
                  <pic:spPr>
                    <a:xfrm>
                      <a:off x="0" y="0"/>
                      <a:ext cx="3781020" cy="2081949"/>
                    </a:xfrm>
                    <a:prstGeom prst="rect">
                      <a:avLst/>
                    </a:prstGeom>
                  </pic:spPr>
                </pic:pic>
              </a:graphicData>
            </a:graphic>
          </wp:inline>
        </w:drawing>
      </w:r>
    </w:p>
    <w:p w14:paraId="58777131" w14:textId="42B1665F" w:rsidR="0043280C" w:rsidRDefault="0043280C" w:rsidP="000015D0">
      <w:pPr>
        <w:spacing w:after="0"/>
        <w:rPr>
          <w:rFonts w:ascii="Cascadia Mono" w:hAnsi="Cascadia Mono" w:cs="IntelOne Display AR Bold"/>
          <w:sz w:val="16"/>
          <w:szCs w:val="16"/>
        </w:rPr>
      </w:pPr>
    </w:p>
    <w:p w14:paraId="00209798" w14:textId="4E221CF7" w:rsidR="00594C11" w:rsidRDefault="00594C11" w:rsidP="000015D0">
      <w:pPr>
        <w:spacing w:after="0"/>
        <w:rPr>
          <w:rFonts w:ascii="Cascadia Mono" w:hAnsi="Cascadia Mono" w:cs="IntelOne Display AR Bold"/>
          <w:sz w:val="16"/>
          <w:szCs w:val="16"/>
        </w:rPr>
      </w:pPr>
      <w:r>
        <w:rPr>
          <w:rFonts w:ascii="Cascadia Mono" w:hAnsi="Cascadia Mono" w:cs="IntelOne Display AR Bold"/>
          <w:sz w:val="16"/>
          <w:szCs w:val="16"/>
        </w:rPr>
        <w:t>Print Assembly showing EEVEX to REX demoted instruction.</w:t>
      </w:r>
    </w:p>
    <w:p w14:paraId="0523EFE6" w14:textId="7DA2FFC9" w:rsidR="00D8780C" w:rsidRPr="00EC122B" w:rsidRDefault="00594C11" w:rsidP="000015D0">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79854" behindDoc="0" locked="0" layoutInCell="1" allowOverlap="1" wp14:anchorId="323C3C77" wp14:editId="00573E89">
                <wp:simplePos x="0" y="0"/>
                <wp:positionH relativeFrom="column">
                  <wp:posOffset>1037151</wp:posOffset>
                </wp:positionH>
                <wp:positionV relativeFrom="paragraph">
                  <wp:posOffset>1791983</wp:posOffset>
                </wp:positionV>
                <wp:extent cx="727200" cy="6120"/>
                <wp:effectExtent l="38100" t="38100" r="34925" b="51435"/>
                <wp:wrapNone/>
                <wp:docPr id="1070278720" name="Ink 14"/>
                <wp:cNvGraphicFramePr/>
                <a:graphic xmlns:a="http://schemas.openxmlformats.org/drawingml/2006/main">
                  <a:graphicData uri="http://schemas.microsoft.com/office/word/2010/wordprocessingInk">
                    <w14:contentPart bwMode="auto" r:id="rId360">
                      <w14:nvContentPartPr>
                        <w14:cNvContentPartPr/>
                      </w14:nvContentPartPr>
                      <w14:xfrm>
                        <a:off x="0" y="0"/>
                        <a:ext cx="727200" cy="6120"/>
                      </w14:xfrm>
                    </w14:contentPart>
                  </a:graphicData>
                </a:graphic>
              </wp:anchor>
            </w:drawing>
          </mc:Choice>
          <mc:Fallback>
            <w:pict>
              <v:shape w14:anchorId="2D40E984" id="Ink 14" o:spid="_x0000_s1026" type="#_x0000_t75" style="position:absolute;margin-left:81.15pt;margin-top:140.6pt;width:58.2pt;height:1.5pt;z-index:2516798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">
                <v:imagedata r:id="rId361"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77806" behindDoc="0" locked="0" layoutInCell="1" allowOverlap="1" wp14:anchorId="44FBEFEA" wp14:editId="0562EE1C">
                <wp:simplePos x="0" y="0"/>
                <wp:positionH relativeFrom="column">
                  <wp:posOffset>1037151</wp:posOffset>
                </wp:positionH>
                <wp:positionV relativeFrom="paragraph">
                  <wp:posOffset>1668863</wp:posOffset>
                </wp:positionV>
                <wp:extent cx="732960" cy="12240"/>
                <wp:effectExtent l="38100" t="38100" r="48260" b="45085"/>
                <wp:wrapNone/>
                <wp:docPr id="672585134" name="Ink 12"/>
                <wp:cNvGraphicFramePr/>
                <a:graphic xmlns:a="http://schemas.openxmlformats.org/drawingml/2006/main">
                  <a:graphicData uri="http://schemas.microsoft.com/office/word/2010/wordprocessingInk">
                    <w14:contentPart bwMode="auto" r:id="rId362">
                      <w14:nvContentPartPr>
                        <w14:cNvContentPartPr/>
                      </w14:nvContentPartPr>
                      <w14:xfrm>
                        <a:off x="0" y="0"/>
                        <a:ext cx="732960" cy="12240"/>
                      </w14:xfrm>
                    </w14:contentPart>
                  </a:graphicData>
                </a:graphic>
              </wp:anchor>
            </w:drawing>
          </mc:Choice>
          <mc:Fallback>
            <w:pict>
              <v:shape w14:anchorId="59478829" id="Ink 12" o:spid="_x0000_s1026" type="#_x0000_t75" style="position:absolute;margin-left:81.15pt;margin-top:130.9pt;width:58.7pt;height:1.95pt;z-index:2516778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">
                <v:imagedata r:id="rId363"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75758" behindDoc="0" locked="0" layoutInCell="1" allowOverlap="1" wp14:anchorId="02F3913D" wp14:editId="300E382B">
                <wp:simplePos x="0" y="0"/>
                <wp:positionH relativeFrom="column">
                  <wp:posOffset>1007991</wp:posOffset>
                </wp:positionH>
                <wp:positionV relativeFrom="paragraph">
                  <wp:posOffset>1698383</wp:posOffset>
                </wp:positionV>
                <wp:extent cx="360" cy="360"/>
                <wp:effectExtent l="38100" t="38100" r="38100" b="38100"/>
                <wp:wrapNone/>
                <wp:docPr id="772431659" name="Ink 10"/>
                <wp:cNvGraphicFramePr/>
                <a:graphic xmlns:a="http://schemas.openxmlformats.org/drawingml/2006/main">
                  <a:graphicData uri="http://schemas.microsoft.com/office/word/2010/wordprocessingInk">
                    <w14:contentPart bwMode="auto" r:id="rId364">
                      <w14:nvContentPartPr>
                        <w14:cNvContentPartPr/>
                      </w14:nvContentPartPr>
                      <w14:xfrm>
                        <a:off x="0" y="0"/>
                        <a:ext cx="360" cy="360"/>
                      </w14:xfrm>
                    </w14:contentPart>
                  </a:graphicData>
                </a:graphic>
              </wp:anchor>
            </w:drawing>
          </mc:Choice>
          <mc:Fallback>
            <w:pict>
              <v:shape w14:anchorId="73CCC514" id="Ink 10" o:spid="_x0000_s1026" type="#_x0000_t75" style="position:absolute;margin-left:78.85pt;margin-top:133.25pt;width:1.05pt;height:1.05pt;z-index:2516757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">
                <v:imagedata r:id="rId365" o:title=""/>
              </v:shape>
            </w:pict>
          </mc:Fallback>
        </mc:AlternateContent>
      </w:r>
      <w:r w:rsidRPr="00594C11">
        <w:rPr>
          <w:rFonts w:ascii="Cascadia Mono" w:hAnsi="Cascadia Mono" w:cs="IntelOne Display AR Bold"/>
          <w:noProof/>
          <w:sz w:val="16"/>
          <w:szCs w:val="16"/>
        </w:rPr>
        <w:drawing>
          <wp:inline distT="0" distB="0" distL="0" distR="0" wp14:anchorId="6D6E77EB" wp14:editId="520F67F5">
            <wp:extent cx="4331677" cy="1714242"/>
            <wp:effectExtent l="0" t="0" r="0" b="635"/>
            <wp:docPr id="98427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77001" name=""/>
                    <pic:cNvPicPr/>
                  </pic:nvPicPr>
                  <pic:blipFill>
                    <a:blip r:embed="rId366"/>
                    <a:stretch>
                      <a:fillRect/>
                    </a:stretch>
                  </pic:blipFill>
                  <pic:spPr>
                    <a:xfrm>
                      <a:off x="0" y="0"/>
                      <a:ext cx="4343543" cy="1718938"/>
                    </a:xfrm>
                    <a:prstGeom prst="rect">
                      <a:avLst/>
                    </a:prstGeom>
                  </pic:spPr>
                </pic:pic>
              </a:graphicData>
            </a:graphic>
          </wp:inline>
        </w:drawing>
      </w:r>
    </w:p>
    <w:sectPr w:rsidR="00D8780C" w:rsidRPr="00EC12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BAF7F" w14:textId="77777777" w:rsidR="00AE3EEC" w:rsidRDefault="00AE3EEC" w:rsidP="0015515C">
      <w:pPr>
        <w:spacing w:after="0" w:line="240" w:lineRule="auto"/>
      </w:pPr>
      <w:r>
        <w:separator/>
      </w:r>
    </w:p>
  </w:endnote>
  <w:endnote w:type="continuationSeparator" w:id="0">
    <w:p w14:paraId="07A30A0A" w14:textId="77777777" w:rsidR="00AE3EEC" w:rsidRDefault="00AE3EEC" w:rsidP="00155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ntelOne Display AR Light">
    <w:altName w:val="Arial"/>
    <w:charset w:val="00"/>
    <w:family w:val="swiss"/>
    <w:pitch w:val="variable"/>
    <w:sig w:usb0="20002003" w:usb1="00000000" w:usb2="00000008" w:usb3="00000000" w:csb0="0000014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telOne Display AR Bold">
    <w:charset w:val="00"/>
    <w:family w:val="swiss"/>
    <w:pitch w:val="variable"/>
    <w:sig w:usb0="20002003" w:usb1="00000000" w:usb2="00000008" w:usb3="00000000" w:csb0="00000141" w:csb1="00000000"/>
  </w:font>
  <w:font w:name="Aptos Display">
    <w:charset w:val="00"/>
    <w:family w:val="swiss"/>
    <w:pitch w:val="variable"/>
    <w:sig w:usb0="20000287" w:usb1="00000003" w:usb2="00000000" w:usb3="00000000" w:csb0="0000019F" w:csb1="00000000"/>
  </w:font>
  <w:font w:name="IntelOne Text">
    <w:altName w:val="Calibri"/>
    <w:charset w:val="00"/>
    <w:family w:val="swiss"/>
    <w:pitch w:val="variable"/>
    <w:sig w:usb0="20000007" w:usb1="00000001" w:usb2="00000000" w:usb3="00000000" w:csb0="00000193" w:csb1="00000000"/>
  </w:font>
  <w:font w:name="IntelOne Display AR Medium">
    <w:charset w:val="00"/>
    <w:family w:val="swiss"/>
    <w:pitch w:val="variable"/>
    <w:sig w:usb0="20002003" w:usb1="00000000" w:usb2="00000008" w:usb3="00000000" w:csb0="00000141" w:csb1="00000000"/>
  </w:font>
  <w:font w:name="IntelOne Text Bold">
    <w:altName w:val="Calibri"/>
    <w:charset w:val="00"/>
    <w:family w:val="swiss"/>
    <w:pitch w:val="variable"/>
    <w:sig w:usb0="20000007" w:usb1="00000001" w:usb2="00000000" w:usb3="00000000" w:csb0="00000193" w:csb1="00000000"/>
  </w:font>
  <w:font w:name="Cascadia Mono">
    <w:panose1 w:val="020B0609020000020004"/>
    <w:charset w:val="00"/>
    <w:family w:val="modern"/>
    <w:pitch w:val="fixed"/>
    <w:sig w:usb0="A1002AFF" w:usb1="C2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656566" w14:textId="77777777" w:rsidR="00AE3EEC" w:rsidRDefault="00AE3EEC" w:rsidP="0015515C">
      <w:pPr>
        <w:spacing w:after="0" w:line="240" w:lineRule="auto"/>
      </w:pPr>
      <w:r>
        <w:separator/>
      </w:r>
    </w:p>
  </w:footnote>
  <w:footnote w:type="continuationSeparator" w:id="0">
    <w:p w14:paraId="2EAA1784" w14:textId="77777777" w:rsidR="00AE3EEC" w:rsidRDefault="00AE3EEC" w:rsidP="001551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133E"/>
    <w:multiLevelType w:val="hybridMultilevel"/>
    <w:tmpl w:val="BE7629C8"/>
    <w:lvl w:ilvl="0" w:tplc="B35EB86C">
      <w:numFmt w:val="decimal"/>
      <w:lvlText w:val="%1"/>
      <w:lvlJc w:val="left"/>
      <w:pPr>
        <w:ind w:left="864" w:hanging="360"/>
      </w:pPr>
      <w:rPr>
        <w:rFonts w:hint="default"/>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1" w15:restartNumberingAfterBreak="0">
    <w:nsid w:val="038B0A01"/>
    <w:multiLevelType w:val="hybridMultilevel"/>
    <w:tmpl w:val="C2FCB616"/>
    <w:lvl w:ilvl="0" w:tplc="5DAADCBC">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E23434"/>
    <w:multiLevelType w:val="hybridMultilevel"/>
    <w:tmpl w:val="5AA49A0C"/>
    <w:lvl w:ilvl="0" w:tplc="40090001">
      <w:start w:val="1"/>
      <w:numFmt w:val="bullet"/>
      <w:lvlText w:val=""/>
      <w:lvlJc w:val="left"/>
      <w:pPr>
        <w:ind w:left="50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2F1DE4"/>
    <w:multiLevelType w:val="hybridMultilevel"/>
    <w:tmpl w:val="64A44C42"/>
    <w:lvl w:ilvl="0" w:tplc="A31259B2">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abstractNum w:abstractNumId="4" w15:restartNumberingAfterBreak="0">
    <w:nsid w:val="17FC4218"/>
    <w:multiLevelType w:val="hybridMultilevel"/>
    <w:tmpl w:val="4C3CF5D4"/>
    <w:lvl w:ilvl="0" w:tplc="C2A00724">
      <w:start w:val="4"/>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8B1D22"/>
    <w:multiLevelType w:val="hybridMultilevel"/>
    <w:tmpl w:val="B01A70F2"/>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D4648D"/>
    <w:multiLevelType w:val="hybridMultilevel"/>
    <w:tmpl w:val="4D3AFBDA"/>
    <w:lvl w:ilvl="0" w:tplc="3B00CCBE">
      <w:numFmt w:val="bullet"/>
      <w:lvlText w:val=""/>
      <w:lvlJc w:val="left"/>
      <w:pPr>
        <w:ind w:left="720" w:hanging="360"/>
      </w:pPr>
      <w:rPr>
        <w:rFonts w:ascii="Wingdings" w:eastAsiaTheme="minorHAnsi" w:hAnsi="Wingdings" w:cs="IntelOne Display AR 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E778BE"/>
    <w:multiLevelType w:val="hybridMultilevel"/>
    <w:tmpl w:val="95BE2A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BE167D"/>
    <w:multiLevelType w:val="hybridMultilevel"/>
    <w:tmpl w:val="DE82BC3C"/>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0" w15:restartNumberingAfterBreak="0">
    <w:nsid w:val="33AE54A3"/>
    <w:multiLevelType w:val="hybridMultilevel"/>
    <w:tmpl w:val="D0BAF4A0"/>
    <w:lvl w:ilvl="0" w:tplc="7CD0AC26">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AD656A"/>
    <w:multiLevelType w:val="hybridMultilevel"/>
    <w:tmpl w:val="1F52FF36"/>
    <w:lvl w:ilvl="0" w:tplc="E2849A1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E458CC"/>
    <w:multiLevelType w:val="hybridMultilevel"/>
    <w:tmpl w:val="A3625EE8"/>
    <w:lvl w:ilvl="0" w:tplc="B7224154">
      <w:start w:val="4"/>
      <w:numFmt w:val="bullet"/>
      <w:lvlText w:val="-"/>
      <w:lvlJc w:val="left"/>
      <w:pPr>
        <w:ind w:left="864" w:hanging="360"/>
      </w:pPr>
      <w:rPr>
        <w:rFonts w:ascii="Aptos" w:eastAsiaTheme="minorHAnsi" w:hAnsi="Aptos" w:cstheme="minorBidi" w:hint="default"/>
      </w:rPr>
    </w:lvl>
    <w:lvl w:ilvl="1" w:tplc="40090003">
      <w:start w:val="1"/>
      <w:numFmt w:val="bullet"/>
      <w:lvlText w:val="o"/>
      <w:lvlJc w:val="left"/>
      <w:pPr>
        <w:ind w:left="1211" w:hanging="360"/>
      </w:pPr>
      <w:rPr>
        <w:rFonts w:ascii="Courier New" w:hAnsi="Courier New" w:cs="Courier New" w:hint="default"/>
      </w:rPr>
    </w:lvl>
    <w:lvl w:ilvl="2" w:tplc="40090005">
      <w:start w:val="1"/>
      <w:numFmt w:val="bullet"/>
      <w:lvlText w:val=""/>
      <w:lvlJc w:val="left"/>
      <w:pPr>
        <w:ind w:left="1636" w:hanging="360"/>
      </w:pPr>
      <w:rPr>
        <w:rFonts w:ascii="Wingdings" w:hAnsi="Wingdings" w:hint="default"/>
      </w:rPr>
    </w:lvl>
    <w:lvl w:ilvl="3" w:tplc="40090001">
      <w:start w:val="1"/>
      <w:numFmt w:val="bullet"/>
      <w:lvlText w:val=""/>
      <w:lvlJc w:val="left"/>
      <w:pPr>
        <w:ind w:left="2345" w:hanging="360"/>
      </w:pPr>
      <w:rPr>
        <w:rFonts w:ascii="Symbol" w:hAnsi="Symbol" w:hint="default"/>
      </w:rPr>
    </w:lvl>
    <w:lvl w:ilvl="4" w:tplc="40090003">
      <w:start w:val="1"/>
      <w:numFmt w:val="bullet"/>
      <w:lvlText w:val="o"/>
      <w:lvlJc w:val="left"/>
      <w:pPr>
        <w:ind w:left="2770" w:hanging="360"/>
      </w:pPr>
      <w:rPr>
        <w:rFonts w:ascii="Courier New" w:hAnsi="Courier New" w:cs="Courier New" w:hint="default"/>
      </w:rPr>
    </w:lvl>
    <w:lvl w:ilvl="5" w:tplc="40090005">
      <w:start w:val="1"/>
      <w:numFmt w:val="bullet"/>
      <w:lvlText w:val=""/>
      <w:lvlJc w:val="left"/>
      <w:pPr>
        <w:ind w:left="4826" w:hanging="360"/>
      </w:pPr>
      <w:rPr>
        <w:rFonts w:ascii="Wingdings" w:hAnsi="Wingdings" w:hint="default"/>
      </w:rPr>
    </w:lvl>
    <w:lvl w:ilvl="6" w:tplc="40090001" w:tentative="1">
      <w:start w:val="1"/>
      <w:numFmt w:val="bullet"/>
      <w:lvlText w:val=""/>
      <w:lvlJc w:val="left"/>
      <w:pPr>
        <w:ind w:left="5546" w:hanging="360"/>
      </w:pPr>
      <w:rPr>
        <w:rFonts w:ascii="Symbol" w:hAnsi="Symbol" w:hint="default"/>
      </w:rPr>
    </w:lvl>
    <w:lvl w:ilvl="7" w:tplc="40090003" w:tentative="1">
      <w:start w:val="1"/>
      <w:numFmt w:val="bullet"/>
      <w:lvlText w:val="o"/>
      <w:lvlJc w:val="left"/>
      <w:pPr>
        <w:ind w:left="6266" w:hanging="360"/>
      </w:pPr>
      <w:rPr>
        <w:rFonts w:ascii="Courier New" w:hAnsi="Courier New" w:cs="Courier New" w:hint="default"/>
      </w:rPr>
    </w:lvl>
    <w:lvl w:ilvl="8" w:tplc="40090005" w:tentative="1">
      <w:start w:val="1"/>
      <w:numFmt w:val="bullet"/>
      <w:lvlText w:val=""/>
      <w:lvlJc w:val="left"/>
      <w:pPr>
        <w:ind w:left="6986" w:hanging="360"/>
      </w:pPr>
      <w:rPr>
        <w:rFonts w:ascii="Wingdings" w:hAnsi="Wingdings" w:hint="default"/>
      </w:rPr>
    </w:lvl>
  </w:abstractNum>
  <w:abstractNum w:abstractNumId="13" w15:restartNumberingAfterBreak="0">
    <w:nsid w:val="4C797C88"/>
    <w:multiLevelType w:val="multilevel"/>
    <w:tmpl w:val="80D02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412984"/>
    <w:multiLevelType w:val="hybridMultilevel"/>
    <w:tmpl w:val="C5C2242E"/>
    <w:lvl w:ilvl="0" w:tplc="40090001">
      <w:start w:val="1"/>
      <w:numFmt w:val="bullet"/>
      <w:lvlText w:val=""/>
      <w:lvlJc w:val="left"/>
      <w:pPr>
        <w:ind w:left="766"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5" w15:restartNumberingAfterBreak="0">
    <w:nsid w:val="51643FE7"/>
    <w:multiLevelType w:val="hybridMultilevel"/>
    <w:tmpl w:val="667E56D8"/>
    <w:lvl w:ilvl="0" w:tplc="40090001">
      <w:start w:val="1"/>
      <w:numFmt w:val="bullet"/>
      <w:lvlText w:val=""/>
      <w:lvlJc w:val="left"/>
      <w:pPr>
        <w:ind w:left="550"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6" w15:restartNumberingAfterBreak="0">
    <w:nsid w:val="564563EA"/>
    <w:multiLevelType w:val="hybridMultilevel"/>
    <w:tmpl w:val="C0E8FFA0"/>
    <w:lvl w:ilvl="0" w:tplc="40090003">
      <w:start w:val="1"/>
      <w:numFmt w:val="bullet"/>
      <w:lvlText w:val="o"/>
      <w:lvlJc w:val="left"/>
      <w:pPr>
        <w:ind w:left="766" w:hanging="360"/>
      </w:pPr>
      <w:rPr>
        <w:rFonts w:ascii="Courier New" w:hAnsi="Courier New" w:cs="Courier New"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7" w15:restartNumberingAfterBreak="0">
    <w:nsid w:val="59851E64"/>
    <w:multiLevelType w:val="hybridMultilevel"/>
    <w:tmpl w:val="6AE0A2F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E94B92"/>
    <w:multiLevelType w:val="hybridMultilevel"/>
    <w:tmpl w:val="D522FD5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565B87"/>
    <w:multiLevelType w:val="hybridMultilevel"/>
    <w:tmpl w:val="FE7ECB5A"/>
    <w:lvl w:ilvl="0" w:tplc="C51E8B22">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764F7F22"/>
    <w:multiLevelType w:val="hybridMultilevel"/>
    <w:tmpl w:val="8FA88CB8"/>
    <w:lvl w:ilvl="0" w:tplc="2974AD00">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num w:numId="1" w16cid:durableId="1659075961">
    <w:abstractNumId w:val="12"/>
  </w:num>
  <w:num w:numId="2" w16cid:durableId="28721909">
    <w:abstractNumId w:val="4"/>
  </w:num>
  <w:num w:numId="3" w16cid:durableId="1227423767">
    <w:abstractNumId w:val="2"/>
  </w:num>
  <w:num w:numId="4" w16cid:durableId="1526483666">
    <w:abstractNumId w:val="9"/>
  </w:num>
  <w:num w:numId="5" w16cid:durableId="851527414">
    <w:abstractNumId w:val="5"/>
  </w:num>
  <w:num w:numId="6" w16cid:durableId="1579288441">
    <w:abstractNumId w:val="15"/>
  </w:num>
  <w:num w:numId="7" w16cid:durableId="1385106157">
    <w:abstractNumId w:val="14"/>
  </w:num>
  <w:num w:numId="8" w16cid:durableId="1220940005">
    <w:abstractNumId w:val="16"/>
  </w:num>
  <w:num w:numId="9" w16cid:durableId="1921021859">
    <w:abstractNumId w:val="11"/>
  </w:num>
  <w:num w:numId="10" w16cid:durableId="1503163954">
    <w:abstractNumId w:val="1"/>
  </w:num>
  <w:num w:numId="11" w16cid:durableId="2041589043">
    <w:abstractNumId w:val="10"/>
  </w:num>
  <w:num w:numId="12" w16cid:durableId="824735984">
    <w:abstractNumId w:val="18"/>
  </w:num>
  <w:num w:numId="13" w16cid:durableId="208735537">
    <w:abstractNumId w:val="8"/>
  </w:num>
  <w:num w:numId="14" w16cid:durableId="1714311091">
    <w:abstractNumId w:val="3"/>
  </w:num>
  <w:num w:numId="15" w16cid:durableId="1009257185">
    <w:abstractNumId w:val="20"/>
  </w:num>
  <w:num w:numId="16" w16cid:durableId="4290943">
    <w:abstractNumId w:val="19"/>
  </w:num>
  <w:num w:numId="17" w16cid:durableId="632759013">
    <w:abstractNumId w:val="0"/>
  </w:num>
  <w:num w:numId="18" w16cid:durableId="83916849">
    <w:abstractNumId w:val="6"/>
  </w:num>
  <w:num w:numId="19" w16cid:durableId="1431389142">
    <w:abstractNumId w:val="7"/>
  </w:num>
  <w:num w:numId="20" w16cid:durableId="544221781">
    <w:abstractNumId w:val="17"/>
  </w:num>
  <w:num w:numId="21" w16cid:durableId="6130543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AE"/>
    <w:rsid w:val="000015D0"/>
    <w:rsid w:val="00003958"/>
    <w:rsid w:val="000044F0"/>
    <w:rsid w:val="000050A6"/>
    <w:rsid w:val="00005438"/>
    <w:rsid w:val="000055E3"/>
    <w:rsid w:val="0000699D"/>
    <w:rsid w:val="00006D9F"/>
    <w:rsid w:val="00007712"/>
    <w:rsid w:val="00007D23"/>
    <w:rsid w:val="00011E44"/>
    <w:rsid w:val="000157AC"/>
    <w:rsid w:val="0002073F"/>
    <w:rsid w:val="00021A7F"/>
    <w:rsid w:val="00021D14"/>
    <w:rsid w:val="00026B6C"/>
    <w:rsid w:val="00027832"/>
    <w:rsid w:val="0003039B"/>
    <w:rsid w:val="000313A3"/>
    <w:rsid w:val="000328F4"/>
    <w:rsid w:val="00033A9E"/>
    <w:rsid w:val="000341A4"/>
    <w:rsid w:val="00034E48"/>
    <w:rsid w:val="00035477"/>
    <w:rsid w:val="00035B38"/>
    <w:rsid w:val="000447E0"/>
    <w:rsid w:val="000449B2"/>
    <w:rsid w:val="00047483"/>
    <w:rsid w:val="00050891"/>
    <w:rsid w:val="00050BF7"/>
    <w:rsid w:val="00051CAF"/>
    <w:rsid w:val="00052D86"/>
    <w:rsid w:val="00053CE6"/>
    <w:rsid w:val="00054157"/>
    <w:rsid w:val="0005696F"/>
    <w:rsid w:val="00057C83"/>
    <w:rsid w:val="00061A19"/>
    <w:rsid w:val="000634DB"/>
    <w:rsid w:val="00064CCF"/>
    <w:rsid w:val="00064FBB"/>
    <w:rsid w:val="00072BD0"/>
    <w:rsid w:val="00075F87"/>
    <w:rsid w:val="00076115"/>
    <w:rsid w:val="000770D4"/>
    <w:rsid w:val="0008181A"/>
    <w:rsid w:val="00081A94"/>
    <w:rsid w:val="00083EBC"/>
    <w:rsid w:val="00090C82"/>
    <w:rsid w:val="00094376"/>
    <w:rsid w:val="000A205D"/>
    <w:rsid w:val="000A429B"/>
    <w:rsid w:val="000A72EC"/>
    <w:rsid w:val="000B04ED"/>
    <w:rsid w:val="000B16DA"/>
    <w:rsid w:val="000B291B"/>
    <w:rsid w:val="000B340A"/>
    <w:rsid w:val="000B4D91"/>
    <w:rsid w:val="000C0339"/>
    <w:rsid w:val="000C11E8"/>
    <w:rsid w:val="000C132D"/>
    <w:rsid w:val="000C1AD6"/>
    <w:rsid w:val="000C215D"/>
    <w:rsid w:val="000C42C2"/>
    <w:rsid w:val="000C483E"/>
    <w:rsid w:val="000C54D4"/>
    <w:rsid w:val="000C75D9"/>
    <w:rsid w:val="000D1522"/>
    <w:rsid w:val="000D2910"/>
    <w:rsid w:val="000D5C3E"/>
    <w:rsid w:val="000D6EEF"/>
    <w:rsid w:val="000D77EF"/>
    <w:rsid w:val="000E1EAB"/>
    <w:rsid w:val="000E212E"/>
    <w:rsid w:val="000E3EC4"/>
    <w:rsid w:val="000E732F"/>
    <w:rsid w:val="000F2C6E"/>
    <w:rsid w:val="000F6AFE"/>
    <w:rsid w:val="000F74BB"/>
    <w:rsid w:val="0010035A"/>
    <w:rsid w:val="00101085"/>
    <w:rsid w:val="001029C7"/>
    <w:rsid w:val="001037CB"/>
    <w:rsid w:val="00104D1E"/>
    <w:rsid w:val="001061FB"/>
    <w:rsid w:val="00113B3B"/>
    <w:rsid w:val="00114C63"/>
    <w:rsid w:val="00116BC3"/>
    <w:rsid w:val="001177F6"/>
    <w:rsid w:val="0012005E"/>
    <w:rsid w:val="00121E87"/>
    <w:rsid w:val="00122635"/>
    <w:rsid w:val="001252C6"/>
    <w:rsid w:val="00126FCC"/>
    <w:rsid w:val="001311F1"/>
    <w:rsid w:val="0013320B"/>
    <w:rsid w:val="001362EC"/>
    <w:rsid w:val="00141FF5"/>
    <w:rsid w:val="001508EA"/>
    <w:rsid w:val="0015198C"/>
    <w:rsid w:val="00152E6E"/>
    <w:rsid w:val="0015515C"/>
    <w:rsid w:val="00156A9C"/>
    <w:rsid w:val="00156AC7"/>
    <w:rsid w:val="00160FDC"/>
    <w:rsid w:val="00161464"/>
    <w:rsid w:val="00164CCA"/>
    <w:rsid w:val="00165017"/>
    <w:rsid w:val="00165C6C"/>
    <w:rsid w:val="00166218"/>
    <w:rsid w:val="00167B8D"/>
    <w:rsid w:val="00167D4B"/>
    <w:rsid w:val="00170488"/>
    <w:rsid w:val="00170491"/>
    <w:rsid w:val="00174574"/>
    <w:rsid w:val="0017584C"/>
    <w:rsid w:val="001813CD"/>
    <w:rsid w:val="00182867"/>
    <w:rsid w:val="00183A04"/>
    <w:rsid w:val="00186F07"/>
    <w:rsid w:val="001918FC"/>
    <w:rsid w:val="00191BA1"/>
    <w:rsid w:val="00193C2A"/>
    <w:rsid w:val="0019444D"/>
    <w:rsid w:val="00194CFE"/>
    <w:rsid w:val="001A1094"/>
    <w:rsid w:val="001A179F"/>
    <w:rsid w:val="001A2D3D"/>
    <w:rsid w:val="001A4F44"/>
    <w:rsid w:val="001A6B6A"/>
    <w:rsid w:val="001A7DB5"/>
    <w:rsid w:val="001B0FB6"/>
    <w:rsid w:val="001B3594"/>
    <w:rsid w:val="001B58EF"/>
    <w:rsid w:val="001B674F"/>
    <w:rsid w:val="001B7DA7"/>
    <w:rsid w:val="001C35F6"/>
    <w:rsid w:val="001C5ED8"/>
    <w:rsid w:val="001C7385"/>
    <w:rsid w:val="001D005C"/>
    <w:rsid w:val="001D1946"/>
    <w:rsid w:val="001D1F85"/>
    <w:rsid w:val="001D2FB4"/>
    <w:rsid w:val="001D7EEB"/>
    <w:rsid w:val="001E7073"/>
    <w:rsid w:val="001F391A"/>
    <w:rsid w:val="00202B4A"/>
    <w:rsid w:val="00202C9C"/>
    <w:rsid w:val="0020404E"/>
    <w:rsid w:val="002062D2"/>
    <w:rsid w:val="00212A7B"/>
    <w:rsid w:val="00214D52"/>
    <w:rsid w:val="002160C7"/>
    <w:rsid w:val="00222D0B"/>
    <w:rsid w:val="00226FC1"/>
    <w:rsid w:val="00230CA0"/>
    <w:rsid w:val="0023125D"/>
    <w:rsid w:val="00232A0F"/>
    <w:rsid w:val="00233789"/>
    <w:rsid w:val="0023621B"/>
    <w:rsid w:val="00241686"/>
    <w:rsid w:val="00243BDD"/>
    <w:rsid w:val="0024565E"/>
    <w:rsid w:val="00245B43"/>
    <w:rsid w:val="002500E9"/>
    <w:rsid w:val="00250537"/>
    <w:rsid w:val="002509C2"/>
    <w:rsid w:val="00250A28"/>
    <w:rsid w:val="00250EE2"/>
    <w:rsid w:val="00252048"/>
    <w:rsid w:val="002533B1"/>
    <w:rsid w:val="0025507B"/>
    <w:rsid w:val="00260302"/>
    <w:rsid w:val="00260720"/>
    <w:rsid w:val="00260CA6"/>
    <w:rsid w:val="00262830"/>
    <w:rsid w:val="00264C05"/>
    <w:rsid w:val="00265F45"/>
    <w:rsid w:val="00270557"/>
    <w:rsid w:val="00271F94"/>
    <w:rsid w:val="00272487"/>
    <w:rsid w:val="00273F2F"/>
    <w:rsid w:val="00274030"/>
    <w:rsid w:val="00275E2C"/>
    <w:rsid w:val="00277BA0"/>
    <w:rsid w:val="0028052C"/>
    <w:rsid w:val="002845B0"/>
    <w:rsid w:val="00286C3D"/>
    <w:rsid w:val="00287761"/>
    <w:rsid w:val="00287ACE"/>
    <w:rsid w:val="0029025B"/>
    <w:rsid w:val="00291383"/>
    <w:rsid w:val="0029269E"/>
    <w:rsid w:val="0029383D"/>
    <w:rsid w:val="00295634"/>
    <w:rsid w:val="00295EA1"/>
    <w:rsid w:val="002A083A"/>
    <w:rsid w:val="002A0D51"/>
    <w:rsid w:val="002A28C4"/>
    <w:rsid w:val="002A5E1B"/>
    <w:rsid w:val="002A66A3"/>
    <w:rsid w:val="002B1AEB"/>
    <w:rsid w:val="002B5EA0"/>
    <w:rsid w:val="002B610A"/>
    <w:rsid w:val="002B7771"/>
    <w:rsid w:val="002C076D"/>
    <w:rsid w:val="002C2A46"/>
    <w:rsid w:val="002C2EE1"/>
    <w:rsid w:val="002C4876"/>
    <w:rsid w:val="002C5274"/>
    <w:rsid w:val="002D3EF7"/>
    <w:rsid w:val="002D495A"/>
    <w:rsid w:val="002D5615"/>
    <w:rsid w:val="002E7585"/>
    <w:rsid w:val="002F14E5"/>
    <w:rsid w:val="002F3D09"/>
    <w:rsid w:val="002F54CC"/>
    <w:rsid w:val="002F7843"/>
    <w:rsid w:val="00301D04"/>
    <w:rsid w:val="0030229B"/>
    <w:rsid w:val="00307A47"/>
    <w:rsid w:val="003128F7"/>
    <w:rsid w:val="00313637"/>
    <w:rsid w:val="00313654"/>
    <w:rsid w:val="00314400"/>
    <w:rsid w:val="00316E3F"/>
    <w:rsid w:val="00317018"/>
    <w:rsid w:val="003170D8"/>
    <w:rsid w:val="003218B5"/>
    <w:rsid w:val="00321D6D"/>
    <w:rsid w:val="00321D99"/>
    <w:rsid w:val="0032231B"/>
    <w:rsid w:val="00322BD3"/>
    <w:rsid w:val="00327EEF"/>
    <w:rsid w:val="00327F52"/>
    <w:rsid w:val="003300EF"/>
    <w:rsid w:val="0033540D"/>
    <w:rsid w:val="00335B34"/>
    <w:rsid w:val="003405E6"/>
    <w:rsid w:val="00345C4B"/>
    <w:rsid w:val="00346942"/>
    <w:rsid w:val="00352D7C"/>
    <w:rsid w:val="00356229"/>
    <w:rsid w:val="00360DC5"/>
    <w:rsid w:val="00361FB3"/>
    <w:rsid w:val="0036214E"/>
    <w:rsid w:val="003625BC"/>
    <w:rsid w:val="00363BAA"/>
    <w:rsid w:val="00364AB8"/>
    <w:rsid w:val="00367ADB"/>
    <w:rsid w:val="0037062B"/>
    <w:rsid w:val="003706AE"/>
    <w:rsid w:val="003712A5"/>
    <w:rsid w:val="003774D8"/>
    <w:rsid w:val="0037784D"/>
    <w:rsid w:val="00380060"/>
    <w:rsid w:val="0038200B"/>
    <w:rsid w:val="003820D6"/>
    <w:rsid w:val="0038335A"/>
    <w:rsid w:val="00385E00"/>
    <w:rsid w:val="00386A98"/>
    <w:rsid w:val="00390200"/>
    <w:rsid w:val="0039097C"/>
    <w:rsid w:val="00391326"/>
    <w:rsid w:val="00392FD2"/>
    <w:rsid w:val="00392FD3"/>
    <w:rsid w:val="003953F3"/>
    <w:rsid w:val="00395A3A"/>
    <w:rsid w:val="003A14C7"/>
    <w:rsid w:val="003A1525"/>
    <w:rsid w:val="003A1C33"/>
    <w:rsid w:val="003A3537"/>
    <w:rsid w:val="003A4972"/>
    <w:rsid w:val="003A5B06"/>
    <w:rsid w:val="003A6CA4"/>
    <w:rsid w:val="003A6E5B"/>
    <w:rsid w:val="003B48E8"/>
    <w:rsid w:val="003B5E2E"/>
    <w:rsid w:val="003C1AE5"/>
    <w:rsid w:val="003C4B80"/>
    <w:rsid w:val="003C521D"/>
    <w:rsid w:val="003C5BB6"/>
    <w:rsid w:val="003D3C99"/>
    <w:rsid w:val="003D4E51"/>
    <w:rsid w:val="003E1D6A"/>
    <w:rsid w:val="003F54E7"/>
    <w:rsid w:val="00402E28"/>
    <w:rsid w:val="00405187"/>
    <w:rsid w:val="0040557F"/>
    <w:rsid w:val="00405958"/>
    <w:rsid w:val="00406926"/>
    <w:rsid w:val="00406D98"/>
    <w:rsid w:val="004103FA"/>
    <w:rsid w:val="0041407C"/>
    <w:rsid w:val="004149EA"/>
    <w:rsid w:val="004167FD"/>
    <w:rsid w:val="00422DB0"/>
    <w:rsid w:val="00423479"/>
    <w:rsid w:val="00427A80"/>
    <w:rsid w:val="0043164E"/>
    <w:rsid w:val="0043280C"/>
    <w:rsid w:val="00432B27"/>
    <w:rsid w:val="00432F01"/>
    <w:rsid w:val="0043510B"/>
    <w:rsid w:val="004365FA"/>
    <w:rsid w:val="00436AD3"/>
    <w:rsid w:val="00436B44"/>
    <w:rsid w:val="004413AE"/>
    <w:rsid w:val="00441535"/>
    <w:rsid w:val="004431F4"/>
    <w:rsid w:val="0044475D"/>
    <w:rsid w:val="00445D1D"/>
    <w:rsid w:val="00447D46"/>
    <w:rsid w:val="0045198B"/>
    <w:rsid w:val="00457426"/>
    <w:rsid w:val="00462E1E"/>
    <w:rsid w:val="004632C5"/>
    <w:rsid w:val="0046448D"/>
    <w:rsid w:val="004647EC"/>
    <w:rsid w:val="00464925"/>
    <w:rsid w:val="0046770A"/>
    <w:rsid w:val="00470341"/>
    <w:rsid w:val="00470C17"/>
    <w:rsid w:val="0047366B"/>
    <w:rsid w:val="00477676"/>
    <w:rsid w:val="00483210"/>
    <w:rsid w:val="0048390B"/>
    <w:rsid w:val="00484B51"/>
    <w:rsid w:val="00485426"/>
    <w:rsid w:val="004912CB"/>
    <w:rsid w:val="00497640"/>
    <w:rsid w:val="004A7F9E"/>
    <w:rsid w:val="004B0353"/>
    <w:rsid w:val="004B3606"/>
    <w:rsid w:val="004B37E7"/>
    <w:rsid w:val="004B5452"/>
    <w:rsid w:val="004B6FFC"/>
    <w:rsid w:val="004C055B"/>
    <w:rsid w:val="004C14B4"/>
    <w:rsid w:val="004C16DC"/>
    <w:rsid w:val="004C17E4"/>
    <w:rsid w:val="004C26FE"/>
    <w:rsid w:val="004C4CE7"/>
    <w:rsid w:val="004C57AA"/>
    <w:rsid w:val="004C6510"/>
    <w:rsid w:val="004D2299"/>
    <w:rsid w:val="004D41DE"/>
    <w:rsid w:val="004D5C4B"/>
    <w:rsid w:val="004D617D"/>
    <w:rsid w:val="004D69C9"/>
    <w:rsid w:val="004D799C"/>
    <w:rsid w:val="004E4A90"/>
    <w:rsid w:val="004F1C79"/>
    <w:rsid w:val="004F3ED6"/>
    <w:rsid w:val="004F560A"/>
    <w:rsid w:val="004F5CF7"/>
    <w:rsid w:val="004F74D2"/>
    <w:rsid w:val="004F7805"/>
    <w:rsid w:val="00502D29"/>
    <w:rsid w:val="00502E4F"/>
    <w:rsid w:val="00503AF1"/>
    <w:rsid w:val="00506FFB"/>
    <w:rsid w:val="00510BC4"/>
    <w:rsid w:val="00515F3E"/>
    <w:rsid w:val="00522E43"/>
    <w:rsid w:val="00526458"/>
    <w:rsid w:val="00527139"/>
    <w:rsid w:val="005330D1"/>
    <w:rsid w:val="00533CE2"/>
    <w:rsid w:val="00533FD0"/>
    <w:rsid w:val="00537E41"/>
    <w:rsid w:val="00544F4F"/>
    <w:rsid w:val="00546488"/>
    <w:rsid w:val="0055105E"/>
    <w:rsid w:val="0055278A"/>
    <w:rsid w:val="00553DD8"/>
    <w:rsid w:val="005579EE"/>
    <w:rsid w:val="00561143"/>
    <w:rsid w:val="00561226"/>
    <w:rsid w:val="00561C38"/>
    <w:rsid w:val="00563E8D"/>
    <w:rsid w:val="00564642"/>
    <w:rsid w:val="00564991"/>
    <w:rsid w:val="00567F9F"/>
    <w:rsid w:val="00570389"/>
    <w:rsid w:val="00570825"/>
    <w:rsid w:val="005710BB"/>
    <w:rsid w:val="00575FE4"/>
    <w:rsid w:val="0057633B"/>
    <w:rsid w:val="005767C4"/>
    <w:rsid w:val="00577CDD"/>
    <w:rsid w:val="00581D91"/>
    <w:rsid w:val="005926EF"/>
    <w:rsid w:val="00592767"/>
    <w:rsid w:val="00592CF1"/>
    <w:rsid w:val="0059491B"/>
    <w:rsid w:val="00594C11"/>
    <w:rsid w:val="005957F7"/>
    <w:rsid w:val="00596303"/>
    <w:rsid w:val="005A175A"/>
    <w:rsid w:val="005A3EED"/>
    <w:rsid w:val="005A41C9"/>
    <w:rsid w:val="005B2345"/>
    <w:rsid w:val="005B2D4F"/>
    <w:rsid w:val="005B4DF8"/>
    <w:rsid w:val="005B6196"/>
    <w:rsid w:val="005C08BF"/>
    <w:rsid w:val="005C1182"/>
    <w:rsid w:val="005C3620"/>
    <w:rsid w:val="005C373C"/>
    <w:rsid w:val="005C5940"/>
    <w:rsid w:val="005C6252"/>
    <w:rsid w:val="005C69AD"/>
    <w:rsid w:val="005D40DA"/>
    <w:rsid w:val="005D7148"/>
    <w:rsid w:val="005D714B"/>
    <w:rsid w:val="005D72D4"/>
    <w:rsid w:val="005D7F42"/>
    <w:rsid w:val="005E1EEB"/>
    <w:rsid w:val="005E2F00"/>
    <w:rsid w:val="005E6AEA"/>
    <w:rsid w:val="005F2308"/>
    <w:rsid w:val="005F2993"/>
    <w:rsid w:val="005F3C83"/>
    <w:rsid w:val="005F551E"/>
    <w:rsid w:val="005F5606"/>
    <w:rsid w:val="005F67A9"/>
    <w:rsid w:val="005F72D8"/>
    <w:rsid w:val="00600392"/>
    <w:rsid w:val="006020EA"/>
    <w:rsid w:val="00603F39"/>
    <w:rsid w:val="00604E3F"/>
    <w:rsid w:val="00611757"/>
    <w:rsid w:val="00612D1A"/>
    <w:rsid w:val="00614D1A"/>
    <w:rsid w:val="00615762"/>
    <w:rsid w:val="006158F1"/>
    <w:rsid w:val="00615ED3"/>
    <w:rsid w:val="00616BA0"/>
    <w:rsid w:val="006212EF"/>
    <w:rsid w:val="006229CD"/>
    <w:rsid w:val="0062404F"/>
    <w:rsid w:val="00624FE9"/>
    <w:rsid w:val="006260A2"/>
    <w:rsid w:val="006271E0"/>
    <w:rsid w:val="00630456"/>
    <w:rsid w:val="006326EA"/>
    <w:rsid w:val="00633673"/>
    <w:rsid w:val="0063397F"/>
    <w:rsid w:val="00636043"/>
    <w:rsid w:val="006371A5"/>
    <w:rsid w:val="0064399B"/>
    <w:rsid w:val="006455C9"/>
    <w:rsid w:val="00645D71"/>
    <w:rsid w:val="00647FCC"/>
    <w:rsid w:val="00650FB3"/>
    <w:rsid w:val="006516EF"/>
    <w:rsid w:val="00653804"/>
    <w:rsid w:val="00653E4E"/>
    <w:rsid w:val="00657B2D"/>
    <w:rsid w:val="006621FD"/>
    <w:rsid w:val="00663559"/>
    <w:rsid w:val="00663B71"/>
    <w:rsid w:val="00666628"/>
    <w:rsid w:val="006666D6"/>
    <w:rsid w:val="00670110"/>
    <w:rsid w:val="00673175"/>
    <w:rsid w:val="006828C1"/>
    <w:rsid w:val="006844A0"/>
    <w:rsid w:val="00684B91"/>
    <w:rsid w:val="00684F96"/>
    <w:rsid w:val="0068510E"/>
    <w:rsid w:val="00685927"/>
    <w:rsid w:val="00687832"/>
    <w:rsid w:val="00691F40"/>
    <w:rsid w:val="006922E3"/>
    <w:rsid w:val="0069596A"/>
    <w:rsid w:val="00697814"/>
    <w:rsid w:val="006A1147"/>
    <w:rsid w:val="006A1EAE"/>
    <w:rsid w:val="006A58C7"/>
    <w:rsid w:val="006A771C"/>
    <w:rsid w:val="006B6925"/>
    <w:rsid w:val="006B7FF8"/>
    <w:rsid w:val="006D058F"/>
    <w:rsid w:val="006D282D"/>
    <w:rsid w:val="006D28FB"/>
    <w:rsid w:val="006D30A8"/>
    <w:rsid w:val="006D4827"/>
    <w:rsid w:val="006D586D"/>
    <w:rsid w:val="006D7F27"/>
    <w:rsid w:val="006E0E49"/>
    <w:rsid w:val="006E292E"/>
    <w:rsid w:val="006E4C25"/>
    <w:rsid w:val="006E6005"/>
    <w:rsid w:val="006E6CCC"/>
    <w:rsid w:val="006F0500"/>
    <w:rsid w:val="006F2D02"/>
    <w:rsid w:val="006F7D98"/>
    <w:rsid w:val="006F7F48"/>
    <w:rsid w:val="00703C1C"/>
    <w:rsid w:val="007044D9"/>
    <w:rsid w:val="0070636E"/>
    <w:rsid w:val="00707932"/>
    <w:rsid w:val="007079E4"/>
    <w:rsid w:val="007100E0"/>
    <w:rsid w:val="0071026C"/>
    <w:rsid w:val="00711928"/>
    <w:rsid w:val="00711BDB"/>
    <w:rsid w:val="00713F28"/>
    <w:rsid w:val="00714E4C"/>
    <w:rsid w:val="007175A3"/>
    <w:rsid w:val="00717D05"/>
    <w:rsid w:val="0072669D"/>
    <w:rsid w:val="00726E41"/>
    <w:rsid w:val="00730E6D"/>
    <w:rsid w:val="007349DC"/>
    <w:rsid w:val="00737B8C"/>
    <w:rsid w:val="0074080E"/>
    <w:rsid w:val="0074309F"/>
    <w:rsid w:val="00745745"/>
    <w:rsid w:val="0074642B"/>
    <w:rsid w:val="00750740"/>
    <w:rsid w:val="007535CA"/>
    <w:rsid w:val="0075402B"/>
    <w:rsid w:val="007553D4"/>
    <w:rsid w:val="007554BD"/>
    <w:rsid w:val="00755995"/>
    <w:rsid w:val="007561E0"/>
    <w:rsid w:val="007637C8"/>
    <w:rsid w:val="00764589"/>
    <w:rsid w:val="00765AF9"/>
    <w:rsid w:val="007672D3"/>
    <w:rsid w:val="00767CFE"/>
    <w:rsid w:val="007736B4"/>
    <w:rsid w:val="00773B92"/>
    <w:rsid w:val="007752A8"/>
    <w:rsid w:val="007804C9"/>
    <w:rsid w:val="007805A5"/>
    <w:rsid w:val="00780F38"/>
    <w:rsid w:val="007832C7"/>
    <w:rsid w:val="007833D7"/>
    <w:rsid w:val="00790CA4"/>
    <w:rsid w:val="00792950"/>
    <w:rsid w:val="00794788"/>
    <w:rsid w:val="00794FDD"/>
    <w:rsid w:val="00797B69"/>
    <w:rsid w:val="007A0170"/>
    <w:rsid w:val="007A09A7"/>
    <w:rsid w:val="007A4369"/>
    <w:rsid w:val="007A5199"/>
    <w:rsid w:val="007B1C93"/>
    <w:rsid w:val="007B4BCA"/>
    <w:rsid w:val="007B5415"/>
    <w:rsid w:val="007B78C0"/>
    <w:rsid w:val="007B7965"/>
    <w:rsid w:val="007C2B1E"/>
    <w:rsid w:val="007C4363"/>
    <w:rsid w:val="007D1AC5"/>
    <w:rsid w:val="007D42B5"/>
    <w:rsid w:val="007D6504"/>
    <w:rsid w:val="007E0790"/>
    <w:rsid w:val="007E0F83"/>
    <w:rsid w:val="007E328F"/>
    <w:rsid w:val="007E3431"/>
    <w:rsid w:val="007E45E6"/>
    <w:rsid w:val="007E6511"/>
    <w:rsid w:val="007E6A37"/>
    <w:rsid w:val="007F3030"/>
    <w:rsid w:val="007F38F3"/>
    <w:rsid w:val="007F5E2D"/>
    <w:rsid w:val="007F6439"/>
    <w:rsid w:val="0081157C"/>
    <w:rsid w:val="00814168"/>
    <w:rsid w:val="008215C6"/>
    <w:rsid w:val="008247AB"/>
    <w:rsid w:val="00824DA1"/>
    <w:rsid w:val="008258F6"/>
    <w:rsid w:val="008274F2"/>
    <w:rsid w:val="00831ECC"/>
    <w:rsid w:val="00834576"/>
    <w:rsid w:val="00836724"/>
    <w:rsid w:val="00836AED"/>
    <w:rsid w:val="008370D0"/>
    <w:rsid w:val="00840513"/>
    <w:rsid w:val="0084184D"/>
    <w:rsid w:val="008429BC"/>
    <w:rsid w:val="00844041"/>
    <w:rsid w:val="00845A54"/>
    <w:rsid w:val="00845A55"/>
    <w:rsid w:val="008473EC"/>
    <w:rsid w:val="00853DB7"/>
    <w:rsid w:val="0085547D"/>
    <w:rsid w:val="00856E26"/>
    <w:rsid w:val="0086153A"/>
    <w:rsid w:val="00862142"/>
    <w:rsid w:val="00863312"/>
    <w:rsid w:val="0086420C"/>
    <w:rsid w:val="00864B84"/>
    <w:rsid w:val="00867CC7"/>
    <w:rsid w:val="008718FE"/>
    <w:rsid w:val="008743D0"/>
    <w:rsid w:val="00874851"/>
    <w:rsid w:val="008878E5"/>
    <w:rsid w:val="00893C4E"/>
    <w:rsid w:val="00894464"/>
    <w:rsid w:val="008A29BC"/>
    <w:rsid w:val="008A32D9"/>
    <w:rsid w:val="008A3879"/>
    <w:rsid w:val="008A44D3"/>
    <w:rsid w:val="008A48BA"/>
    <w:rsid w:val="008A5CD2"/>
    <w:rsid w:val="008A67B3"/>
    <w:rsid w:val="008B0C7E"/>
    <w:rsid w:val="008B6E87"/>
    <w:rsid w:val="008B7794"/>
    <w:rsid w:val="008B791B"/>
    <w:rsid w:val="008B7FE1"/>
    <w:rsid w:val="008C1676"/>
    <w:rsid w:val="008C5712"/>
    <w:rsid w:val="008D30EC"/>
    <w:rsid w:val="008D629B"/>
    <w:rsid w:val="008D74E1"/>
    <w:rsid w:val="008E3E1E"/>
    <w:rsid w:val="008E6A92"/>
    <w:rsid w:val="008E6D79"/>
    <w:rsid w:val="008F66A1"/>
    <w:rsid w:val="008F780B"/>
    <w:rsid w:val="00901A2C"/>
    <w:rsid w:val="00903FDF"/>
    <w:rsid w:val="00904ED9"/>
    <w:rsid w:val="00905E10"/>
    <w:rsid w:val="00906A44"/>
    <w:rsid w:val="009111A3"/>
    <w:rsid w:val="009125C6"/>
    <w:rsid w:val="009225EB"/>
    <w:rsid w:val="009228B6"/>
    <w:rsid w:val="009236C1"/>
    <w:rsid w:val="00924CE2"/>
    <w:rsid w:val="00924D20"/>
    <w:rsid w:val="009254B0"/>
    <w:rsid w:val="00933D79"/>
    <w:rsid w:val="00943104"/>
    <w:rsid w:val="00943435"/>
    <w:rsid w:val="0094536A"/>
    <w:rsid w:val="009456AE"/>
    <w:rsid w:val="0095056B"/>
    <w:rsid w:val="00950FAD"/>
    <w:rsid w:val="0095306E"/>
    <w:rsid w:val="0095767F"/>
    <w:rsid w:val="0096447D"/>
    <w:rsid w:val="009706AF"/>
    <w:rsid w:val="00970C5B"/>
    <w:rsid w:val="009710E8"/>
    <w:rsid w:val="00971D56"/>
    <w:rsid w:val="0097464A"/>
    <w:rsid w:val="00976E24"/>
    <w:rsid w:val="00980F6B"/>
    <w:rsid w:val="00981975"/>
    <w:rsid w:val="00983D17"/>
    <w:rsid w:val="00984297"/>
    <w:rsid w:val="00985F1F"/>
    <w:rsid w:val="00987D95"/>
    <w:rsid w:val="0099266D"/>
    <w:rsid w:val="00995279"/>
    <w:rsid w:val="009961D0"/>
    <w:rsid w:val="00997E66"/>
    <w:rsid w:val="009A08EC"/>
    <w:rsid w:val="009A175B"/>
    <w:rsid w:val="009A477B"/>
    <w:rsid w:val="009A5F0A"/>
    <w:rsid w:val="009A72E6"/>
    <w:rsid w:val="009B1619"/>
    <w:rsid w:val="009B2D41"/>
    <w:rsid w:val="009B2F54"/>
    <w:rsid w:val="009B3A06"/>
    <w:rsid w:val="009B57F8"/>
    <w:rsid w:val="009B5C62"/>
    <w:rsid w:val="009B750A"/>
    <w:rsid w:val="009C0CB0"/>
    <w:rsid w:val="009C4240"/>
    <w:rsid w:val="009C4D26"/>
    <w:rsid w:val="009C64DF"/>
    <w:rsid w:val="009C7A56"/>
    <w:rsid w:val="009C7DBA"/>
    <w:rsid w:val="009D0148"/>
    <w:rsid w:val="009D2D4A"/>
    <w:rsid w:val="009D54DE"/>
    <w:rsid w:val="009D5D3B"/>
    <w:rsid w:val="009E3643"/>
    <w:rsid w:val="009E41F2"/>
    <w:rsid w:val="009F49C9"/>
    <w:rsid w:val="009F5078"/>
    <w:rsid w:val="009F5EDB"/>
    <w:rsid w:val="009F6DB2"/>
    <w:rsid w:val="00A0176D"/>
    <w:rsid w:val="00A0296A"/>
    <w:rsid w:val="00A0323C"/>
    <w:rsid w:val="00A038E8"/>
    <w:rsid w:val="00A03AFD"/>
    <w:rsid w:val="00A04368"/>
    <w:rsid w:val="00A054C4"/>
    <w:rsid w:val="00A0661B"/>
    <w:rsid w:val="00A07CD1"/>
    <w:rsid w:val="00A1053A"/>
    <w:rsid w:val="00A118DB"/>
    <w:rsid w:val="00A11AFE"/>
    <w:rsid w:val="00A1289A"/>
    <w:rsid w:val="00A167EF"/>
    <w:rsid w:val="00A21322"/>
    <w:rsid w:val="00A22E47"/>
    <w:rsid w:val="00A238FC"/>
    <w:rsid w:val="00A24458"/>
    <w:rsid w:val="00A31B3D"/>
    <w:rsid w:val="00A35963"/>
    <w:rsid w:val="00A3728E"/>
    <w:rsid w:val="00A40210"/>
    <w:rsid w:val="00A42ADF"/>
    <w:rsid w:val="00A432A9"/>
    <w:rsid w:val="00A43907"/>
    <w:rsid w:val="00A476AF"/>
    <w:rsid w:val="00A50A03"/>
    <w:rsid w:val="00A50CE2"/>
    <w:rsid w:val="00A50F4F"/>
    <w:rsid w:val="00A51404"/>
    <w:rsid w:val="00A51D5C"/>
    <w:rsid w:val="00A523FF"/>
    <w:rsid w:val="00A52C01"/>
    <w:rsid w:val="00A52D75"/>
    <w:rsid w:val="00A53482"/>
    <w:rsid w:val="00A560CB"/>
    <w:rsid w:val="00A562FE"/>
    <w:rsid w:val="00A61BD3"/>
    <w:rsid w:val="00A62025"/>
    <w:rsid w:val="00A655FB"/>
    <w:rsid w:val="00A72526"/>
    <w:rsid w:val="00A73096"/>
    <w:rsid w:val="00A7682D"/>
    <w:rsid w:val="00A81D25"/>
    <w:rsid w:val="00A82583"/>
    <w:rsid w:val="00A84182"/>
    <w:rsid w:val="00A84B00"/>
    <w:rsid w:val="00A854A4"/>
    <w:rsid w:val="00A8749A"/>
    <w:rsid w:val="00A87ADB"/>
    <w:rsid w:val="00A87B48"/>
    <w:rsid w:val="00A90289"/>
    <w:rsid w:val="00A90418"/>
    <w:rsid w:val="00A94352"/>
    <w:rsid w:val="00A9578D"/>
    <w:rsid w:val="00A95DE1"/>
    <w:rsid w:val="00AA258B"/>
    <w:rsid w:val="00AA2E80"/>
    <w:rsid w:val="00AA4E5A"/>
    <w:rsid w:val="00AA5109"/>
    <w:rsid w:val="00AA5211"/>
    <w:rsid w:val="00AA671E"/>
    <w:rsid w:val="00AA6D16"/>
    <w:rsid w:val="00AB0E95"/>
    <w:rsid w:val="00AB111C"/>
    <w:rsid w:val="00AB2B60"/>
    <w:rsid w:val="00AB2B75"/>
    <w:rsid w:val="00AB3BF3"/>
    <w:rsid w:val="00AB6851"/>
    <w:rsid w:val="00AB6CAB"/>
    <w:rsid w:val="00AC1B99"/>
    <w:rsid w:val="00AC2BB9"/>
    <w:rsid w:val="00AC2E43"/>
    <w:rsid w:val="00AC3D2D"/>
    <w:rsid w:val="00AC3F7B"/>
    <w:rsid w:val="00AC712F"/>
    <w:rsid w:val="00AC74C5"/>
    <w:rsid w:val="00AD353E"/>
    <w:rsid w:val="00AD54C9"/>
    <w:rsid w:val="00AD5527"/>
    <w:rsid w:val="00AE3EEC"/>
    <w:rsid w:val="00AE462D"/>
    <w:rsid w:val="00AE5A76"/>
    <w:rsid w:val="00AF23F2"/>
    <w:rsid w:val="00AF3D79"/>
    <w:rsid w:val="00AF4545"/>
    <w:rsid w:val="00AF6E89"/>
    <w:rsid w:val="00B02841"/>
    <w:rsid w:val="00B02B6C"/>
    <w:rsid w:val="00B03A0E"/>
    <w:rsid w:val="00B04EB0"/>
    <w:rsid w:val="00B10D04"/>
    <w:rsid w:val="00B240B4"/>
    <w:rsid w:val="00B24A94"/>
    <w:rsid w:val="00B2635F"/>
    <w:rsid w:val="00B27116"/>
    <w:rsid w:val="00B27DDE"/>
    <w:rsid w:val="00B31E30"/>
    <w:rsid w:val="00B441BA"/>
    <w:rsid w:val="00B52815"/>
    <w:rsid w:val="00B52CBC"/>
    <w:rsid w:val="00B5391E"/>
    <w:rsid w:val="00B63F44"/>
    <w:rsid w:val="00B66AAB"/>
    <w:rsid w:val="00B6794E"/>
    <w:rsid w:val="00B70428"/>
    <w:rsid w:val="00B71204"/>
    <w:rsid w:val="00B71208"/>
    <w:rsid w:val="00B716DB"/>
    <w:rsid w:val="00B71E8A"/>
    <w:rsid w:val="00B74E46"/>
    <w:rsid w:val="00B80E59"/>
    <w:rsid w:val="00B827E4"/>
    <w:rsid w:val="00B83031"/>
    <w:rsid w:val="00B83F57"/>
    <w:rsid w:val="00B84586"/>
    <w:rsid w:val="00B848A5"/>
    <w:rsid w:val="00B84F87"/>
    <w:rsid w:val="00B85B85"/>
    <w:rsid w:val="00B87BEB"/>
    <w:rsid w:val="00B87F4A"/>
    <w:rsid w:val="00B9139F"/>
    <w:rsid w:val="00B9241E"/>
    <w:rsid w:val="00B9332F"/>
    <w:rsid w:val="00BA16F8"/>
    <w:rsid w:val="00BA1F69"/>
    <w:rsid w:val="00BA3ABC"/>
    <w:rsid w:val="00BB4319"/>
    <w:rsid w:val="00BB58A4"/>
    <w:rsid w:val="00BB75CB"/>
    <w:rsid w:val="00BB79AA"/>
    <w:rsid w:val="00BC254D"/>
    <w:rsid w:val="00BC29A5"/>
    <w:rsid w:val="00BC2B21"/>
    <w:rsid w:val="00BC39EA"/>
    <w:rsid w:val="00BC3B55"/>
    <w:rsid w:val="00BD0224"/>
    <w:rsid w:val="00BD1642"/>
    <w:rsid w:val="00BD4EF9"/>
    <w:rsid w:val="00BD7CA3"/>
    <w:rsid w:val="00BE0D46"/>
    <w:rsid w:val="00BE15F8"/>
    <w:rsid w:val="00BE44EC"/>
    <w:rsid w:val="00BE56A3"/>
    <w:rsid w:val="00BE6A01"/>
    <w:rsid w:val="00BF12D5"/>
    <w:rsid w:val="00BF1626"/>
    <w:rsid w:val="00BF3A6B"/>
    <w:rsid w:val="00BF41EF"/>
    <w:rsid w:val="00BF6706"/>
    <w:rsid w:val="00C00209"/>
    <w:rsid w:val="00C03665"/>
    <w:rsid w:val="00C03E65"/>
    <w:rsid w:val="00C065A3"/>
    <w:rsid w:val="00C07335"/>
    <w:rsid w:val="00C07B29"/>
    <w:rsid w:val="00C10366"/>
    <w:rsid w:val="00C155A8"/>
    <w:rsid w:val="00C1658C"/>
    <w:rsid w:val="00C16A91"/>
    <w:rsid w:val="00C17358"/>
    <w:rsid w:val="00C22079"/>
    <w:rsid w:val="00C25858"/>
    <w:rsid w:val="00C25B8F"/>
    <w:rsid w:val="00C3168E"/>
    <w:rsid w:val="00C322FF"/>
    <w:rsid w:val="00C34AF9"/>
    <w:rsid w:val="00C34CD0"/>
    <w:rsid w:val="00C429AB"/>
    <w:rsid w:val="00C44E82"/>
    <w:rsid w:val="00C46BC7"/>
    <w:rsid w:val="00C46EB0"/>
    <w:rsid w:val="00C471D3"/>
    <w:rsid w:val="00C50929"/>
    <w:rsid w:val="00C509E1"/>
    <w:rsid w:val="00C521A8"/>
    <w:rsid w:val="00C55388"/>
    <w:rsid w:val="00C5630B"/>
    <w:rsid w:val="00C60E95"/>
    <w:rsid w:val="00C613A6"/>
    <w:rsid w:val="00C646DF"/>
    <w:rsid w:val="00C6705B"/>
    <w:rsid w:val="00C7022C"/>
    <w:rsid w:val="00C74AEF"/>
    <w:rsid w:val="00C82671"/>
    <w:rsid w:val="00C84571"/>
    <w:rsid w:val="00C84A9E"/>
    <w:rsid w:val="00C86C97"/>
    <w:rsid w:val="00C86D74"/>
    <w:rsid w:val="00C907F9"/>
    <w:rsid w:val="00C91B2C"/>
    <w:rsid w:val="00CA189D"/>
    <w:rsid w:val="00CA36F7"/>
    <w:rsid w:val="00CA4444"/>
    <w:rsid w:val="00CA52F7"/>
    <w:rsid w:val="00CB2A36"/>
    <w:rsid w:val="00CB3B8B"/>
    <w:rsid w:val="00CB5395"/>
    <w:rsid w:val="00CC2854"/>
    <w:rsid w:val="00CC2FC3"/>
    <w:rsid w:val="00CC6F29"/>
    <w:rsid w:val="00CC756B"/>
    <w:rsid w:val="00CC77CF"/>
    <w:rsid w:val="00CD1BB8"/>
    <w:rsid w:val="00CD4D4A"/>
    <w:rsid w:val="00CD632F"/>
    <w:rsid w:val="00CD746E"/>
    <w:rsid w:val="00CE439F"/>
    <w:rsid w:val="00CE43E7"/>
    <w:rsid w:val="00CE4620"/>
    <w:rsid w:val="00CE5DBB"/>
    <w:rsid w:val="00CE5DC4"/>
    <w:rsid w:val="00CE6548"/>
    <w:rsid w:val="00CE7532"/>
    <w:rsid w:val="00CE7A7C"/>
    <w:rsid w:val="00CF0C15"/>
    <w:rsid w:val="00CF4195"/>
    <w:rsid w:val="00CF587F"/>
    <w:rsid w:val="00CF72E7"/>
    <w:rsid w:val="00CF79F0"/>
    <w:rsid w:val="00D022EF"/>
    <w:rsid w:val="00D02AA8"/>
    <w:rsid w:val="00D0413B"/>
    <w:rsid w:val="00D049A8"/>
    <w:rsid w:val="00D06038"/>
    <w:rsid w:val="00D06DD9"/>
    <w:rsid w:val="00D105BF"/>
    <w:rsid w:val="00D10B05"/>
    <w:rsid w:val="00D122A9"/>
    <w:rsid w:val="00D12864"/>
    <w:rsid w:val="00D134CD"/>
    <w:rsid w:val="00D15213"/>
    <w:rsid w:val="00D20E21"/>
    <w:rsid w:val="00D21F3E"/>
    <w:rsid w:val="00D24A8D"/>
    <w:rsid w:val="00D271A5"/>
    <w:rsid w:val="00D32C4D"/>
    <w:rsid w:val="00D33D30"/>
    <w:rsid w:val="00D3657A"/>
    <w:rsid w:val="00D40B96"/>
    <w:rsid w:val="00D454CD"/>
    <w:rsid w:val="00D52C58"/>
    <w:rsid w:val="00D56E59"/>
    <w:rsid w:val="00D604A7"/>
    <w:rsid w:val="00D62160"/>
    <w:rsid w:val="00D63254"/>
    <w:rsid w:val="00D63279"/>
    <w:rsid w:val="00D63C4C"/>
    <w:rsid w:val="00D655B3"/>
    <w:rsid w:val="00D66131"/>
    <w:rsid w:val="00D7030D"/>
    <w:rsid w:val="00D74C0B"/>
    <w:rsid w:val="00D75A24"/>
    <w:rsid w:val="00D763EA"/>
    <w:rsid w:val="00D77073"/>
    <w:rsid w:val="00D77FCF"/>
    <w:rsid w:val="00D85162"/>
    <w:rsid w:val="00D85403"/>
    <w:rsid w:val="00D85DB8"/>
    <w:rsid w:val="00D8780C"/>
    <w:rsid w:val="00D91EB0"/>
    <w:rsid w:val="00D92495"/>
    <w:rsid w:val="00D96CED"/>
    <w:rsid w:val="00DA11A3"/>
    <w:rsid w:val="00DA1E39"/>
    <w:rsid w:val="00DA54CF"/>
    <w:rsid w:val="00DA7779"/>
    <w:rsid w:val="00DB0050"/>
    <w:rsid w:val="00DB05B9"/>
    <w:rsid w:val="00DB4E82"/>
    <w:rsid w:val="00DB591A"/>
    <w:rsid w:val="00DB5B99"/>
    <w:rsid w:val="00DB74A0"/>
    <w:rsid w:val="00DC56E7"/>
    <w:rsid w:val="00DC5BD7"/>
    <w:rsid w:val="00DC639E"/>
    <w:rsid w:val="00DC691E"/>
    <w:rsid w:val="00DC74CB"/>
    <w:rsid w:val="00DC771A"/>
    <w:rsid w:val="00DD115F"/>
    <w:rsid w:val="00DD1F3A"/>
    <w:rsid w:val="00DD2EA5"/>
    <w:rsid w:val="00DD3E7D"/>
    <w:rsid w:val="00DD40F6"/>
    <w:rsid w:val="00DD53D3"/>
    <w:rsid w:val="00DE0022"/>
    <w:rsid w:val="00DE0A63"/>
    <w:rsid w:val="00DE1023"/>
    <w:rsid w:val="00DE3BFA"/>
    <w:rsid w:val="00DE48F3"/>
    <w:rsid w:val="00DE4ACB"/>
    <w:rsid w:val="00DE4CE4"/>
    <w:rsid w:val="00DE7554"/>
    <w:rsid w:val="00DF20A0"/>
    <w:rsid w:val="00DF3463"/>
    <w:rsid w:val="00DF4040"/>
    <w:rsid w:val="00DF481E"/>
    <w:rsid w:val="00DF5B0E"/>
    <w:rsid w:val="00DF5F9A"/>
    <w:rsid w:val="00DF7912"/>
    <w:rsid w:val="00E00A60"/>
    <w:rsid w:val="00E03F62"/>
    <w:rsid w:val="00E07680"/>
    <w:rsid w:val="00E10C66"/>
    <w:rsid w:val="00E128C5"/>
    <w:rsid w:val="00E1492C"/>
    <w:rsid w:val="00E14D1F"/>
    <w:rsid w:val="00E14EE9"/>
    <w:rsid w:val="00E15696"/>
    <w:rsid w:val="00E1607A"/>
    <w:rsid w:val="00E16BC1"/>
    <w:rsid w:val="00E17A30"/>
    <w:rsid w:val="00E17E00"/>
    <w:rsid w:val="00E24EC4"/>
    <w:rsid w:val="00E25B46"/>
    <w:rsid w:val="00E26081"/>
    <w:rsid w:val="00E30D55"/>
    <w:rsid w:val="00E3199F"/>
    <w:rsid w:val="00E3399D"/>
    <w:rsid w:val="00E34F9B"/>
    <w:rsid w:val="00E364C9"/>
    <w:rsid w:val="00E37B39"/>
    <w:rsid w:val="00E43506"/>
    <w:rsid w:val="00E441A9"/>
    <w:rsid w:val="00E44371"/>
    <w:rsid w:val="00E471C2"/>
    <w:rsid w:val="00E4746F"/>
    <w:rsid w:val="00E47F5B"/>
    <w:rsid w:val="00E52CB9"/>
    <w:rsid w:val="00E537CB"/>
    <w:rsid w:val="00E57589"/>
    <w:rsid w:val="00E605C7"/>
    <w:rsid w:val="00E630F2"/>
    <w:rsid w:val="00E6369C"/>
    <w:rsid w:val="00E63E35"/>
    <w:rsid w:val="00E665BA"/>
    <w:rsid w:val="00E718E8"/>
    <w:rsid w:val="00E73B26"/>
    <w:rsid w:val="00E74F82"/>
    <w:rsid w:val="00E7696D"/>
    <w:rsid w:val="00E819A2"/>
    <w:rsid w:val="00E84F39"/>
    <w:rsid w:val="00E8574E"/>
    <w:rsid w:val="00E8622C"/>
    <w:rsid w:val="00E900AC"/>
    <w:rsid w:val="00E91575"/>
    <w:rsid w:val="00EA188F"/>
    <w:rsid w:val="00EA1E71"/>
    <w:rsid w:val="00EA2081"/>
    <w:rsid w:val="00EA30D3"/>
    <w:rsid w:val="00EA314B"/>
    <w:rsid w:val="00EA3E00"/>
    <w:rsid w:val="00EA423D"/>
    <w:rsid w:val="00EA4391"/>
    <w:rsid w:val="00EA6C28"/>
    <w:rsid w:val="00EB244F"/>
    <w:rsid w:val="00EB3C10"/>
    <w:rsid w:val="00EB3F9C"/>
    <w:rsid w:val="00EB6348"/>
    <w:rsid w:val="00EB70B2"/>
    <w:rsid w:val="00EC05BD"/>
    <w:rsid w:val="00EC122B"/>
    <w:rsid w:val="00EC2061"/>
    <w:rsid w:val="00EC26C7"/>
    <w:rsid w:val="00EC4BB7"/>
    <w:rsid w:val="00EC5F75"/>
    <w:rsid w:val="00ED0D47"/>
    <w:rsid w:val="00ED35A1"/>
    <w:rsid w:val="00EE1803"/>
    <w:rsid w:val="00EE28E8"/>
    <w:rsid w:val="00EE5A6D"/>
    <w:rsid w:val="00EF3E55"/>
    <w:rsid w:val="00EF52EF"/>
    <w:rsid w:val="00EF5D8C"/>
    <w:rsid w:val="00EF6E78"/>
    <w:rsid w:val="00F02BDF"/>
    <w:rsid w:val="00F03353"/>
    <w:rsid w:val="00F05130"/>
    <w:rsid w:val="00F10393"/>
    <w:rsid w:val="00F1078B"/>
    <w:rsid w:val="00F107F7"/>
    <w:rsid w:val="00F16762"/>
    <w:rsid w:val="00F224C3"/>
    <w:rsid w:val="00F22A99"/>
    <w:rsid w:val="00F26B2B"/>
    <w:rsid w:val="00F2764C"/>
    <w:rsid w:val="00F30915"/>
    <w:rsid w:val="00F30960"/>
    <w:rsid w:val="00F37E79"/>
    <w:rsid w:val="00F41FB4"/>
    <w:rsid w:val="00F43254"/>
    <w:rsid w:val="00F44F26"/>
    <w:rsid w:val="00F5411C"/>
    <w:rsid w:val="00F544D1"/>
    <w:rsid w:val="00F55A87"/>
    <w:rsid w:val="00F56165"/>
    <w:rsid w:val="00F60532"/>
    <w:rsid w:val="00F61DEB"/>
    <w:rsid w:val="00F6250C"/>
    <w:rsid w:val="00F62AD0"/>
    <w:rsid w:val="00F62DCB"/>
    <w:rsid w:val="00F64B99"/>
    <w:rsid w:val="00F6724E"/>
    <w:rsid w:val="00F67ED5"/>
    <w:rsid w:val="00F713B8"/>
    <w:rsid w:val="00F759E4"/>
    <w:rsid w:val="00F76DAF"/>
    <w:rsid w:val="00F800AB"/>
    <w:rsid w:val="00F81FCE"/>
    <w:rsid w:val="00F83F5E"/>
    <w:rsid w:val="00F865BF"/>
    <w:rsid w:val="00F865D3"/>
    <w:rsid w:val="00F8731B"/>
    <w:rsid w:val="00F87DC3"/>
    <w:rsid w:val="00F937B4"/>
    <w:rsid w:val="00F93C7B"/>
    <w:rsid w:val="00F95351"/>
    <w:rsid w:val="00F959BA"/>
    <w:rsid w:val="00F96093"/>
    <w:rsid w:val="00F96742"/>
    <w:rsid w:val="00FA1277"/>
    <w:rsid w:val="00FA38DE"/>
    <w:rsid w:val="00FA3D60"/>
    <w:rsid w:val="00FA590C"/>
    <w:rsid w:val="00FC6A7F"/>
    <w:rsid w:val="00FC6D90"/>
    <w:rsid w:val="00FD0054"/>
    <w:rsid w:val="00FD1137"/>
    <w:rsid w:val="00FD4A53"/>
    <w:rsid w:val="00FD5939"/>
    <w:rsid w:val="00FD6A15"/>
    <w:rsid w:val="00FD7B26"/>
    <w:rsid w:val="00FE25B2"/>
    <w:rsid w:val="00FE4B71"/>
    <w:rsid w:val="00FE523D"/>
    <w:rsid w:val="00FE5B36"/>
    <w:rsid w:val="00FE5D6F"/>
    <w:rsid w:val="00FE6B60"/>
    <w:rsid w:val="00FF1070"/>
    <w:rsid w:val="00FF1F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42078F"/>
  <w15:chartTrackingRefBased/>
  <w15:docId w15:val="{FD2EF8A4-F535-44BC-B99D-3703C5A97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B6A"/>
  </w:style>
  <w:style w:type="paragraph" w:styleId="Heading1">
    <w:name w:val="heading 1"/>
    <w:basedOn w:val="Normal"/>
    <w:next w:val="Normal"/>
    <w:link w:val="Heading1Char"/>
    <w:uiPriority w:val="9"/>
    <w:qFormat/>
    <w:rsid w:val="009456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56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56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56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56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56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56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56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56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56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56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56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56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56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56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56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56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56AE"/>
    <w:rPr>
      <w:rFonts w:eastAsiaTheme="majorEastAsia" w:cstheme="majorBidi"/>
      <w:color w:val="272727" w:themeColor="text1" w:themeTint="D8"/>
    </w:rPr>
  </w:style>
  <w:style w:type="paragraph" w:styleId="Title">
    <w:name w:val="Title"/>
    <w:basedOn w:val="Normal"/>
    <w:next w:val="Normal"/>
    <w:link w:val="TitleChar"/>
    <w:uiPriority w:val="10"/>
    <w:qFormat/>
    <w:rsid w:val="009456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56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56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56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56AE"/>
    <w:pPr>
      <w:spacing w:before="160"/>
      <w:jc w:val="center"/>
    </w:pPr>
    <w:rPr>
      <w:i/>
      <w:iCs/>
      <w:color w:val="404040" w:themeColor="text1" w:themeTint="BF"/>
    </w:rPr>
  </w:style>
  <w:style w:type="character" w:customStyle="1" w:styleId="QuoteChar">
    <w:name w:val="Quote Char"/>
    <w:basedOn w:val="DefaultParagraphFont"/>
    <w:link w:val="Quote"/>
    <w:uiPriority w:val="29"/>
    <w:rsid w:val="009456AE"/>
    <w:rPr>
      <w:i/>
      <w:iCs/>
      <w:color w:val="404040" w:themeColor="text1" w:themeTint="BF"/>
    </w:rPr>
  </w:style>
  <w:style w:type="paragraph" w:styleId="ListParagraph">
    <w:name w:val="List Paragraph"/>
    <w:basedOn w:val="Normal"/>
    <w:uiPriority w:val="34"/>
    <w:qFormat/>
    <w:rsid w:val="009456AE"/>
    <w:pPr>
      <w:ind w:left="720"/>
      <w:contextualSpacing/>
    </w:pPr>
  </w:style>
  <w:style w:type="character" w:styleId="IntenseEmphasis">
    <w:name w:val="Intense Emphasis"/>
    <w:basedOn w:val="DefaultParagraphFont"/>
    <w:uiPriority w:val="21"/>
    <w:qFormat/>
    <w:rsid w:val="009456AE"/>
    <w:rPr>
      <w:i/>
      <w:iCs/>
      <w:color w:val="0F4761" w:themeColor="accent1" w:themeShade="BF"/>
    </w:rPr>
  </w:style>
  <w:style w:type="paragraph" w:styleId="IntenseQuote">
    <w:name w:val="Intense Quote"/>
    <w:basedOn w:val="Normal"/>
    <w:next w:val="Normal"/>
    <w:link w:val="IntenseQuoteChar"/>
    <w:uiPriority w:val="30"/>
    <w:qFormat/>
    <w:rsid w:val="009456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56AE"/>
    <w:rPr>
      <w:i/>
      <w:iCs/>
      <w:color w:val="0F4761" w:themeColor="accent1" w:themeShade="BF"/>
    </w:rPr>
  </w:style>
  <w:style w:type="character" w:styleId="IntenseReference">
    <w:name w:val="Intense Reference"/>
    <w:basedOn w:val="DefaultParagraphFont"/>
    <w:uiPriority w:val="32"/>
    <w:qFormat/>
    <w:rsid w:val="009456AE"/>
    <w:rPr>
      <w:b/>
      <w:bCs/>
      <w:smallCaps/>
      <w:color w:val="0F4761" w:themeColor="accent1" w:themeShade="BF"/>
      <w:spacing w:val="5"/>
    </w:rPr>
  </w:style>
  <w:style w:type="character" w:styleId="Hyperlink">
    <w:name w:val="Hyperlink"/>
    <w:basedOn w:val="DefaultParagraphFont"/>
    <w:uiPriority w:val="99"/>
    <w:unhideWhenUsed/>
    <w:rsid w:val="00AC1B99"/>
    <w:rPr>
      <w:color w:val="467886" w:themeColor="hyperlink"/>
      <w:u w:val="single"/>
    </w:rPr>
  </w:style>
  <w:style w:type="character" w:styleId="UnresolvedMention">
    <w:name w:val="Unresolved Mention"/>
    <w:basedOn w:val="DefaultParagraphFont"/>
    <w:uiPriority w:val="99"/>
    <w:semiHidden/>
    <w:unhideWhenUsed/>
    <w:rsid w:val="00AC1B99"/>
    <w:rPr>
      <w:color w:val="605E5C"/>
      <w:shd w:val="clear" w:color="auto" w:fill="E1DFDD"/>
    </w:rPr>
  </w:style>
  <w:style w:type="paragraph" w:styleId="Header">
    <w:name w:val="header"/>
    <w:basedOn w:val="Normal"/>
    <w:link w:val="HeaderChar"/>
    <w:uiPriority w:val="99"/>
    <w:unhideWhenUsed/>
    <w:rsid w:val="001551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15C"/>
  </w:style>
  <w:style w:type="paragraph" w:styleId="Footer">
    <w:name w:val="footer"/>
    <w:basedOn w:val="Normal"/>
    <w:link w:val="FooterChar"/>
    <w:uiPriority w:val="99"/>
    <w:unhideWhenUsed/>
    <w:rsid w:val="001551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1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096500">
      <w:bodyDiv w:val="1"/>
      <w:marLeft w:val="0"/>
      <w:marRight w:val="0"/>
      <w:marTop w:val="0"/>
      <w:marBottom w:val="0"/>
      <w:divBdr>
        <w:top w:val="none" w:sz="0" w:space="0" w:color="auto"/>
        <w:left w:val="none" w:sz="0" w:space="0" w:color="auto"/>
        <w:bottom w:val="none" w:sz="0" w:space="0" w:color="auto"/>
        <w:right w:val="none" w:sz="0" w:space="0" w:color="auto"/>
      </w:divBdr>
    </w:div>
    <w:div w:id="1133206626">
      <w:bodyDiv w:val="1"/>
      <w:marLeft w:val="0"/>
      <w:marRight w:val="0"/>
      <w:marTop w:val="0"/>
      <w:marBottom w:val="0"/>
      <w:divBdr>
        <w:top w:val="none" w:sz="0" w:space="0" w:color="auto"/>
        <w:left w:val="none" w:sz="0" w:space="0" w:color="auto"/>
        <w:bottom w:val="none" w:sz="0" w:space="0" w:color="auto"/>
        <w:right w:val="none" w:sz="0" w:space="0" w:color="auto"/>
      </w:divBdr>
    </w:div>
    <w:div w:id="137449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7.xml"/><Relationship Id="rId299" Type="http://schemas.openxmlformats.org/officeDocument/2006/relationships/image" Target="media/image173.png"/><Relationship Id="rId21" Type="http://schemas.openxmlformats.org/officeDocument/2006/relationships/customXml" Target="ink/ink2.xml"/><Relationship Id="rId63" Type="http://schemas.openxmlformats.org/officeDocument/2006/relationships/customXml" Target="ink/ink26.xml"/><Relationship Id="rId159" Type="http://schemas.openxmlformats.org/officeDocument/2006/relationships/image" Target="media/image75.png"/><Relationship Id="rId324" Type="http://schemas.openxmlformats.org/officeDocument/2006/relationships/hyperlink" Target="https://bugs.openjdk.org/browse/JDK-8357267" TargetMode="External"/><Relationship Id="rId366" Type="http://schemas.openxmlformats.org/officeDocument/2006/relationships/image" Target="media/image226.png"/><Relationship Id="rId170" Type="http://schemas.openxmlformats.org/officeDocument/2006/relationships/customXml" Target="ink/ink82.xml"/><Relationship Id="rId226" Type="http://schemas.openxmlformats.org/officeDocument/2006/relationships/image" Target="media/image111.png"/><Relationship Id="rId268" Type="http://schemas.openxmlformats.org/officeDocument/2006/relationships/image" Target="media/image148.png"/><Relationship Id="rId32" Type="http://schemas.openxmlformats.org/officeDocument/2006/relationships/customXml" Target="ink/ink9.xml"/><Relationship Id="rId74" Type="http://schemas.openxmlformats.org/officeDocument/2006/relationships/image" Target="media/image35.png"/><Relationship Id="rId128" Type="http://schemas.openxmlformats.org/officeDocument/2006/relationships/customXml" Target="ink/ink63.xml"/><Relationship Id="rId335" Type="http://schemas.openxmlformats.org/officeDocument/2006/relationships/image" Target="media/image201.png"/><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image" Target="media/image117.png"/><Relationship Id="rId279" Type="http://schemas.openxmlformats.org/officeDocument/2006/relationships/hyperlink" Target="https://intel.sharepoint.com/:p:/r/sites/DSE/_layouts/15/Doc.aspx?sourcedoc=%7B6BA24EDE-46B7-4F7A-8044-3DD07DC91900%7D&amp;file=NVL-S%20Forecast%20Collection%20Ordering%20Guide%20WW52.pptx&amp;action=edit&amp;mobileredirect=true" TargetMode="External"/><Relationship Id="rId43" Type="http://schemas.openxmlformats.org/officeDocument/2006/relationships/image" Target="media/image20.png"/><Relationship Id="rId139" Type="http://schemas.openxmlformats.org/officeDocument/2006/relationships/image" Target="media/image64.png"/><Relationship Id="rId290" Type="http://schemas.openxmlformats.org/officeDocument/2006/relationships/image" Target="media/image164.png"/><Relationship Id="rId304" Type="http://schemas.openxmlformats.org/officeDocument/2006/relationships/image" Target="media/image177.png"/><Relationship Id="rId346" Type="http://schemas.openxmlformats.org/officeDocument/2006/relationships/image" Target="media/image212.png"/><Relationship Id="rId85" Type="http://schemas.openxmlformats.org/officeDocument/2006/relationships/customXml" Target="ink/ink37.xml"/><Relationship Id="rId150" Type="http://schemas.openxmlformats.org/officeDocument/2006/relationships/customXml" Target="ink/ink71.xml"/><Relationship Id="rId192" Type="http://schemas.openxmlformats.org/officeDocument/2006/relationships/customXml" Target="ink/ink93.xml"/><Relationship Id="rId206" Type="http://schemas.openxmlformats.org/officeDocument/2006/relationships/customXml" Target="ink/ink100.xml"/><Relationship Id="rId248" Type="http://schemas.openxmlformats.org/officeDocument/2006/relationships/image" Target="media/image128.png"/><Relationship Id="rId12" Type="http://schemas.openxmlformats.org/officeDocument/2006/relationships/image" Target="media/image4.png"/><Relationship Id="rId108" Type="http://schemas.openxmlformats.org/officeDocument/2006/relationships/customXml" Target="ink/ink51.xml"/><Relationship Id="rId315" Type="http://schemas.openxmlformats.org/officeDocument/2006/relationships/image" Target="media/image186.png"/><Relationship Id="rId357" Type="http://schemas.openxmlformats.org/officeDocument/2006/relationships/customXml" Target="ink/ink124.xml"/><Relationship Id="rId54" Type="http://schemas.openxmlformats.org/officeDocument/2006/relationships/customXml" Target="ink/ink21.xml"/><Relationship Id="rId96" Type="http://schemas.openxmlformats.org/officeDocument/2006/relationships/customXml" Target="ink/ink43.xml"/><Relationship Id="rId161" Type="http://schemas.openxmlformats.org/officeDocument/2006/relationships/image" Target="media/image76.png"/><Relationship Id="rId217" Type="http://schemas.openxmlformats.org/officeDocument/2006/relationships/image" Target="media/image106.png"/><Relationship Id="rId259" Type="http://schemas.openxmlformats.org/officeDocument/2006/relationships/image" Target="media/image139.png"/><Relationship Id="rId23" Type="http://schemas.openxmlformats.org/officeDocument/2006/relationships/customXml" Target="ink/ink3.xml"/><Relationship Id="rId119" Type="http://schemas.openxmlformats.org/officeDocument/2006/relationships/customXml" Target="ink/ink58.xml"/><Relationship Id="rId270" Type="http://schemas.openxmlformats.org/officeDocument/2006/relationships/customXml" Target="ink/ink112.xml"/><Relationship Id="rId326" Type="http://schemas.openxmlformats.org/officeDocument/2006/relationships/image" Target="media/image195.png"/><Relationship Id="rId65" Type="http://schemas.openxmlformats.org/officeDocument/2006/relationships/customXml" Target="ink/ink27.xml"/><Relationship Id="rId130" Type="http://schemas.openxmlformats.org/officeDocument/2006/relationships/customXml" Target="ink/ink64.xml"/><Relationship Id="rId368" Type="http://schemas.openxmlformats.org/officeDocument/2006/relationships/theme" Target="theme/theme1.xml"/><Relationship Id="rId172" Type="http://schemas.openxmlformats.org/officeDocument/2006/relationships/customXml" Target="ink/ink83.xml"/><Relationship Id="rId228" Type="http://schemas.openxmlformats.org/officeDocument/2006/relationships/image" Target="media/image112.png"/><Relationship Id="rId281" Type="http://schemas.openxmlformats.org/officeDocument/2006/relationships/image" Target="media/image155.png"/><Relationship Id="rId337" Type="http://schemas.openxmlformats.org/officeDocument/2006/relationships/image" Target="media/image203.png"/><Relationship Id="rId34" Type="http://schemas.openxmlformats.org/officeDocument/2006/relationships/customXml" Target="ink/ink11.xml"/><Relationship Id="rId76" Type="http://schemas.openxmlformats.org/officeDocument/2006/relationships/image" Target="media/image36.png"/><Relationship Id="rId141" Type="http://schemas.openxmlformats.org/officeDocument/2006/relationships/image" Target="media/image66.png"/><Relationship Id="rId7" Type="http://schemas.openxmlformats.org/officeDocument/2006/relationships/endnotes" Target="endnotes.xml"/><Relationship Id="rId183" Type="http://schemas.openxmlformats.org/officeDocument/2006/relationships/image" Target="media/image87.png"/><Relationship Id="rId239" Type="http://schemas.openxmlformats.org/officeDocument/2006/relationships/image" Target="media/image119.png"/><Relationship Id="rId250" Type="http://schemas.openxmlformats.org/officeDocument/2006/relationships/image" Target="media/image130.png"/><Relationship Id="rId292" Type="http://schemas.openxmlformats.org/officeDocument/2006/relationships/image" Target="media/image166.png"/><Relationship Id="rId306" Type="http://schemas.openxmlformats.org/officeDocument/2006/relationships/image" Target="media/image179.png"/><Relationship Id="rId45" Type="http://schemas.openxmlformats.org/officeDocument/2006/relationships/image" Target="media/image21.png"/><Relationship Id="rId87" Type="http://schemas.openxmlformats.org/officeDocument/2006/relationships/customXml" Target="ink/ink38.xml"/><Relationship Id="rId110" Type="http://schemas.openxmlformats.org/officeDocument/2006/relationships/image" Target="media/image50.png"/><Relationship Id="rId348" Type="http://schemas.openxmlformats.org/officeDocument/2006/relationships/image" Target="media/image214.png"/><Relationship Id="rId152" Type="http://schemas.openxmlformats.org/officeDocument/2006/relationships/customXml" Target="ink/ink72.xml"/><Relationship Id="rId194" Type="http://schemas.openxmlformats.org/officeDocument/2006/relationships/customXml" Target="ink/ink94.xml"/><Relationship Id="rId208" Type="http://schemas.openxmlformats.org/officeDocument/2006/relationships/customXml" Target="ink/ink101.xml"/><Relationship Id="rId261" Type="http://schemas.openxmlformats.org/officeDocument/2006/relationships/image" Target="media/image141.png"/><Relationship Id="rId14" Type="http://schemas.openxmlformats.org/officeDocument/2006/relationships/image" Target="media/image6.png"/><Relationship Id="rId56" Type="http://schemas.openxmlformats.org/officeDocument/2006/relationships/customXml" Target="ink/ink22.xml"/><Relationship Id="rId317" Type="http://schemas.openxmlformats.org/officeDocument/2006/relationships/image" Target="media/image187.png"/><Relationship Id="rId359" Type="http://schemas.openxmlformats.org/officeDocument/2006/relationships/image" Target="media/image222.png"/><Relationship Id="rId98" Type="http://schemas.openxmlformats.org/officeDocument/2006/relationships/customXml" Target="ink/ink44.xml"/><Relationship Id="rId121" Type="http://schemas.openxmlformats.org/officeDocument/2006/relationships/customXml" Target="ink/ink59.xml"/><Relationship Id="rId163" Type="http://schemas.openxmlformats.org/officeDocument/2006/relationships/image" Target="media/image77.png"/><Relationship Id="rId219" Type="http://schemas.openxmlformats.org/officeDocument/2006/relationships/customXml" Target="ink/ink104.xml"/><Relationship Id="rId230" Type="http://schemas.openxmlformats.org/officeDocument/2006/relationships/image" Target="media/image113.png"/><Relationship Id="rId25" Type="http://schemas.openxmlformats.org/officeDocument/2006/relationships/customXml" Target="ink/ink4.xml"/><Relationship Id="rId67" Type="http://schemas.openxmlformats.org/officeDocument/2006/relationships/customXml" Target="ink/ink28.xml"/><Relationship Id="rId272" Type="http://schemas.openxmlformats.org/officeDocument/2006/relationships/customXml" Target="ink/ink113.xml"/><Relationship Id="rId328" Type="http://schemas.openxmlformats.org/officeDocument/2006/relationships/image" Target="media/image196.png"/><Relationship Id="rId132" Type="http://schemas.openxmlformats.org/officeDocument/2006/relationships/customXml" Target="ink/ink65.xml"/><Relationship Id="rId174" Type="http://schemas.openxmlformats.org/officeDocument/2006/relationships/customXml" Target="ink/ink84.xml"/><Relationship Id="rId220" Type="http://schemas.openxmlformats.org/officeDocument/2006/relationships/image" Target="media/image108.png"/><Relationship Id="rId241"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customXml" Target="ink/ink12.xml"/><Relationship Id="rId57" Type="http://schemas.openxmlformats.org/officeDocument/2006/relationships/image" Target="media/image27.png"/><Relationship Id="rId262" Type="http://schemas.openxmlformats.org/officeDocument/2006/relationships/image" Target="media/image142.png"/><Relationship Id="rId283" Type="http://schemas.openxmlformats.org/officeDocument/2006/relationships/image" Target="media/image157.png"/><Relationship Id="rId318" Type="http://schemas.openxmlformats.org/officeDocument/2006/relationships/image" Target="media/image188.png"/><Relationship Id="rId339" Type="http://schemas.openxmlformats.org/officeDocument/2006/relationships/image" Target="media/image205.png"/><Relationship Id="rId78" Type="http://schemas.openxmlformats.org/officeDocument/2006/relationships/image" Target="media/image37.png"/><Relationship Id="rId99" Type="http://schemas.openxmlformats.org/officeDocument/2006/relationships/customXml" Target="ink/ink45.xml"/><Relationship Id="rId101" Type="http://schemas.openxmlformats.org/officeDocument/2006/relationships/image" Target="media/image47.png"/><Relationship Id="rId122" Type="http://schemas.openxmlformats.org/officeDocument/2006/relationships/image" Target="media/image55.png"/><Relationship Id="rId143" Type="http://schemas.openxmlformats.org/officeDocument/2006/relationships/image" Target="media/image68.png"/><Relationship Id="rId164" Type="http://schemas.openxmlformats.org/officeDocument/2006/relationships/customXml" Target="ink/ink79.xml"/><Relationship Id="rId185" Type="http://schemas.openxmlformats.org/officeDocument/2006/relationships/image" Target="media/image88.png"/><Relationship Id="rId350" Type="http://schemas.openxmlformats.org/officeDocument/2006/relationships/image" Target="media/image216.png"/><Relationship Id="rId9" Type="http://schemas.openxmlformats.org/officeDocument/2006/relationships/image" Target="media/image1.png"/><Relationship Id="rId210" Type="http://schemas.openxmlformats.org/officeDocument/2006/relationships/customXml" Target="ink/ink102.xml"/><Relationship Id="rId26" Type="http://schemas.openxmlformats.org/officeDocument/2006/relationships/image" Target="media/image14.png"/><Relationship Id="rId231" Type="http://schemas.openxmlformats.org/officeDocument/2006/relationships/customXml" Target="ink/ink110.xml"/><Relationship Id="rId252" Type="http://schemas.openxmlformats.org/officeDocument/2006/relationships/image" Target="media/image132.png"/><Relationship Id="rId273" Type="http://schemas.openxmlformats.org/officeDocument/2006/relationships/image" Target="media/image150.png"/><Relationship Id="rId294" Type="http://schemas.openxmlformats.org/officeDocument/2006/relationships/image" Target="media/image168.png"/><Relationship Id="rId308" Type="http://schemas.openxmlformats.org/officeDocument/2006/relationships/image" Target="media/image181.png"/><Relationship Id="rId329" Type="http://schemas.openxmlformats.org/officeDocument/2006/relationships/image" Target="media/image197.png"/><Relationship Id="rId47" Type="http://schemas.openxmlformats.org/officeDocument/2006/relationships/image" Target="media/image22.png"/><Relationship Id="rId68" Type="http://schemas.openxmlformats.org/officeDocument/2006/relationships/image" Target="media/image32.png"/><Relationship Id="rId89" Type="http://schemas.openxmlformats.org/officeDocument/2006/relationships/customXml" Target="ink/ink39.xml"/><Relationship Id="rId112" Type="http://schemas.openxmlformats.org/officeDocument/2006/relationships/image" Target="media/image51.png"/><Relationship Id="rId133" Type="http://schemas.openxmlformats.org/officeDocument/2006/relationships/image" Target="media/image60.png"/><Relationship Id="rId154" Type="http://schemas.openxmlformats.org/officeDocument/2006/relationships/customXml" Target="ink/ink74.xml"/><Relationship Id="rId175" Type="http://schemas.openxmlformats.org/officeDocument/2006/relationships/image" Target="media/image83.png"/><Relationship Id="rId340" Type="http://schemas.openxmlformats.org/officeDocument/2006/relationships/image" Target="media/image206.png"/><Relationship Id="rId361" Type="http://schemas.openxmlformats.org/officeDocument/2006/relationships/image" Target="media/image223.png"/><Relationship Id="rId196" Type="http://schemas.openxmlformats.org/officeDocument/2006/relationships/customXml" Target="ink/ink95.xml"/><Relationship Id="rId200" Type="http://schemas.openxmlformats.org/officeDocument/2006/relationships/customXml" Target="ink/ink97.xml"/><Relationship Id="rId16" Type="http://schemas.openxmlformats.org/officeDocument/2006/relationships/image" Target="media/image8.png"/><Relationship Id="rId221" Type="http://schemas.openxmlformats.org/officeDocument/2006/relationships/image" Target="media/image109.png"/><Relationship Id="rId242" Type="http://schemas.openxmlformats.org/officeDocument/2006/relationships/image" Target="media/image122.png"/><Relationship Id="rId263" Type="http://schemas.openxmlformats.org/officeDocument/2006/relationships/image" Target="media/image143.png"/><Relationship Id="rId284" Type="http://schemas.openxmlformats.org/officeDocument/2006/relationships/image" Target="media/image158.png"/><Relationship Id="rId319" Type="http://schemas.openxmlformats.org/officeDocument/2006/relationships/image" Target="media/image189.png"/><Relationship Id="rId37" Type="http://schemas.openxmlformats.org/officeDocument/2006/relationships/image" Target="media/image17.png"/><Relationship Id="rId58" Type="http://schemas.openxmlformats.org/officeDocument/2006/relationships/customXml" Target="ink/ink23.xml"/><Relationship Id="rId79" Type="http://schemas.openxmlformats.org/officeDocument/2006/relationships/customXml" Target="ink/ink34.xml"/><Relationship Id="rId102" Type="http://schemas.openxmlformats.org/officeDocument/2006/relationships/customXml" Target="ink/ink47.xml"/><Relationship Id="rId123" Type="http://schemas.openxmlformats.org/officeDocument/2006/relationships/customXml" Target="ink/ink60.xml"/><Relationship Id="rId144" Type="http://schemas.openxmlformats.org/officeDocument/2006/relationships/customXml" Target="ink/ink68.xml"/><Relationship Id="rId330" Type="http://schemas.openxmlformats.org/officeDocument/2006/relationships/image" Target="media/image198.png"/><Relationship Id="rId90" Type="http://schemas.openxmlformats.org/officeDocument/2006/relationships/customXml" Target="ink/ink40.xml"/><Relationship Id="rId165" Type="http://schemas.openxmlformats.org/officeDocument/2006/relationships/image" Target="media/image78.png"/><Relationship Id="rId186" Type="http://schemas.openxmlformats.org/officeDocument/2006/relationships/customXml" Target="ink/ink90.xml"/><Relationship Id="rId351" Type="http://schemas.openxmlformats.org/officeDocument/2006/relationships/image" Target="media/image217.png"/><Relationship Id="rId211" Type="http://schemas.openxmlformats.org/officeDocument/2006/relationships/image" Target="media/image101.png"/><Relationship Id="rId232" Type="http://schemas.openxmlformats.org/officeDocument/2006/relationships/image" Target="media/image114.png"/><Relationship Id="rId253" Type="http://schemas.openxmlformats.org/officeDocument/2006/relationships/image" Target="media/image133.png"/><Relationship Id="rId274" Type="http://schemas.openxmlformats.org/officeDocument/2006/relationships/customXml" Target="ink/ink114.xml"/><Relationship Id="rId295" Type="http://schemas.openxmlformats.org/officeDocument/2006/relationships/image" Target="media/image169.png"/><Relationship Id="rId309" Type="http://schemas.openxmlformats.org/officeDocument/2006/relationships/image" Target="media/image182.png"/><Relationship Id="rId27" Type="http://schemas.openxmlformats.org/officeDocument/2006/relationships/customXml" Target="ink/ink5.xml"/><Relationship Id="rId48" Type="http://schemas.openxmlformats.org/officeDocument/2006/relationships/customXml" Target="ink/ink18.xml"/><Relationship Id="rId69" Type="http://schemas.openxmlformats.org/officeDocument/2006/relationships/customXml" Target="ink/ink29.xml"/><Relationship Id="rId113" Type="http://schemas.openxmlformats.org/officeDocument/2006/relationships/customXml" Target="ink/ink54.xml"/><Relationship Id="rId134" Type="http://schemas.openxmlformats.org/officeDocument/2006/relationships/customXml" Target="ink/ink66.xml"/><Relationship Id="rId320" Type="http://schemas.openxmlformats.org/officeDocument/2006/relationships/image" Target="media/image190.png"/><Relationship Id="rId80" Type="http://schemas.openxmlformats.org/officeDocument/2006/relationships/image" Target="media/image38.png"/><Relationship Id="rId155" Type="http://schemas.openxmlformats.org/officeDocument/2006/relationships/image" Target="media/image73.png"/><Relationship Id="rId176" Type="http://schemas.openxmlformats.org/officeDocument/2006/relationships/customXml" Target="ink/ink85.xml"/><Relationship Id="rId197" Type="http://schemas.openxmlformats.org/officeDocument/2006/relationships/image" Target="media/image94.png"/><Relationship Id="rId341" Type="http://schemas.openxmlformats.org/officeDocument/2006/relationships/image" Target="media/image207.png"/><Relationship Id="rId362" Type="http://schemas.openxmlformats.org/officeDocument/2006/relationships/customXml" Target="ink/ink126.xml"/><Relationship Id="rId201" Type="http://schemas.openxmlformats.org/officeDocument/2006/relationships/image" Target="media/image96.png"/><Relationship Id="rId222" Type="http://schemas.openxmlformats.org/officeDocument/2006/relationships/customXml" Target="ink/ink105.xml"/><Relationship Id="rId243" Type="http://schemas.openxmlformats.org/officeDocument/2006/relationships/image" Target="media/image123.png"/><Relationship Id="rId264" Type="http://schemas.openxmlformats.org/officeDocument/2006/relationships/image" Target="media/image144.png"/><Relationship Id="rId285" Type="http://schemas.openxmlformats.org/officeDocument/2006/relationships/image" Target="media/image159.png"/><Relationship Id="rId17" Type="http://schemas.openxmlformats.org/officeDocument/2006/relationships/image" Target="media/image9.png"/><Relationship Id="rId38" Type="http://schemas.openxmlformats.org/officeDocument/2006/relationships/customXml" Target="ink/ink13.xml"/><Relationship Id="rId59" Type="http://schemas.openxmlformats.org/officeDocument/2006/relationships/image" Target="media/image28.png"/><Relationship Id="rId103" Type="http://schemas.openxmlformats.org/officeDocument/2006/relationships/customXml" Target="ink/ink48.xml"/><Relationship Id="rId124" Type="http://schemas.openxmlformats.org/officeDocument/2006/relationships/image" Target="media/image56.png"/><Relationship Id="rId310" Type="http://schemas.openxmlformats.org/officeDocument/2006/relationships/image" Target="media/image183.png"/><Relationship Id="rId70" Type="http://schemas.openxmlformats.org/officeDocument/2006/relationships/image" Target="media/image33.png"/><Relationship Id="rId91" Type="http://schemas.openxmlformats.org/officeDocument/2006/relationships/image" Target="media/image43.png"/><Relationship Id="rId145" Type="http://schemas.openxmlformats.org/officeDocument/2006/relationships/image" Target="media/image69.png"/><Relationship Id="rId166" Type="http://schemas.openxmlformats.org/officeDocument/2006/relationships/customXml" Target="ink/ink80.xml"/><Relationship Id="rId187" Type="http://schemas.openxmlformats.org/officeDocument/2006/relationships/image" Target="media/image89.png"/><Relationship Id="rId331" Type="http://schemas.openxmlformats.org/officeDocument/2006/relationships/customXml" Target="ink/ink121.xml"/><Relationship Id="rId352" Type="http://schemas.openxmlformats.org/officeDocument/2006/relationships/hyperlink" Target="https://bugs.openjdk.org/browse/JDK-8351016" TargetMode="External"/><Relationship Id="rId1" Type="http://schemas.openxmlformats.org/officeDocument/2006/relationships/customXml" Target="../customXml/item1.xml"/><Relationship Id="rId212" Type="http://schemas.openxmlformats.org/officeDocument/2006/relationships/customXml" Target="ink/ink103.xml"/><Relationship Id="rId233" Type="http://schemas.openxmlformats.org/officeDocument/2006/relationships/image" Target="media/image115.png"/><Relationship Id="rId254" Type="http://schemas.openxmlformats.org/officeDocument/2006/relationships/image" Target="media/image134.png"/><Relationship Id="rId28" Type="http://schemas.openxmlformats.org/officeDocument/2006/relationships/customXml" Target="ink/ink6.xml"/><Relationship Id="rId49" Type="http://schemas.openxmlformats.org/officeDocument/2006/relationships/image" Target="media/image23.png"/><Relationship Id="rId114" Type="http://schemas.openxmlformats.org/officeDocument/2006/relationships/customXml" Target="ink/ink55.xml"/><Relationship Id="rId275" Type="http://schemas.openxmlformats.org/officeDocument/2006/relationships/image" Target="media/image151.png"/><Relationship Id="rId296" Type="http://schemas.openxmlformats.org/officeDocument/2006/relationships/image" Target="media/image170.png"/><Relationship Id="rId300" Type="http://schemas.openxmlformats.org/officeDocument/2006/relationships/image" Target="media/image174.png"/><Relationship Id="rId60" Type="http://schemas.openxmlformats.org/officeDocument/2006/relationships/customXml" Target="ink/ink24.xml"/><Relationship Id="rId81" Type="http://schemas.openxmlformats.org/officeDocument/2006/relationships/customXml" Target="ink/ink35.xml"/><Relationship Id="rId135" Type="http://schemas.openxmlformats.org/officeDocument/2006/relationships/image" Target="media/image61.png"/><Relationship Id="rId156" Type="http://schemas.openxmlformats.org/officeDocument/2006/relationships/customXml" Target="ink/ink75.xml"/><Relationship Id="rId177" Type="http://schemas.openxmlformats.org/officeDocument/2006/relationships/image" Target="media/image84.png"/><Relationship Id="rId198" Type="http://schemas.openxmlformats.org/officeDocument/2006/relationships/customXml" Target="ink/ink96.xml"/><Relationship Id="rId321" Type="http://schemas.openxmlformats.org/officeDocument/2006/relationships/image" Target="media/image191.png"/><Relationship Id="rId342" Type="http://schemas.openxmlformats.org/officeDocument/2006/relationships/image" Target="media/image208.png"/><Relationship Id="rId363" Type="http://schemas.openxmlformats.org/officeDocument/2006/relationships/image" Target="media/image224.png"/><Relationship Id="rId202" Type="http://schemas.openxmlformats.org/officeDocument/2006/relationships/customXml" Target="ink/ink98.xml"/><Relationship Id="rId223" Type="http://schemas.openxmlformats.org/officeDocument/2006/relationships/customXml" Target="ink/ink106.xml"/><Relationship Id="rId244" Type="http://schemas.openxmlformats.org/officeDocument/2006/relationships/image" Target="media/image124.png"/><Relationship Id="rId18" Type="http://schemas.openxmlformats.org/officeDocument/2006/relationships/image" Target="media/image10.png"/><Relationship Id="rId39" Type="http://schemas.openxmlformats.org/officeDocument/2006/relationships/image" Target="media/image18.png"/><Relationship Id="rId265" Type="http://schemas.openxmlformats.org/officeDocument/2006/relationships/image" Target="media/image145.png"/><Relationship Id="rId286" Type="http://schemas.openxmlformats.org/officeDocument/2006/relationships/image" Target="media/image160.png"/><Relationship Id="rId50" Type="http://schemas.openxmlformats.org/officeDocument/2006/relationships/customXml" Target="ink/ink19.xml"/><Relationship Id="rId104" Type="http://schemas.openxmlformats.org/officeDocument/2006/relationships/image" Target="media/image48.png"/><Relationship Id="rId125" Type="http://schemas.openxmlformats.org/officeDocument/2006/relationships/customXml" Target="ink/ink61.xml"/><Relationship Id="rId146" Type="http://schemas.openxmlformats.org/officeDocument/2006/relationships/customXml" Target="ink/ink69.xml"/><Relationship Id="rId167" Type="http://schemas.openxmlformats.org/officeDocument/2006/relationships/image" Target="media/image79.png"/><Relationship Id="rId188" Type="http://schemas.openxmlformats.org/officeDocument/2006/relationships/customXml" Target="ink/ink91.xml"/><Relationship Id="rId311" Type="http://schemas.openxmlformats.org/officeDocument/2006/relationships/image" Target="media/image184.png"/><Relationship Id="rId332" Type="http://schemas.openxmlformats.org/officeDocument/2006/relationships/image" Target="media/image199.png"/><Relationship Id="rId353" Type="http://schemas.openxmlformats.org/officeDocument/2006/relationships/image" Target="media/image218.png"/><Relationship Id="rId71" Type="http://schemas.openxmlformats.org/officeDocument/2006/relationships/customXml" Target="ink/ink30.xml"/><Relationship Id="rId92" Type="http://schemas.openxmlformats.org/officeDocument/2006/relationships/customXml" Target="ink/ink41.xml"/><Relationship Id="rId213" Type="http://schemas.openxmlformats.org/officeDocument/2006/relationships/image" Target="media/image102.png"/><Relationship Id="rId234" Type="http://schemas.openxmlformats.org/officeDocument/2006/relationships/hyperlink" Target="https://intel-my.sharepoint.com/:w:/r/personal/jatin_bhateja_intel_com/Documents/My%20Folder/Books/Java/Work/valhalla/Dependencies.docx?d=w247cb81c77ea48dbaf5bfb131ebf0b1a&amp;csf=1&amp;web=1&amp;e=LlIYrc" TargetMode="Externa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35.png"/><Relationship Id="rId276" Type="http://schemas.openxmlformats.org/officeDocument/2006/relationships/customXml" Target="ink/ink115.xml"/><Relationship Id="rId297" Type="http://schemas.openxmlformats.org/officeDocument/2006/relationships/image" Target="media/image171.png"/><Relationship Id="rId40" Type="http://schemas.openxmlformats.org/officeDocument/2006/relationships/customXml" Target="ink/ink14.xml"/><Relationship Id="rId115" Type="http://schemas.openxmlformats.org/officeDocument/2006/relationships/customXml" Target="ink/ink56.xml"/><Relationship Id="rId136" Type="http://schemas.openxmlformats.org/officeDocument/2006/relationships/customXml" Target="ink/ink67.xml"/><Relationship Id="rId157" Type="http://schemas.openxmlformats.org/officeDocument/2006/relationships/image" Target="media/image74.png"/><Relationship Id="rId178" Type="http://schemas.openxmlformats.org/officeDocument/2006/relationships/customXml" Target="ink/ink86.xml"/><Relationship Id="rId301" Type="http://schemas.openxmlformats.org/officeDocument/2006/relationships/image" Target="media/image175.png"/><Relationship Id="rId322" Type="http://schemas.openxmlformats.org/officeDocument/2006/relationships/image" Target="media/image192.png"/><Relationship Id="rId343" Type="http://schemas.openxmlformats.org/officeDocument/2006/relationships/image" Target="media/image209.png"/><Relationship Id="rId364" Type="http://schemas.openxmlformats.org/officeDocument/2006/relationships/customXml" Target="ink/ink127.xml"/><Relationship Id="rId61" Type="http://schemas.openxmlformats.org/officeDocument/2006/relationships/image" Target="media/image29.png"/><Relationship Id="rId82" Type="http://schemas.openxmlformats.org/officeDocument/2006/relationships/image" Target="media/image39.png"/><Relationship Id="rId199" Type="http://schemas.openxmlformats.org/officeDocument/2006/relationships/image" Target="media/image95.png"/><Relationship Id="rId203" Type="http://schemas.openxmlformats.org/officeDocument/2006/relationships/image" Target="media/image97.png"/><Relationship Id="rId19" Type="http://schemas.openxmlformats.org/officeDocument/2006/relationships/customXml" Target="ink/ink1.xml"/><Relationship Id="rId224" Type="http://schemas.openxmlformats.org/officeDocument/2006/relationships/image" Target="media/image110.png"/><Relationship Id="rId245" Type="http://schemas.openxmlformats.org/officeDocument/2006/relationships/image" Target="media/image125.png"/><Relationship Id="rId266" Type="http://schemas.openxmlformats.org/officeDocument/2006/relationships/image" Target="media/image146.png"/><Relationship Id="rId287" Type="http://schemas.openxmlformats.org/officeDocument/2006/relationships/image" Target="media/image161.png"/><Relationship Id="rId30" Type="http://schemas.openxmlformats.org/officeDocument/2006/relationships/customXml" Target="ink/ink7.xml"/><Relationship Id="rId105" Type="http://schemas.openxmlformats.org/officeDocument/2006/relationships/customXml" Target="ink/ink49.xml"/><Relationship Id="rId126" Type="http://schemas.openxmlformats.org/officeDocument/2006/relationships/image" Target="media/image57.png"/><Relationship Id="rId147" Type="http://schemas.openxmlformats.org/officeDocument/2006/relationships/image" Target="media/image70.png"/><Relationship Id="rId168" Type="http://schemas.openxmlformats.org/officeDocument/2006/relationships/customXml" Target="ink/ink81.xml"/><Relationship Id="rId312" Type="http://schemas.openxmlformats.org/officeDocument/2006/relationships/customXml" Target="ink/ink117.xml"/><Relationship Id="rId333" Type="http://schemas.openxmlformats.org/officeDocument/2006/relationships/customXml" Target="ink/ink122.xml"/><Relationship Id="rId354" Type="http://schemas.openxmlformats.org/officeDocument/2006/relationships/image" Target="media/image219.png"/><Relationship Id="rId51" Type="http://schemas.openxmlformats.org/officeDocument/2006/relationships/image" Target="media/image24.png"/><Relationship Id="rId72" Type="http://schemas.openxmlformats.org/officeDocument/2006/relationships/image" Target="media/image34.png"/><Relationship Id="rId93" Type="http://schemas.openxmlformats.org/officeDocument/2006/relationships/image" Target="media/image44.png"/><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customXml" Target="ink/ink111.xml"/><Relationship Id="rId256" Type="http://schemas.openxmlformats.org/officeDocument/2006/relationships/image" Target="media/image136.png"/><Relationship Id="rId277" Type="http://schemas.openxmlformats.org/officeDocument/2006/relationships/image" Target="media/image152.png"/><Relationship Id="rId298" Type="http://schemas.openxmlformats.org/officeDocument/2006/relationships/image" Target="media/image172.png"/><Relationship Id="rId116" Type="http://schemas.openxmlformats.org/officeDocument/2006/relationships/image" Target="media/image52.png"/><Relationship Id="rId137" Type="http://schemas.openxmlformats.org/officeDocument/2006/relationships/image" Target="media/image62.png"/><Relationship Id="rId158" Type="http://schemas.openxmlformats.org/officeDocument/2006/relationships/customXml" Target="ink/ink76.xml"/><Relationship Id="rId302" Type="http://schemas.openxmlformats.org/officeDocument/2006/relationships/image" Target="media/image176.png"/><Relationship Id="rId323" Type="http://schemas.openxmlformats.org/officeDocument/2006/relationships/image" Target="media/image193.png"/><Relationship Id="rId344" Type="http://schemas.openxmlformats.org/officeDocument/2006/relationships/image" Target="media/image210.png"/><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customXml" Target="ink/ink25.xml"/><Relationship Id="rId83" Type="http://schemas.openxmlformats.org/officeDocument/2006/relationships/customXml" Target="ink/ink36.xml"/><Relationship Id="rId179" Type="http://schemas.openxmlformats.org/officeDocument/2006/relationships/image" Target="media/image85.png"/><Relationship Id="rId365" Type="http://schemas.openxmlformats.org/officeDocument/2006/relationships/image" Target="media/image225.png"/><Relationship Id="rId190" Type="http://schemas.openxmlformats.org/officeDocument/2006/relationships/customXml" Target="ink/ink92.xml"/><Relationship Id="rId204" Type="http://schemas.openxmlformats.org/officeDocument/2006/relationships/customXml" Target="ink/ink99.xml"/><Relationship Id="rId225" Type="http://schemas.openxmlformats.org/officeDocument/2006/relationships/customXml" Target="ink/ink107.xml"/><Relationship Id="rId246" Type="http://schemas.openxmlformats.org/officeDocument/2006/relationships/image" Target="media/image126.png"/><Relationship Id="rId267" Type="http://schemas.openxmlformats.org/officeDocument/2006/relationships/image" Target="media/image147.png"/><Relationship Id="rId288" Type="http://schemas.openxmlformats.org/officeDocument/2006/relationships/image" Target="media/image162.png"/><Relationship Id="rId106" Type="http://schemas.openxmlformats.org/officeDocument/2006/relationships/image" Target="media/image49.png"/><Relationship Id="rId127" Type="http://schemas.openxmlformats.org/officeDocument/2006/relationships/customXml" Target="ink/ink62.xml"/><Relationship Id="rId313" Type="http://schemas.openxmlformats.org/officeDocument/2006/relationships/image" Target="media/image185.png"/><Relationship Id="rId10" Type="http://schemas.openxmlformats.org/officeDocument/2006/relationships/image" Target="media/image2.png"/><Relationship Id="rId31" Type="http://schemas.openxmlformats.org/officeDocument/2006/relationships/customXml" Target="ink/ink8.xml"/><Relationship Id="rId52" Type="http://schemas.openxmlformats.org/officeDocument/2006/relationships/customXml" Target="ink/ink20.xml"/><Relationship Id="rId73" Type="http://schemas.openxmlformats.org/officeDocument/2006/relationships/customXml" Target="ink/ink31.xml"/><Relationship Id="rId94" Type="http://schemas.openxmlformats.org/officeDocument/2006/relationships/customXml" Target="ink/ink42.xml"/><Relationship Id="rId148" Type="http://schemas.openxmlformats.org/officeDocument/2006/relationships/customXml" Target="ink/ink70.xml"/><Relationship Id="rId169" Type="http://schemas.openxmlformats.org/officeDocument/2006/relationships/image" Target="media/image80.png"/><Relationship Id="rId334" Type="http://schemas.openxmlformats.org/officeDocument/2006/relationships/image" Target="media/image200.png"/><Relationship Id="rId355" Type="http://schemas.openxmlformats.org/officeDocument/2006/relationships/customXml" Target="ink/ink123.xml"/><Relationship Id="rId4" Type="http://schemas.openxmlformats.org/officeDocument/2006/relationships/settings" Target="settings.xml"/><Relationship Id="rId180" Type="http://schemas.openxmlformats.org/officeDocument/2006/relationships/customXml" Target="ink/ink87.xml"/><Relationship Id="rId215" Type="http://schemas.openxmlformats.org/officeDocument/2006/relationships/image" Target="media/image104.png"/><Relationship Id="rId236" Type="http://schemas.openxmlformats.org/officeDocument/2006/relationships/image" Target="media/image116.png"/><Relationship Id="rId257" Type="http://schemas.openxmlformats.org/officeDocument/2006/relationships/image" Target="media/image137.png"/><Relationship Id="rId278" Type="http://schemas.openxmlformats.org/officeDocument/2006/relationships/image" Target="media/image153.png"/><Relationship Id="rId303" Type="http://schemas.openxmlformats.org/officeDocument/2006/relationships/customXml" Target="ink/ink116.xml"/><Relationship Id="rId42" Type="http://schemas.openxmlformats.org/officeDocument/2006/relationships/customXml" Target="ink/ink15.xml"/><Relationship Id="rId84" Type="http://schemas.openxmlformats.org/officeDocument/2006/relationships/image" Target="media/image40.png"/><Relationship Id="rId138" Type="http://schemas.openxmlformats.org/officeDocument/2006/relationships/image" Target="media/image63.png"/><Relationship Id="rId345" Type="http://schemas.openxmlformats.org/officeDocument/2006/relationships/image" Target="media/image211.png"/><Relationship Id="rId191" Type="http://schemas.openxmlformats.org/officeDocument/2006/relationships/image" Target="media/image91.png"/><Relationship Id="rId205" Type="http://schemas.openxmlformats.org/officeDocument/2006/relationships/image" Target="media/image98.png"/><Relationship Id="rId247" Type="http://schemas.openxmlformats.org/officeDocument/2006/relationships/image" Target="media/image127.png"/><Relationship Id="rId107" Type="http://schemas.openxmlformats.org/officeDocument/2006/relationships/customXml" Target="ink/ink50.xml"/><Relationship Id="rId289" Type="http://schemas.openxmlformats.org/officeDocument/2006/relationships/image" Target="media/image163.png"/><Relationship Id="rId11" Type="http://schemas.openxmlformats.org/officeDocument/2006/relationships/image" Target="media/image3.png"/><Relationship Id="rId53" Type="http://schemas.openxmlformats.org/officeDocument/2006/relationships/image" Target="media/image25.png"/><Relationship Id="rId149" Type="http://schemas.openxmlformats.org/officeDocument/2006/relationships/image" Target="media/image71.png"/><Relationship Id="rId314" Type="http://schemas.openxmlformats.org/officeDocument/2006/relationships/customXml" Target="ink/ink118.xml"/><Relationship Id="rId356" Type="http://schemas.openxmlformats.org/officeDocument/2006/relationships/image" Target="media/image220.png"/><Relationship Id="rId95" Type="http://schemas.openxmlformats.org/officeDocument/2006/relationships/image" Target="media/image45.png"/><Relationship Id="rId160" Type="http://schemas.openxmlformats.org/officeDocument/2006/relationships/customXml" Target="ink/ink77.xml"/><Relationship Id="rId216" Type="http://schemas.openxmlformats.org/officeDocument/2006/relationships/image" Target="media/image105.png"/><Relationship Id="rId258" Type="http://schemas.openxmlformats.org/officeDocument/2006/relationships/image" Target="media/image138.png"/><Relationship Id="rId22" Type="http://schemas.openxmlformats.org/officeDocument/2006/relationships/image" Target="media/image12.png"/><Relationship Id="rId64" Type="http://schemas.openxmlformats.org/officeDocument/2006/relationships/image" Target="media/image30.png"/><Relationship Id="rId118" Type="http://schemas.openxmlformats.org/officeDocument/2006/relationships/image" Target="media/image53.png"/><Relationship Id="rId325" Type="http://schemas.openxmlformats.org/officeDocument/2006/relationships/image" Target="media/image194.png"/><Relationship Id="rId367" Type="http://schemas.openxmlformats.org/officeDocument/2006/relationships/fontTable" Target="fontTable.xml"/><Relationship Id="rId171" Type="http://schemas.openxmlformats.org/officeDocument/2006/relationships/image" Target="media/image81.png"/><Relationship Id="rId227" Type="http://schemas.openxmlformats.org/officeDocument/2006/relationships/customXml" Target="ink/ink108.xml"/><Relationship Id="rId269" Type="http://schemas.openxmlformats.org/officeDocument/2006/relationships/hyperlink" Target="https://intel.sharepoint.com/:p:/r/sites/DSE/_layouts/15/Doc.aspx?sourcedoc=%7B7BF77F95-9226-4EA0-AB91-DDCAFF581F92%7D&amp;file=Nova%20Lake-S%20Customer%20Review-WW45%20Edit.pptx&amp;action=edit&amp;mobileredirect=true&amp;DefaultItemOpen=1" TargetMode="External"/><Relationship Id="rId33" Type="http://schemas.openxmlformats.org/officeDocument/2006/relationships/customXml" Target="ink/ink10.xml"/><Relationship Id="rId129" Type="http://schemas.openxmlformats.org/officeDocument/2006/relationships/image" Target="media/image58.png"/><Relationship Id="rId280" Type="http://schemas.openxmlformats.org/officeDocument/2006/relationships/image" Target="media/image154.png"/><Relationship Id="rId336" Type="http://schemas.openxmlformats.org/officeDocument/2006/relationships/image" Target="media/image202.png"/><Relationship Id="rId75" Type="http://schemas.openxmlformats.org/officeDocument/2006/relationships/customXml" Target="ink/ink32.xml"/><Relationship Id="rId140" Type="http://schemas.openxmlformats.org/officeDocument/2006/relationships/image" Target="media/image65.png"/><Relationship Id="rId182" Type="http://schemas.openxmlformats.org/officeDocument/2006/relationships/customXml" Target="ink/ink88.xml"/><Relationship Id="rId6" Type="http://schemas.openxmlformats.org/officeDocument/2006/relationships/footnotes" Target="footnotes.xml"/><Relationship Id="rId238" Type="http://schemas.openxmlformats.org/officeDocument/2006/relationships/image" Target="media/image118.png"/><Relationship Id="rId291" Type="http://schemas.openxmlformats.org/officeDocument/2006/relationships/image" Target="media/image165.png"/><Relationship Id="rId305" Type="http://schemas.openxmlformats.org/officeDocument/2006/relationships/image" Target="media/image178.png"/><Relationship Id="rId347" Type="http://schemas.openxmlformats.org/officeDocument/2006/relationships/image" Target="media/image213.png"/><Relationship Id="rId44" Type="http://schemas.openxmlformats.org/officeDocument/2006/relationships/customXml" Target="ink/ink16.xml"/><Relationship Id="rId86" Type="http://schemas.openxmlformats.org/officeDocument/2006/relationships/image" Target="media/image41.png"/><Relationship Id="rId151" Type="http://schemas.openxmlformats.org/officeDocument/2006/relationships/image" Target="media/image72.png"/><Relationship Id="rId193" Type="http://schemas.openxmlformats.org/officeDocument/2006/relationships/image" Target="media/image92.png"/><Relationship Id="rId207" Type="http://schemas.openxmlformats.org/officeDocument/2006/relationships/image" Target="media/image99.png"/><Relationship Id="rId249" Type="http://schemas.openxmlformats.org/officeDocument/2006/relationships/image" Target="media/image129.png"/><Relationship Id="rId13" Type="http://schemas.openxmlformats.org/officeDocument/2006/relationships/image" Target="media/image5.png"/><Relationship Id="rId109" Type="http://schemas.openxmlformats.org/officeDocument/2006/relationships/customXml" Target="ink/ink52.xml"/><Relationship Id="rId260" Type="http://schemas.openxmlformats.org/officeDocument/2006/relationships/image" Target="media/image140.png"/><Relationship Id="rId316" Type="http://schemas.openxmlformats.org/officeDocument/2006/relationships/customXml" Target="ink/ink119.xml"/><Relationship Id="rId55" Type="http://schemas.openxmlformats.org/officeDocument/2006/relationships/image" Target="media/image26.png"/><Relationship Id="rId97" Type="http://schemas.openxmlformats.org/officeDocument/2006/relationships/image" Target="media/image46.png"/><Relationship Id="rId120" Type="http://schemas.openxmlformats.org/officeDocument/2006/relationships/image" Target="media/image54.png"/><Relationship Id="rId358" Type="http://schemas.openxmlformats.org/officeDocument/2006/relationships/image" Target="media/image221.png"/><Relationship Id="rId162" Type="http://schemas.openxmlformats.org/officeDocument/2006/relationships/customXml" Target="ink/ink78.xml"/><Relationship Id="rId218" Type="http://schemas.openxmlformats.org/officeDocument/2006/relationships/image" Target="media/image107.png"/><Relationship Id="rId271" Type="http://schemas.openxmlformats.org/officeDocument/2006/relationships/image" Target="media/image149.png"/><Relationship Id="rId24" Type="http://schemas.openxmlformats.org/officeDocument/2006/relationships/image" Target="media/image13.png"/><Relationship Id="rId66" Type="http://schemas.openxmlformats.org/officeDocument/2006/relationships/image" Target="media/image31.png"/><Relationship Id="rId131" Type="http://schemas.openxmlformats.org/officeDocument/2006/relationships/image" Target="media/image59.png"/><Relationship Id="rId327" Type="http://schemas.openxmlformats.org/officeDocument/2006/relationships/customXml" Target="ink/ink120.xml"/><Relationship Id="rId173" Type="http://schemas.openxmlformats.org/officeDocument/2006/relationships/image" Target="media/image82.png"/><Relationship Id="rId229" Type="http://schemas.openxmlformats.org/officeDocument/2006/relationships/customXml" Target="ink/ink109.xml"/><Relationship Id="rId240" Type="http://schemas.openxmlformats.org/officeDocument/2006/relationships/image" Target="media/image120.png"/><Relationship Id="rId35" Type="http://schemas.openxmlformats.org/officeDocument/2006/relationships/image" Target="media/image16.png"/><Relationship Id="rId77" Type="http://schemas.openxmlformats.org/officeDocument/2006/relationships/customXml" Target="ink/ink33.xml"/><Relationship Id="rId100" Type="http://schemas.openxmlformats.org/officeDocument/2006/relationships/customXml" Target="ink/ink46.xml"/><Relationship Id="rId282" Type="http://schemas.openxmlformats.org/officeDocument/2006/relationships/image" Target="media/image156.png"/><Relationship Id="rId338" Type="http://schemas.openxmlformats.org/officeDocument/2006/relationships/image" Target="media/image204.png"/><Relationship Id="rId8" Type="http://schemas.openxmlformats.org/officeDocument/2006/relationships/hyperlink" Target="https://bugs.openjdk.org/browse/JDK-8329030" TargetMode="External"/><Relationship Id="rId142" Type="http://schemas.openxmlformats.org/officeDocument/2006/relationships/image" Target="media/image67.png"/><Relationship Id="rId184" Type="http://schemas.openxmlformats.org/officeDocument/2006/relationships/customXml" Target="ink/ink89.xml"/><Relationship Id="rId251" Type="http://schemas.openxmlformats.org/officeDocument/2006/relationships/image" Target="media/image131.png"/><Relationship Id="rId46" Type="http://schemas.openxmlformats.org/officeDocument/2006/relationships/customXml" Target="ink/ink17.xml"/><Relationship Id="rId293" Type="http://schemas.openxmlformats.org/officeDocument/2006/relationships/image" Target="media/image167.png"/><Relationship Id="rId307" Type="http://schemas.openxmlformats.org/officeDocument/2006/relationships/image" Target="media/image180.png"/><Relationship Id="rId349" Type="http://schemas.openxmlformats.org/officeDocument/2006/relationships/image" Target="media/image215.png"/><Relationship Id="rId88" Type="http://schemas.openxmlformats.org/officeDocument/2006/relationships/image" Target="media/image42.png"/><Relationship Id="rId111" Type="http://schemas.openxmlformats.org/officeDocument/2006/relationships/customXml" Target="ink/ink53.xml"/><Relationship Id="rId153" Type="http://schemas.openxmlformats.org/officeDocument/2006/relationships/customXml" Target="ink/ink73.xml"/><Relationship Id="rId195" Type="http://schemas.openxmlformats.org/officeDocument/2006/relationships/image" Target="media/image93.png"/><Relationship Id="rId209" Type="http://schemas.openxmlformats.org/officeDocument/2006/relationships/image" Target="media/image100.png"/><Relationship Id="rId360" Type="http://schemas.openxmlformats.org/officeDocument/2006/relationships/customXml" Target="ink/ink12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0.823"/>
    </inkml:context>
    <inkml:brush xml:id="br0">
      <inkml:brushProperty name="width" value="0.035" units="cm"/>
      <inkml:brushProperty name="height" value="0.035" units="cm"/>
      <inkml:brushProperty name="color" value="#004F8B"/>
    </inkml:brush>
  </inkml:definitions>
  <inkml:trace contextRef="#ctx0" brushRef="#br0">175 25 24575,'-2'0'0,"-1"-2"0,-2 0 0,-2-1 0,-2 1 0,-2 0 0,-1 1 0,-1 1 0,0-1 0,0 1 0,0-2 0,0 0 0,1-1 0,-1 1 0,0 1 0,1 0 0,1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12.102"/>
    </inkml:context>
    <inkml:brush xml:id="br0">
      <inkml:brushProperty name="width" value="0.035" units="cm"/>
      <inkml:brushProperty name="height" value="0.035" units="cm"/>
      <inkml:brushProperty name="color" value="#004F8B"/>
    </inkml:brush>
  </inkml:definitions>
  <inkml:trace contextRef="#ctx0" brushRef="#br0">25 491 23706,'-25'-490'0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9.509"/>
    </inkml:context>
    <inkml:brush xml:id="br0">
      <inkml:brushProperty name="width" value="0.035" units="cm"/>
      <inkml:brushProperty name="height" value="0.035" units="cm"/>
      <inkml:brushProperty name="color" value="#004F8B"/>
    </inkml:brush>
  </inkml:definitions>
  <inkml:trace contextRef="#ctx0" brushRef="#br0">1 0 24140,'1819'14'0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6.821"/>
    </inkml:context>
    <inkml:brush xml:id="br0">
      <inkml:brushProperty name="width" value="0.035" units="cm"/>
      <inkml:brushProperty name="height" value="0.035" units="cm"/>
      <inkml:brushProperty name="color" value="#004F8B"/>
    </inkml:brush>
  </inkml:definitions>
  <inkml:trace contextRef="#ctx0" brushRef="#br0">1 1 21389,'0'490'0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47.549"/>
    </inkml:context>
    <inkml:brush xml:id="br0">
      <inkml:brushProperty name="width" value="0.035" units="cm"/>
      <inkml:brushProperty name="height" value="0.035" units="cm"/>
      <inkml:brushProperty name="color" value="#004F8B"/>
    </inkml:brush>
  </inkml:definitions>
  <inkml:trace contextRef="#ctx0" brushRef="#br0">0 6 24316,'1799'0'0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0.366"/>
    </inkml:context>
    <inkml:brush xml:id="br0">
      <inkml:brushProperty name="width" value="0.035" units="cm"/>
      <inkml:brushProperty name="height" value="0.035" units="cm"/>
      <inkml:brushProperty name="color" value="#004F8B"/>
    </inkml:brush>
  </inkml:definitions>
  <inkml:trace contextRef="#ctx0" brushRef="#br0">459 0 24575,'-2'1'0,"0"-1"0,0 1 0,0-1 0,0 1 0,1 0 0,-1 0 0,0 0 0,1 0 0,-1 0 0,0 0 0,-1 3 0,-20 9 0,-3-9 0,-1-1 0,1-2 0,-1-1 0,-27-2 0,-14-1 0,-104 3-1365,160 0-5461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8.937"/>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3.443"/>
    </inkml:context>
    <inkml:brush xml:id="br0">
      <inkml:brushProperty name="width" value="0.035" units="cm"/>
      <inkml:brushProperty name="height" value="0.035" units="cm"/>
      <inkml:brushProperty name="color" value="#004F8B"/>
    </inkml:brush>
  </inkml:definitions>
  <inkml:trace contextRef="#ctx0" brushRef="#br0">1 5 23984,'1292'0'0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6.646"/>
    </inkml:context>
    <inkml:brush xml:id="br0">
      <inkml:brushProperty name="width" value="0.035" units="cm"/>
      <inkml:brushProperty name="height" value="0.035" units="cm"/>
      <inkml:brushProperty name="color" value="#004F8B"/>
    </inkml:brush>
  </inkml:definitions>
  <inkml:trace contextRef="#ctx0" brushRef="#br0">2281 8 24221,'-2281'0'0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3.249"/>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50.638"/>
    </inkml:context>
    <inkml:brush xml:id="br0">
      <inkml:brushProperty name="width" value="0.035" units="cm"/>
      <inkml:brushProperty name="height" value="0.035" units="cm"/>
      <inkml:brushProperty name="color" value="#004F8B"/>
    </inkml:brush>
  </inkml:definitions>
  <inkml:trace contextRef="#ctx0" brushRef="#br0">0 131 24575,'159'-15'0,"-72"17"0,97-4 0,-125-3 0,98-4 0,-60 8 0,80 3 0,-160 0 0,0 1 0,19 6 0,-22-5 0,0-1 0,0 0 0,0-1 0,17 1 0,1180-4 0,-1045-14 0,-109 16 0,9 0 0,96-11 0,-113 6 0,91 3 0,13 0 0,-145 0 0,0-1 0,0 0 0,-1 0 0,1-1 0,0 0 0,7-5 0,-6 4 0,0 0 0,0 1 0,17-5 0,106-10 0,-62-2 0,-57 14 0,1 2 0,0 0 0,0 1 0,27-3 0,9 5-1365,-36 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7.694"/>
    </inkml:context>
    <inkml:brush xml:id="br0">
      <inkml:brushProperty name="width" value="0.035" units="cm"/>
      <inkml:brushProperty name="height" value="0.035" units="cm"/>
      <inkml:brushProperty name="color" value="#004F8B"/>
    </inkml:brush>
  </inkml:definitions>
  <inkml:trace contextRef="#ctx0" brushRef="#br0">0 0 24575,'0'258'-1365,"0"-245"-5462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29.754"/>
    </inkml:context>
    <inkml:brush xml:id="br0">
      <inkml:brushProperty name="width" value="0.035" units="cm"/>
      <inkml:brushProperty name="height" value="0.035" units="cm"/>
      <inkml:brushProperty name="color" value="#004F8B"/>
    </inkml:brush>
  </inkml:definitions>
  <inkml:trace contextRef="#ctx0" brushRef="#br0">1 90 24575,'4'-3'0,"0"-1"0,1 1 0,-1 0 0,1 1 0,0-1 0,0 1 0,0 0 0,0 0 0,0 1 0,6-2 0,58-7 0,-52 8 0,44-3 0,96 5 0,-60 2 0,0-5 0,187-32 0,-236 30 0,1 2 0,76 4 0,-35 1 0,4-4 0,105 4 0,-140 5 0,-32-3 0,36 0 0,-30-5-106,-13 0-146,0 1 0,0 0 0,-1 2 1,32 6-1,-41-6-6574</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0:46:46.704"/>
    </inkml:context>
    <inkml:brush xml:id="br0">
      <inkml:brushProperty name="width" value="0.035" units="cm"/>
      <inkml:brushProperty name="height" value="0.035" units="cm"/>
      <inkml:brushProperty name="color" value="#004F8B"/>
    </inkml:brush>
  </inkml:definitions>
  <inkml:trace contextRef="#ctx0" brushRef="#br0">1 31 24575,'140'-2'0,"146"5"0,-271-1 0,0 0 0,0 2 0,0 0 0,15 6 0,-18-5 0,1-1 0,0-1 0,-1 1 0,1-2 0,26 2 0,395-5 0,-350-7 0,-58 4 0,35 0 0,503 5 0,-541 0 0,-1 2 0,1 0 0,38 12 0,-37-9 0,0 0 0,1-2 0,25 1 0,190-5 0,-227 1 0,0 1 0,-1 0 0,1 1 0,-1 0 0,20 8 0,-19-6 0,1-1 0,-1 0 0,1-1 0,23 3 0,294-5 0,-156-3 0,-154 1 0,0-2 0,0 0 0,-1-1 0,0-1 0,20-8 0,-16 5 0,0 2 0,44-7 0,59-10 0,5 1 0,10 7 0,-60 10 0,105-3 0,-154 8 0,280-11 0,-238 6 0,108 5 0,-70 2 0,238 23 0,-348-24 0,188 10 0,-155-7 0,-7 0 0,56 13 0,-61-12 0,1 0 0,42 1 0,-12-1 0,-35-3 0,1-2 0,-1 0 0,0-1 0,0-1 0,0-1 0,0-1 0,22-7 0,-22 7 0,1 1 0,-1 1 0,38 1 0,-33 1 0,48-6 0,0 0-1365,-60 6-5461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6.429"/>
    </inkml:context>
    <inkml:brush xml:id="br0">
      <inkml:brushProperty name="width" value="0.035" units="cm"/>
      <inkml:brushProperty name="height" value="0.035" units="cm"/>
      <inkml:brushProperty name="color" value="#FFC114"/>
    </inkml:brush>
  </inkml:definitions>
  <inkml:trace contextRef="#ctx0" brushRef="#br0">1 50 24575,'637'0'0,"-612"-1"0,0-1 0,28-7 0,-29 4 0,0 1 0,35 0 0,736 4 0,-618-12 0,18 0 0,-183 12-1365,-2 0-5462</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2.078"/>
    </inkml:context>
    <inkml:brush xml:id="br0">
      <inkml:brushProperty name="width" value="0.035" units="cm"/>
      <inkml:brushProperty name="height" value="0.035" units="cm"/>
      <inkml:brushProperty name="color" value="#FFC114"/>
    </inkml:brush>
  </inkml:definitions>
  <inkml:trace contextRef="#ctx0" brushRef="#br0">1 2 24575,'26'0'0,"-9"-1"0,1 0 0,-1 2 0,1 0 0,-1 1 0,0 1 0,0 0 0,0 2 0,18 6 0,-19-6 0,0-1 0,1-1 0,-1 0 0,1-1 0,-1-1 0,1-1 0,0 0 0,19-3 0,20 1 0,85-12 0,240 15 0,-287-13 0,79-1 0,327 14 0,-346 11-1365,-142-12-5462</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7.046"/>
    </inkml:context>
    <inkml:brush xml:id="br0">
      <inkml:brushProperty name="width" value="0.035" units="cm"/>
      <inkml:brushProperty name="height" value="0.035" units="cm"/>
      <inkml:brushProperty name="color" value="#FFC114"/>
    </inkml:brush>
  </inkml:definitions>
  <inkml:trace contextRef="#ctx0" brushRef="#br0">0 13 23937,'6003'0'0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5.057"/>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08:57:30.553"/>
    </inkml:context>
    <inkml:brush xml:id="br0">
      <inkml:brushProperty name="width" value="0.035" units="cm"/>
      <inkml:brushProperty name="height" value="0.035" units="cm"/>
      <inkml:brushProperty name="color" value="#FFC114"/>
    </inkml:brush>
  </inkml:definitions>
  <inkml:trace contextRef="#ctx0" brushRef="#br0">0 13 24575,'8'1'0,"0"0"0,-1 0 0,1 1 0,-1 0 0,1 0 0,-1 1 0,10 5 0,-10-5 0,1 0 0,0 0 0,-1 0 0,1-1 0,0 0 0,0-1 0,11 2 0,37-5 0,-27 0 0,49 4 0,-71-1 0,0 0 0,1 0 0,-1 1 0,0 0 0,0 0 0,0 1 0,0 0 0,0 0 0,0 1 0,-1-1 0,10 8 0,-13-8 0,1-1 0,0 0 0,-1 0 0,1 0 0,0 0 0,0-1 0,1 0 0,-1 0 0,0 0 0,0 0 0,1 0 0,3-1 0,60-1 0,-31-1 0,34-6 0,-28 2 0,-2 0 0,35-1 0,86-5 0,-152 12 0,31 0 0,77 10 0,-115-9 0,1-1 0,-1 1 0,1-1 0,0 0 0,-1 0 0,1 0 0,0 0 0,-1-1 0,7-1 0,-10 2 0,1 0 0,-1 0 0,0-1 0,1 1 0,-1 0 0,0 0 0,1 0 0,-1-1 0,0 1 0,1 0 0,-1 0 0,0-1 0,0 1 0,1 0 0,-1-1 0,0 1 0,0 0 0,0-1 0,1 1 0,-1-1 0,0 1 0,0 0 0,0-1 0,0 1 0,0 0 0,0-1 0,0 1 0,0-1 0,0 1 0,0 0 0,0-1 0,-1-1 0,1 0 0,-1 1 0,0-1 0,0 0 0,0 1 0,0-1 0,0 1 0,0-1 0,0 1 0,-1 0 0,-1-2 0,-4-3 0,0 0 0,-1 1 0,0 0 0,0 0 0,0 1 0,0 0 0,-10-3 0,24 10 0,0 0 0,0 1 0,0-1 0,0 1 0,-1 0 0,0 1 0,0 0 0,0-1 0,0 2 0,7 10 0,41 66 0,-47-72 0,-5-9 0,-1 0 0,1 0 0,0-1 0,-1 1 0,1 0 0,0 0 0,-1 0 0,1 0 0,-1 0 0,0 0 0,1 0 0,-1 0 0,0 0 0,0 0 0,1 0 0,-1 0 0,0 0 0,0 0 0,0 0 0,0 0 0,0 0 0,-1 2 0,0-3 0,-1 0 0,0 0 0,0 0 0,1 0 0,-1 0 0,0 0 0,0 0 0,1-1 0,-1 1 0,0 0 0,-2-2 0,-5 0-91,0 1 0,1 0 0,-1 1 0,0 0 0,1 0 0,-1 1 0,0 0 0,1 0 0,-1 1 0,1 1 0,0-1 0,-1 1 0,1 0 0,-11 7 0,12-6-6736</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3.980"/>
    </inkml:context>
    <inkml:brush xml:id="br0">
      <inkml:brushProperty name="width" value="0.035" units="cm"/>
      <inkml:brushProperty name="height" value="0.035" units="cm"/>
      <inkml:brushProperty name="color" value="#FFC114"/>
    </inkml:brush>
  </inkml:definitions>
  <inkml:trace contextRef="#ctx0" brushRef="#br0">0 1 24575,'200'10'0,"-172"-8"-1365,-15-2-5461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1.544"/>
    </inkml:context>
    <inkml:brush xml:id="br0">
      <inkml:brushProperty name="width" value="0.035" units="cm"/>
      <inkml:brushProperty name="height" value="0.035" units="cm"/>
      <inkml:brushProperty name="color" value="#FFC114"/>
    </inkml:brush>
  </inkml:definitions>
  <inkml:trace contextRef="#ctx0" brushRef="#br0">1 0 24575,'118'12'0,"48"-12"-1365,-156 0-5461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3:57.859"/>
    </inkml:context>
    <inkml:brush xml:id="br0">
      <inkml:brushProperty name="width" value="0.035" units="cm"/>
      <inkml:brushProperty name="height" value="0.035" units="cm"/>
      <inkml:brushProperty name="color" value="#FFC114"/>
    </inkml:brush>
  </inkml:definitions>
  <inkml:trace contextRef="#ctx0" brushRef="#br0">0 28 24575,'3'-1'0,"-1"1"0,1-1 0,0 0 0,-1 0 0,1 0 0,-1 0 0,1 0 0,3-3 0,18-6 0,16 6 12,-1 1 0,61 5 0,-22 0-1413,-68-2-5425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2.516"/>
    </inkml:context>
    <inkml:brush xml:id="br0">
      <inkml:brushProperty name="width" value="0.035" units="cm"/>
      <inkml:brushProperty name="height" value="0.035" units="cm"/>
      <inkml:brushProperty name="color" value="#004F8B"/>
    </inkml:brush>
  </inkml:definitions>
  <inkml:trace contextRef="#ctx0" brushRef="#br0">130 4 24575,'-31'-1'0,"22"-1"0,0 2 0,0-1 0,-1 2 0,1-1 0,0 1 0,-16 4 0,24-4 0,-1 0 0,1 0 0,0 0 0,-1 0 0,1 0 0,0 1 0,0-1 0,0 0 0,0 1 0,0-1 0,0 1 0,0-1 0,0 1 0,1 0 0,-1-1 0,1 1 0,-1 0 0,1 0 0,0-1 0,-1 1 0,1 0 0,0 0 0,0 2 0,3 48 0,-2-42 0,3 32 0,5 88 0,-7-105-1365,1-17-5462</inkml:trace>
  <inkml:trace contextRef="#ctx0" brushRef="#br0" timeOffset="1954.34">17 177 24575,'2'0'0,"3"0"0,3 0 0,2 0 0,1 0 0,2 0 0,2 0 0,1 0 0,-3 0-8191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29:55.795"/>
    </inkml:context>
    <inkml:brush xml:id="br0">
      <inkml:brushProperty name="width" value="0.035" units="cm"/>
      <inkml:brushProperty name="height" value="0.035" units="cm"/>
      <inkml:brushProperty name="color" value="#FFC114"/>
    </inkml:brush>
  </inkml:definitions>
  <inkml:trace contextRef="#ctx0" brushRef="#br0">0 54 24575,'149'2'0,"157"-5"0,-208-6 0,52-2 0,-83 10 0,62 2 0,-96 2 0,91 5 0,-34-14 0,-68 3 0,0 1 0,0 1 0,0 1 0,0 1 0,-1 1 0,36 7 0,-31-4 0,0-1 0,0-1 0,1-1 0,-1-1 0,33-4 0,10 1 0,-60 1 0,0 0 0,-1 0 0,1-1 0,0 0 0,-1 0 0,0-1 0,15-7 0,17-5 0,-26 11 0,1 0 0,0 1 0,0 1 0,0 0 0,0 1 0,0 1 0,0 0 0,0 1 0,0 1 0,0 0 0,0 1 0,22 7 0,87 31 0,-84-36-1365,-31-5-5461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13.143"/>
    </inkml:context>
    <inkml:brush xml:id="br0">
      <inkml:brushProperty name="width" value="0.035" units="cm"/>
      <inkml:brushProperty name="height" value="0.035" units="cm"/>
      <inkml:brushProperty name="color" value="#FFC114"/>
    </inkml:brush>
  </inkml:definitions>
  <inkml:trace contextRef="#ctx0" brushRef="#br0">0 0 24575,'7'1'0,"0"0"0,0 0 0,-1 1 0,1 0 0,0 0 0,9 5 0,-8-4 0,-1 0 0,1-1 0,0 1 0,12 1 0,-6-3 0,0 1 0,1 1 0,25 8 0,-26-8 0,1-1 0,-1 0 0,0-1 0,1 0 0,-1-1 0,19-3 0,14 1 0,-26 2 0,-6-1 0,0 1 0,0 0 0,-1 1 0,1 1 0,0 0 0,-1 1 0,1 1 0,21 8 0,15 3 0,-40-12 0,0-1 0,0 2 0,11 4 0,-11-5 0,-1 0 0,1-1 0,0 0 0,0-1 0,0 0 0,0-1 0,0 0 0,18-3 0,13 1 0,184-8 0,19 2 0,-182 5 0,58 4 0,30-2 0,-138-1 0,1-1 0,0 0 0,15-5 0,15-5 0,54 3 0,-87 9-1365,-1 0-5461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08.593"/>
    </inkml:context>
    <inkml:brush xml:id="br0">
      <inkml:brushProperty name="width" value="0.035" units="cm"/>
      <inkml:brushProperty name="height" value="0.035" units="cm"/>
      <inkml:brushProperty name="color" value="#FFC114"/>
    </inkml:brush>
  </inkml:definitions>
  <inkml:trace contextRef="#ctx0" brushRef="#br0">0 32 24575,'12'0'0,"-1"-2"0,1 1 0,19-6 0,-20 3 0,0 2 0,1 0 0,-1 0 0,13 1 0,161-9 0,-50 20 0,-120-9 0,-1 2 0,1-1 0,-1 1 0,0 1 0,18 8 0,-21-9 0,1-1 0,-1 0 0,1 0 0,0-1 0,12 0 0,30 2 0,-14 1 0,0-1 0,59-5 0,-20 0 0,65-9 0,-126 10 32,1-1-1,-1 0 1,27-9 0,-26 7-530,0 0 1,37-3 0,-47 7-6329</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44:36.394"/>
    </inkml:context>
    <inkml:brush xml:id="br0">
      <inkml:brushProperty name="width" value="0.035" units="cm"/>
      <inkml:brushProperty name="height" value="0.035" units="cm"/>
      <inkml:brushProperty name="color" value="#FFC114"/>
    </inkml:brush>
  </inkml:definitions>
  <inkml:trace contextRef="#ctx0" brushRef="#br0">880 0 24233,'-880'0'0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44:26.619"/>
    </inkml:context>
    <inkml:brush xml:id="br0">
      <inkml:brushProperty name="width" value="0.035" units="cm"/>
      <inkml:brushProperty name="height" value="0.035" units="cm"/>
      <inkml:brushProperty name="color" value="#FFC114"/>
    </inkml:brush>
  </inkml:definitions>
  <inkml:trace contextRef="#ctx0" brushRef="#br0">994 1 23892,'-993'32'0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55:10.607"/>
    </inkml:context>
    <inkml:brush xml:id="br0">
      <inkml:brushProperty name="width" value="0.035" units="cm"/>
      <inkml:brushProperty name="height" value="0.035" units="cm"/>
      <inkml:brushProperty name="color" value="#FFC114"/>
    </inkml:brush>
  </inkml:definitions>
  <inkml:trace contextRef="#ctx0" brushRef="#br0">0 17 22982,'2019'-16'0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55:04.547"/>
    </inkml:context>
    <inkml:brush xml:id="br0">
      <inkml:brushProperty name="width" value="0.035" units="cm"/>
      <inkml:brushProperty name="height" value="0.035" units="cm"/>
      <inkml:brushProperty name="color" value="#FFC114"/>
    </inkml:brush>
  </inkml:definitions>
  <inkml:trace contextRef="#ctx0" brushRef="#br0">0 33 23380,'2035'-33'0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7:54:55.633"/>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7.085"/>
    </inkml:context>
    <inkml:brush xml:id="br0">
      <inkml:brushProperty name="width" value="0.035" units="cm"/>
      <inkml:brushProperty name="height" value="0.035" units="cm"/>
      <inkml:brushProperty name="color" value="#004F8B"/>
    </inkml:brush>
  </inkml:definitions>
  <inkml:trace contextRef="#ctx0" brushRef="#br0">0 1 24418,'1518'903'0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2.554"/>
    </inkml:context>
    <inkml:brush xml:id="br0">
      <inkml:brushProperty name="width" value="0.035" units="cm"/>
      <inkml:brushProperty name="height" value="0.035" units="cm"/>
      <inkml:brushProperty name="color" value="#004F8B"/>
    </inkml:brush>
  </inkml:definitions>
  <inkml:trace contextRef="#ctx0" brushRef="#br0">1493 0 24350,'-1493'828'0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3.077"/>
    </inkml:context>
    <inkml:brush xml:id="br0">
      <inkml:brushProperty name="width" value="0.035" units="cm"/>
      <inkml:brushProperty name="height" value="0.035" units="cm"/>
      <inkml:brushProperty name="color" value="#004F8B"/>
    </inkml:brush>
  </inkml:definitions>
  <inkml:trace contextRef="#ctx0" brushRef="#br0">200 0 24575,'2'7'0,"0"-1"0,1 1 0,-1-1 0,1 0 0,1 0 0,-1 0 0,9 10 0,-8-10 0,1 2 0,-1 0 0,0 0 0,-1 1 0,0-1 0,3 12 0,-5-17 0,0 0 0,0 0 0,0 0 0,-1 1 0,0-1 0,1 0 0,-1 1 0,0-1 0,0 0 0,-1 0 0,1 1 0,-1-1 0,1 0 0,-1 0 0,0 0 0,0 0 0,-3 5 0,3-8 0,0 1 0,0-1 0,0 1 0,1-1 0,-1 1 0,0-1 0,0 0 0,0 1 0,-1-1 0,1 0 0,0 0 0,0 0 0,0 0 0,0 0 0,0 0 0,0 0 0,0 0 0,0 0 0,0 0 0,-2-1 0,-27-9 0,15 6 0,-14-2-278,-1 2 0,1 1 0,-54 2 0,77 1 25,-5 0-6574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8.145"/>
    </inkml:context>
    <inkml:brush xml:id="br0">
      <inkml:brushProperty name="width" value="0.035" units="cm"/>
      <inkml:brushProperty name="height" value="0.035" units="cm"/>
      <inkml:brushProperty name="color" value="#004F8B"/>
    </inkml:brush>
  </inkml:definitions>
  <inkml:trace contextRef="#ctx0" brushRef="#br0">1 1 24575,'-1'54'0,"2"61"0,-1-115 0,0 1 0,0-1 0,0 1 0,0-1 0,0 1 0,0-1 0,0 1 0,0-1 0,0 1 0,0 0 0,0-1 0,0 1 0,1-1 0,-1 1 0,0-1 0,0 0 0,0 1 0,1-1 0,-1 1 0,0-1 0,1 1 0,-1-1 0,0 0 0,1 1 0,-1-1 0,1 0 0,-1 1 0,0-1 0,1 0 0,0 1 0,13-8 0,5-2 0,73-9 342,-82 16-586,1 1 0,0 1 0,0 0 0,-1 1 1,1-1-1,17 5 0,-19-2-6583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1.394"/>
    </inkml:context>
    <inkml:brush xml:id="br0">
      <inkml:brushProperty name="width" value="0.035" units="cm"/>
      <inkml:brushProperty name="height" value="0.035" units="cm"/>
      <inkml:brushProperty name="color" value="#004F8B"/>
    </inkml:brush>
  </inkml:definitions>
  <inkml:trace contextRef="#ctx0" brushRef="#br0">17 93 24575,'-1'60'0,"2"65"0,-1-124 0,0 0 0,0-1 0,0 1 0,0 0 0,0-1 0,0 1 0,0 0 0,0 0 0,0-1 0,0 1 0,1 0 0,-1-1 0,0 1 0,0 0 0,1-1 0,-1 1 0,0 0 0,1-1 0,-1 1 0,1-1 0,-1 1 0,2 0 0,-2-2 0,0 0 0,0 0 0,0 0 0,0 0 0,0 0 0,0 0 0,0 0 0,0 0 0,0-1 0,0 1 0,-1 0 0,1 0 0,0 0 0,-1 0 0,1 0 0,-2-1 0,-2-12 0,0 0 0,1 0 0,0-1 0,1 1 0,-1-24 0,8-74 0,-5 110 0,0 0 0,0-1 0,1 1 0,-1 0 0,1 0 0,0 0 0,0-1 0,0 1 0,0 0 0,0 0 0,0 0 0,0 0 0,1 0 0,-1 1 0,1-1 0,-1 0 0,1 1 0,0-1 0,-1 1 0,1-1 0,0 1 0,0 0 0,0 0 0,0 0 0,0 0 0,0 0 0,1 0 0,-1 1 0,3-1 0,7-1 0,-1 1 0,1 0 0,-1 1 0,21 1 0,-4 1 0,-24-2 0,1 0 0,0 1 0,0-1 0,-1 1 0,1 0 0,0 0 0,-1 1 0,1-1 0,-1 1 0,0 0 0,0 0 0,5 4 0,-7-5 0,-1 0 0,0 0 0,0 1 0,1-1 0,-1 0 0,0 1 0,0-1 0,-1 1 0,1-1 0,0 1 0,0 0 0,-1-1 0,1 1 0,-1 0 0,1-1 0,-1 1 0,0 0 0,0-1 0,0 1 0,0 0 0,0 0 0,0-1 0,0 1 0,0 0 0,-1-1 0,1 1 0,-1 0 0,1-1 0,-1 1 0,0 0 0,1-1 0,-1 1 0,0-1 0,0 1 0,0-1 0,-2 2 0,2-1 0,-1 1 0,0-1 0,0 1 0,0-1 0,-1 0 0,1 0 0,0 0 0,-1 0 0,1 0 0,-1-1 0,0 1 0,1-1 0,-1 0 0,0 0 0,-6 2 0,0-1 0,1-1 0,-1-1 0,0 1 0,-10-2 0,11 1 0,-1 0 0,1 0 0,-1 1 0,-11 2 0,19-3 0,1 0 0,0 0 0,-1 0 0,1 0 0,0 0 0,0 0 0,-1 0 0,1 1 0,0-1 0,0 0 0,-1 0 0,1 0 0,0 0 0,0 0 0,-1 1 0,1-1 0,0 0 0,0 0 0,0 0 0,-1 0 0,1 1 0,0-1 0,0 0 0,0 0 0,0 1 0,0-1 0,0 0 0,-1 0 0,1 1 0,0-1 0,0 0 0,0 0 0,0 1 0,0-1 0,0 0 0,0 1 0,0-1 0,0 0 0,0 0 0,0 1 0,10 11 0,15 6 0,-10-8 0,-1 0 0,-1 1 0,0 0 0,0 1 0,14 17 0,-1-1 0,-19-23-1365,-1 0-5462</inkml:trace>
  <inkml:trace contextRef="#ctx0" brushRef="#br0" timeOffset="2273.06">407 42 24575,'1'0'0,"0"1"0,-1-1 0,1 1 0,0-1 0,-1 1 0,1-1 0,0 1 0,-1 0 0,1-1 0,-1 1 0,1 0 0,-1-1 0,1 1 0,-1 0 0,1 0 0,-1 0 0,0-1 0,1 1 0,-1 0 0,0 0 0,0 0 0,0 0 0,0-1 0,0 1 0,0 0 0,0 2 0,2 28 0,-2-27 0,0 26 103,0-10-396,1-1-1,0 1 0,1-1 1,8 32-1,-7-41-6533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50.898"/>
    </inkml:context>
    <inkml:brush xml:id="br0">
      <inkml:brushProperty name="width" value="0.035" units="cm"/>
      <inkml:brushProperty name="height" value="0.035" units="cm"/>
      <inkml:brushProperty name="color" value="#004F8B"/>
    </inkml:brush>
  </inkml:definitions>
  <inkml:trace contextRef="#ctx0" brushRef="#br0">26 8 24575,'27'-4'0,"-24"3"0,0 0 0,0 0 0,0 1 0,0 0 0,0-1 0,0 1 0,0 0 0,6 1 0,-8 0 0,0-1 0,0 1 0,0 0 0,0-1 0,0 1 0,0 0 0,0 0 0,0 0 0,0 0 0,0 0 0,-1 0 0,1 0 0,0 0 0,-1 0 0,1 0 0,0 0 0,-1 0 0,0 0 0,1 0 0,-1 1 0,0-1 0,1 0 0,-1 0 0,0 0 0,0 1 0,0-1 0,0 2 0,1 17 0,0-1 0,-4 37 0,2-50 0,0 1 0,0-1 0,-1 0 0,0 0 0,0 0 0,0 0 0,-1 0 0,0-1 0,0 1 0,0-1 0,-1 1 0,-7 7 0,-4 12 0,13-21 0,1-1 0,-1 0 0,1 0 0,-1 0 0,0 0 0,0 0 0,-5 4 0,3-3 0,0 0 0,0 0 0,1 1 0,-1-1 0,1 1 0,-5 9 0,8-14 0,0 0 0,1 1 0,-1-1 0,0 1 0,0-1 0,1 0 0,-1 1 0,0-1 0,1 0 0,-1 1 0,0-1 0,1 0 0,-1 1 0,0-1 0,1 0 0,-1 0 0,1 0 0,-1 1 0,0-1 0,1 0 0,-1 0 0,1 0 0,-1 0 0,1 0 0,-1 0 0,0 0 0,1 0 0,-1 0 0,1 0 0,-1 0 0,1 0 0,0 0 0,20 0 0,-19 0 0,99-1-1365,-89 1-5462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31.136"/>
    </inkml:context>
    <inkml:brush xml:id="br0">
      <inkml:brushProperty name="width" value="0.035" units="cm"/>
      <inkml:brushProperty name="height" value="0.035" units="cm"/>
      <inkml:brushProperty name="color" value="#004F8B"/>
    </inkml:brush>
  </inkml:definitions>
  <inkml:trace contextRef="#ctx0" brushRef="#br0">188 1 24575,'-13'0'0,"-50"3"0,57-2 0,1 1 0,0-1 0,0 1 0,0 0 0,0 0 0,0 0 0,1 1 0,-1 0 0,-8 6 0,8-3 0,0-1 0,0 1 0,0-1 0,1 1 0,0 1 0,0-1 0,1 1 0,0-1 0,0 1 0,0 0 0,1 0 0,0 0 0,0 0 0,1 1 0,0-1 0,0 0 0,0 1 0,1-1 0,1 1 0,-1-1 0,1 0 0,0 1 0,1-1 0,0 0 0,0 0 0,0 0 0,1 0 0,0 0 0,0-1 0,1 1 0,0-1 0,0 0 0,0 0 0,1 0 0,0 0 0,0-1 0,7 5 0,-8-7-39,-1-1 0,1 0 0,-1-1 0,1 1 0,0-1 0,0 0 0,0 0 0,0 0 0,0 0 0,0 0 0,0-1 0,0 0 0,0 0 0,0 0 0,0-1 0,0 1 0,0-1 0,0 0 0,0 0 0,0 0 0,0 0 0,0-1 0,0 0 0,-1 0 0,1 0 0,-1 0 0,1 0 0,-1-1 0,0 1 0,0-1 0,0 0 0,0 0 0,-1 0 0,5-7 0,-3 3-6788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24.336"/>
    </inkml:context>
    <inkml:brush xml:id="br0">
      <inkml:brushProperty name="width" value="0.035" units="cm"/>
      <inkml:brushProperty name="height" value="0.035" units="cm"/>
      <inkml:brushProperty name="color" value="#004F8B"/>
    </inkml:brush>
  </inkml:definitions>
  <inkml:trace contextRef="#ctx0" brushRef="#br0">216 13 24575,'-7'5'0,"0"-1"0,0 1 0,0-1 0,0 0 0,0-1 0,-1 0 0,0 0 0,0 0 0,0-1 0,0 0 0,-11 0 0,9 0 0,1 0 0,-1 0 0,1 1 0,-1 0 0,1 1 0,-11 5 0,17-7 0,0 0 0,1 1 0,-1-1 0,0 0 0,1 1 0,0 0 0,-1 0 0,1 0 0,0 0 0,1 0 0,-1 0 0,0 0 0,1 1 0,0-1 0,0 0 0,0 1 0,0-1 0,0 1 0,1-1 0,-1 1 0,1 5 0,0-6 0,0 0 0,0-1 0,0 1 0,0 0 0,0 0 0,1 0 0,-1-1 0,1 1 0,0 0 0,0-1 0,0 1 0,0-1 0,0 1 0,1-1 0,-1 1 0,1-1 0,-1 0 0,1 0 0,0 0 0,0 0 0,3 3 0,2-1 0,0 0 0,0 0 0,0-1 0,0 0 0,15 4 0,9 4 0,-21-7-151,0 0-1,0-1 0,0 0 0,0-1 1,1 0-1,-1-1 0,0 0 1,12-1-1,-11 0-6675</inkml:trace>
  <inkml:trace contextRef="#ctx0" brushRef="#br0" timeOffset="2196.39">392 0 24575,'-2'73'0,"4"80"0,8-112-1365,-9-32-5462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1.816"/>
    </inkml:context>
    <inkml:brush xml:id="br0">
      <inkml:brushProperty name="width" value="0.035" units="cm"/>
      <inkml:brushProperty name="height" value="0.035" units="cm"/>
      <inkml:brushProperty name="color" value="#004F8B"/>
    </inkml:brush>
  </inkml:definitions>
  <inkml:trace contextRef="#ctx0" brushRef="#br0">143 0 24575,'-2'2'0,"1"-1"0,0 0 0,0 0 0,0 1 0,0-1 0,0 1 0,0-1 0,0 1 0,0 0 0,0-1 0,1 1 0,-1 0 0,1-1 0,-1 1 0,1 0 0,0 0 0,-1 2 0,-2 9 0,0-7 0,0 1 0,0-1 0,-1 0 0,1 0 0,-1 0 0,-1-1 0,-5 6 0,7-8 0,0-1 0,0 0 0,0-1 0,0 1 0,0 0 0,-1-1 0,1 0 0,-1 0 0,1 0 0,-1 0 0,1 0 0,-1-1 0,0 0 0,1 0 0,-6 0 0,-14 4 0,22-4 0,1 0 0,-1 0 0,1 0 0,-1 0 0,1 1 0,0-1 0,-1 0 0,1 1 0,0-1 0,-1 0 0,1 1 0,0-1 0,-1 0 0,1 1 0,0-1 0,0 0 0,-1 1 0,1-1 0,0 1 0,0-1 0,0 1 0,0-1 0,-1 0 0,1 1 0,0 0 0,1 1 0,-1 0 0,1-1 0,0 1 0,0 0 0,0 0 0,0-1 0,0 1 0,0-1 0,0 1 0,0-1 0,0 1 0,1-1 0,-1 0 0,1 0 0,-1 1 0,1-1 0,2 1 0,4 3 23,1 3-221,1-1-1,0-1 1,1 0 0,0 0 0,-1-1-1,20 6 1,-21-9-6629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33.356"/>
    </inkml:context>
    <inkml:brush xml:id="br0">
      <inkml:brushProperty name="width" value="0.035" units="cm"/>
      <inkml:brushProperty name="height" value="0.035" units="cm"/>
      <inkml:brushProperty name="color" value="#004F8B"/>
    </inkml:brush>
  </inkml:definitions>
  <inkml:trace contextRef="#ctx0" brushRef="#br0">1995 0 24321,'-1995'76'0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3.991"/>
    </inkml:context>
    <inkml:brush xml:id="br0">
      <inkml:brushProperty name="width" value="0.035" units="cm"/>
      <inkml:brushProperty name="height" value="0.035" units="cm"/>
      <inkml:brushProperty name="color" value="#004F8B"/>
    </inkml:brush>
  </inkml:definitions>
  <inkml:trace contextRef="#ctx0" brushRef="#br0">1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5:09.834"/>
    </inkml:context>
    <inkml:brush xml:id="br0">
      <inkml:brushProperty name="width" value="0.035" units="cm"/>
      <inkml:brushProperty name="height" value="0.035" units="cm"/>
      <inkml:brushProperty name="color" value="#004F8B"/>
    </inkml:brush>
  </inkml:definitions>
  <inkml:trace contextRef="#ctx0" brushRef="#br0">476 0 24184,'-475'1111'0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43.584"/>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44.562"/>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5.830"/>
    </inkml:context>
    <inkml:brush xml:id="br0">
      <inkml:brushProperty name="width" value="0.035" units="cm"/>
      <inkml:brushProperty name="height" value="0.035" units="cm"/>
      <inkml:brushProperty name="color" value="#004F8B"/>
    </inkml:brush>
  </inkml:definitions>
  <inkml:trace contextRef="#ctx0" brushRef="#br0">1419 0 24396,'-1418'1331'0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7.518"/>
    </inkml:context>
    <inkml:brush xml:id="br0">
      <inkml:brushProperty name="width" value="0.035" units="cm"/>
      <inkml:brushProperty name="height" value="0.035" units="cm"/>
      <inkml:brushProperty name="color" value="#004F8B"/>
    </inkml:brush>
  </inkml:definitions>
  <inkml:trace contextRef="#ctx0" brushRef="#br0">126 0 24575,'0'252'-1365,"0"-241"-5462</inkml:trace>
  <inkml:trace contextRef="#ctx0" brushRef="#br0" timeOffset="2247.69">0 37 24575,'70'1'0,"74"-2"0,-133-1-1365,-3-1-5462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12.465"/>
    </inkml:context>
    <inkml:brush xml:id="br0">
      <inkml:brushProperty name="width" value="0.035" units="cm"/>
      <inkml:brushProperty name="height" value="0.035" units="cm"/>
      <inkml:brushProperty name="color" value="#004F8B"/>
    </inkml:brush>
  </inkml:definitions>
  <inkml:trace contextRef="#ctx0" brushRef="#br0">165 1 24575,'1'0'0,"1"0"0,-1 1 0,0-1 0,0 1 0,0-1 0,0 1 0,0-1 0,1 1 0,-1 0 0,0-1 0,0 1 0,-1 0 0,1 0 0,0 0 0,0-1 0,0 1 0,0 0 0,-1 0 0,1 0 0,-1 0 0,1 1 0,-1-1 0,1 0 0,-1 0 0,1 0 0,-1 0 0,0 1 0,0-1 0,1 0 0,-1 2 0,3 40 0,-3-40 0,5 31 0,-4-29 0,0 0 0,0 0 0,0 0 0,-1 1 0,1-1 0,-2 10 0,1-14 0,-1 0 0,1 1 0,-1-1 0,1 0 0,-1 0 0,1 1 0,-1-1 0,0 0 0,0 0 0,0 0 0,0 0 0,0 0 0,0 0 0,0 0 0,0 0 0,0-1 0,0 1 0,0 0 0,0-1 0,0 1 0,-1-1 0,1 1 0,0-1 0,-1 1 0,1-1 0,0 0 0,-1 0 0,1 0 0,0 1 0,-1-1 0,-1-1 0,-17 3 0,-1-1 0,0-2 0,1 0 0,-24-4 0,11-11-1365,26 12-5462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4.682"/>
    </inkml:context>
    <inkml:brush xml:id="br0">
      <inkml:brushProperty name="width" value="0.035" units="cm"/>
      <inkml:brushProperty name="height" value="0.035" units="cm"/>
      <inkml:brushProperty name="color" value="#004F8B"/>
    </inkml:brush>
  </inkml:definitions>
  <inkml:trace contextRef="#ctx0" brushRef="#br0">30 14 24575,'31'-6'0,"-23"4"0,-1 0 0,0 1 0,1 0 0,12 0 0,-19 1 0,0 0 0,1 0 0,-1 0 0,0 0 0,1 0 0,-1 1 0,0-1 0,0 1 0,1-1 0,-1 1 0,0-1 0,0 1 0,0 0 0,0-1 0,1 1 0,-1 0 0,0 0 0,0 0 0,-1 0 0,1 0 0,0 0 0,0 0 0,0 0 0,-1 0 0,1 1 0,0-1 0,-1 0 0,1 0 0,-1 0 0,1 3 0,-1-1 0,1-1 0,-1 1 0,0 0 0,0 0 0,0-1 0,-1 1 0,1 0 0,0-1 0,-1 1 0,0 0 0,0-1 0,0 1 0,0-1 0,0 1 0,-3 4 0,-29 35 0,6-9 0,22-26 0,-1 0 0,1-1 0,-1 1 0,-8 6 0,-21 25 0,35-38 0,0 1 0,0-1 0,0 1 0,0-1 0,0 1 0,0-1 0,0 1 0,0-1 0,0 1 0,0-1 0,0 1 0,0-1 0,0 0 0,1 1 0,-1-1 0,0 1 0,0-1 0,0 1 0,1-1 0,-1 1 0,0-1 0,1 0 0,-1 1 0,0-1 0,1 0 0,-1 1 0,0-1 0,1 0 0,-1 0 0,1 1 0,-1-1 0,1 0 0,-1 0 0,0 0 0,1 1 0,-1-1 0,1 0 0,-1 0 0,1 0 0,-1 0 0,1 0 0,0 0 0,30 8 0,-21-6 0,88 22-1365,-85-21-5462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0.740"/>
    </inkml:context>
    <inkml:brush xml:id="br0">
      <inkml:brushProperty name="width" value="0.035" units="cm"/>
      <inkml:brushProperty name="height" value="0.035" units="cm"/>
      <inkml:brushProperty name="color" value="#004F8B"/>
    </inkml:brush>
  </inkml:definitions>
  <inkml:trace contextRef="#ctx0" brushRef="#br0">1 29 24575,'0'-2'0,"1"1"0,-1 0 0,1 0 0,0 0 0,-1 0 0,1 0 0,0 0 0,0 0 0,-1 0 0,1 0 0,0 0 0,0 0 0,0 1 0,0-1 0,0 0 0,0 1 0,0-1 0,1 0 0,-1 1 0,0 0 0,0-1 0,0 1 0,0 0 0,1-1 0,1 1 0,33-6 0,-25 6 0,3-2 0,0 1 0,-1 1 0,1 0 0,0 1 0,18 4 0,-30-4 0,-1 0 0,1 1 0,-1-1 0,0 0 0,1 1 0,-1 0 0,0-1 0,0 1 0,0-1 0,0 1 0,0 0 0,0 0 0,-1 0 0,1 1 0,10 17 0,-5-14 0,1 1 0,-1 0 0,1 1 0,-1 0 0,8 13 0,-14-20 0,1 0 0,0 0 0,-1 0 0,1 0 0,-1 1 0,1-1 0,-1 0 0,0 0 0,0 0 0,1 1 0,-1-1 0,0 0 0,0 0 0,0 1 0,0-1 0,0 0 0,0 0 0,-1 0 0,1 1 0,0-1 0,0 0 0,-1 0 0,1 0 0,-1 1 0,1-1 0,-1 0 0,0 0 0,1 0 0,-1 0 0,0 0 0,0 0 0,0-1 0,0 1 0,0 0 0,0 0 0,0 0 0,0-1 0,0 1 0,0-1 0,0 1 0,0-1 0,0 1 0,0-1 0,-1 1 0,-1-1 0,-10 3 0,1-2 0,-1 1 0,0-1 0,1-1 0,-1-1 0,-14-1 0,-18-1 0,52 4 0,-1-1 0,1 1 0,0 0 0,-1 0 0,1 0 0,-1 1 0,0 0 0,1 1 0,-1-1 0,0 1 0,0 0 0,-1 1 0,1-1 0,-1 1 0,0 0 0,1 1 0,-2-1 0,1 1 0,-1 0 0,1 0 0,-1 0 0,-1 1 0,1 0 0,-1-1 0,5 13 0,6 25-1365,-13-34-5462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5.845"/>
    </inkml:context>
    <inkml:brush xml:id="br0">
      <inkml:brushProperty name="width" value="0.035" units="cm"/>
      <inkml:brushProperty name="height" value="0.035" units="cm"/>
      <inkml:brushProperty name="color" value="#004F8B"/>
    </inkml:brush>
  </inkml:definitions>
  <inkml:trace contextRef="#ctx0" brushRef="#br0">0 1 24575,'7'65'0,"-1"-24"0,6 44 335,1 15-2035,-12-90-5127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7.697"/>
    </inkml:context>
    <inkml:brush xml:id="br0">
      <inkml:brushProperty name="width" value="0.035" units="cm"/>
      <inkml:brushProperty name="height" value="0.035" units="cm"/>
      <inkml:brushProperty name="color" value="#004F8B"/>
    </inkml:brush>
  </inkml:definitions>
  <inkml:trace contextRef="#ctx0" brushRef="#br0">41 1 24575,'-1'10'0,"-1"0"0,1 0 0,-2 1 0,0-1 0,0-1 0,-5 12 0,5-15 0,0 1 0,0-1 0,1 1 0,0 0 0,0 0 0,0 0 0,1 0 0,0 0 0,1 1 0,-1-1 0,2 0 0,-1 0 0,1 1 0,2 10 0,-3-17 0,0-1 0,1 1 0,-1 0 0,0-1 0,1 1 0,-1 0 0,1-1 0,-1 1 0,1-1 0,-1 1 0,1-1 0,0 1 0,-1-1 0,1 1 0,-1-1 0,1 0 0,0 1 0,-1-1 0,1 0 0,0 0 0,0 1 0,-1-1 0,1 0 0,0 0 0,-1 0 0,1 0 0,0 0 0,0 0 0,-1 0 0,1 0 0,0 0 0,1 0 0,29-11 0,-10 4 0,-10 4 24,0-1 0,1 0 0,-2-1-1,1 0 1,0-1 0,17-12 0,12-7-1556,-33 22-5295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17.673"/>
    </inkml:context>
    <inkml:brush xml:id="br0">
      <inkml:brushProperty name="width" value="0.035" units="cm"/>
      <inkml:brushProperty name="height" value="0.035" units="cm"/>
      <inkml:brushProperty name="color" value="#004F8B"/>
    </inkml:brush>
  </inkml:definitions>
  <inkml:trace contextRef="#ctx0" brushRef="#br0">29 3 24575,'24'-1'0,"-16"0"0,0 1 0,1 0 0,-1 0 0,0 1 0,10 1 0,-16-1 0,-1-1 0,1 1 0,0-1 0,-1 1 0,1 0 0,-1-1 0,1 1 0,-1 0 0,1 0 0,-1 0 0,0 0 0,0 1 0,1-1 0,-1 0 0,0 0 0,0 1 0,0-1 0,0 1 0,0-1 0,-1 1 0,1-1 0,0 1 0,-1 0 0,1-1 0,-1 1 0,1 0 0,-1-1 0,0 1 0,0 3 0,1 4 0,0 0 0,-1 0 0,-1 0 0,0 0 0,-3 17 0,3-22 0,-1-1 0,1 1 0,-1-1 0,1 0 0,-1 1 0,0-1 0,0 0 0,-1 0 0,1-1 0,-1 1 0,1 0 0,-1-1 0,0 1 0,0-1 0,0 0 0,0 0 0,-4 2 0,-6 4 0,1 0 0,1 1 0,0 1 0,-17 17 0,12-11 0,16-16 0,0 0 0,0 0 0,0 0 0,0 0 0,-1 0 0,1 0 0,0 1 0,0-1 0,0 0 0,0 0 0,0 0 0,0 0 0,-1 0 0,1 1 0,0-1 0,0 0 0,0 0 0,0 0 0,0 0 0,0 1 0,0-1 0,0 0 0,0 0 0,0 0 0,0 0 0,0 1 0,0-1 0,0 0 0,0 0 0,0 0 0,0 1 0,0-1 0,0 0 0,0 0 0,0 0 0,0 0 0,0 1 0,0-1 0,0 0 0,1 0 0,-1 0 0,0 0 0,0 1 0,0-1 0,0 0 0,0 0 0,1 0 0,-1 0 0,13 4 0,22-4 0,-32 0 0,56-1-1365,-47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04.876"/>
    </inkml:context>
    <inkml:brush xml:id="br0">
      <inkml:brushProperty name="width" value="0.035" units="cm"/>
      <inkml:brushProperty name="height" value="0.035" units="cm"/>
      <inkml:brushProperty name="color" value="#004F8B"/>
    </inkml:brush>
  </inkml:definitions>
  <inkml:trace contextRef="#ctx0" brushRef="#br0">173 23 24575,'-3'0'0,"1"0"0,0-1 0,-1 1 0,1-1 0,-1 0 0,1 0 0,0 0 0,0 0 0,-1 0 0,1 0 0,-3-3 0,4 3 0,0 0 0,-1 0 0,1 0 0,0 0 0,-1 0 0,1 0 0,-1 1 0,0-1 0,1 0 0,-1 1 0,0-1 0,1 1 0,-1 0 0,0 0 0,1-1 0,-1 1 0,0 0 0,1 0 0,-1 0 0,0 1 0,0-1 0,1 0 0,-1 1 0,0-1 0,1 1 0,-1 0 0,-2 1 0,-2 2 0,1 0 0,1 1 0,-1-1 0,1 1 0,-1 0 0,1 1 0,1-1 0,-4 6 0,5-8 0,0 0 0,0 0 0,1 0 0,-1 0 0,1 0 0,0 1 0,0-1 0,0 0 0,0 1 0,0-1 0,1 0 0,-1 1 0,1-1 0,0 1 0,0-1 0,1 6 0,1-7 0,-1-1 0,0 1 0,0-1 0,1 1 0,-1-1 0,1 1 0,0-1 0,-1 1 0,1-1 0,0 0 0,0 0 0,0 0 0,-1 0 0,1-1 0,0 1 0,0 0 0,0-1 0,0 1 0,1-1 0,-1 0 0,2 1 0,-1-1 0,-1 0 0,1 0 0,-1 1 0,1-1 0,-1 1 0,1 0 0,-1 0 0,1 0 0,-1 0 0,0 0 0,0 1 0,1-1 0,-1 0 0,0 1 0,0 0 0,0 0 0,-1-1 0,1 1 0,2 4 0,1 4 0,-1 0 0,-1 0 0,0 1 0,3 18 0,-5-25 0,0 0 0,-1 1 0,1-1 0,-1 0 0,0 0 0,0 1 0,-1-1 0,1 0 0,-1 0 0,0 1 0,0-1 0,0 0 0,-1 0 0,-3 7 0,3-9 0,0-1 0,0 1 0,0 0 0,0-1 0,0 0 0,-1 1 0,1-1 0,0 0 0,-1 0 0,1-1 0,-1 1 0,1 0 0,-1-1 0,1 1 0,-1-1 0,1 0 0,-1 0 0,0 0 0,1 0 0,-1-1 0,1 1 0,-1-1 0,1 1 0,-1-1 0,1 0 0,-3-1 0,-3 0 0,2-1 0,-1 0 0,0 0 0,0-1 0,1 1 0,0-2 0,-12-8 0,18 13-50,0-1-1,-1 1 1,1 0-1,0-1 0,-1 1 1,1 0-1,0-1 1,-1 1-1,1-1 1,0 1-1,0 0 0,-1-1 1,1 1-1,0-1 1,0 1-1,0-1 1,0 1-1,0-1 0,0 1 1,0-1-1,0 1 1,0-1-1,0 1 1,0 0-1,0-1 1,0 0-1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43.665"/>
    </inkml:context>
    <inkml:brush xml:id="br0">
      <inkml:brushProperty name="width" value="0.035" units="cm"/>
      <inkml:brushProperty name="height" value="0.035" units="cm"/>
      <inkml:brushProperty name="color" value="#004F8B"/>
    </inkml:brush>
  </inkml:definitions>
  <inkml:trace contextRef="#ctx0" brushRef="#br0">99 100 24575,'0'-3'0,"0"0"0,0 1 0,0-1 0,-1 0 0,0 0 0,1 0 0,-1 0 0,0 1 0,0-1 0,0 1 0,-1-1 0,1 0 0,-1 1 0,1 0 0,-5-5 0,5 6 0,-1 0 0,1 0 0,-1 0 0,1 0 0,-1 0 0,1 0 0,-1 0 0,0 0 0,0 0 0,1 1 0,-1-1 0,0 1 0,0 0 0,0-1 0,0 1 0,0 0 0,1 0 0,-1 0 0,0 0 0,0 0 0,0 1 0,0-1 0,0 1 0,1-1 0,-4 2 0,3-1 0,0 1 0,0 0 0,0-1 0,0 1 0,0 0 0,1 0 0,-1 0 0,1 0 0,-1 0 0,1 1 0,0-1 0,-1 0 0,1 1 0,1-1 0,-1 0 0,0 1 0,0 0 0,0 2 0,0 4 0,-1 0 0,1-1 0,0 1 0,1 10 0,0-17 0,0 0 0,0-1 0,0 1 0,1 0 0,-1-1 0,1 1 0,-1-1 0,1 1 0,-1 0 0,1-1 0,0 0 0,0 1 0,0-1 0,0 1 0,0-1 0,0 0 0,0 0 0,0 1 0,0-1 0,1 0 0,-1 0 0,3 1 0,1 1 0,0-1 0,1-1 0,-1 1 0,0-1 0,10 1 0,25 8 0,-38-9 0,-1 0 0,1 0 0,0 0 0,-1 0 0,1 0 0,-1 0 0,0 0 0,1 1 0,-1-1 0,0 1 0,0-1 0,0 1 0,0-1 0,0 1 0,0-1 0,0 1 0,-1 0 0,1 0 0,-1-1 0,1 3 0,0 1 0,0 1 0,0-1 0,-1 0 0,1 0 0,-1 0 0,-1 0 0,1 1 0,-1-1 0,0 0 0,0 0 0,0 0 0,-4 8 0,4-12 0,1 1 0,-1-1 0,0 0 0,0 1 0,0-1 0,0 0 0,0 0 0,0 0 0,0 0 0,0 0 0,-1 0 0,1 0 0,0 0 0,-1-1 0,1 1 0,0 0 0,-1-1 0,-1 1 0,1-1 0,-1 1 0,1-1 0,-1 0 0,1 0 0,-1-1 0,1 1 0,-1 0 0,1-1 0,0 0 0,-1 1 0,1-1 0,0 0 0,-1 0 0,-3-3 0,2 2-195,0-1 0,-1 0 0,1 0 0,0-1 0,0 1 0,-3-5 0,2 1-6631</inkml:trace>
  <inkml:trace contextRef="#ctx0" brushRef="#br0" timeOffset="2925.81">253 1 24575,'-1'1'0,"0"-1"0,-1 1 0,1 0 0,0-1 0,0 1 0,0 0 0,0 0 0,0 0 0,0 0 0,0 0 0,1 0 0,-1 0 0,0 0 0,1 1 0,-1-1 0,0 0 0,1 0 0,0 1 0,-1-1 0,1 0 0,-1 2 0,-7 30 0,5 3 3,1 1 1,3 39-1,1-14-1378,-3-50-5451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27.810"/>
    </inkml:context>
    <inkml:brush xml:id="br0">
      <inkml:brushProperty name="width" value="0.035" units="cm"/>
      <inkml:brushProperty name="height" value="0.035" units="cm"/>
      <inkml:brushProperty name="color" value="#004F8B"/>
    </inkml:brush>
  </inkml:definitions>
  <inkml:trace contextRef="#ctx0" brushRef="#br0">14 0 22186,'-14'940'0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09.781"/>
    </inkml:context>
    <inkml:brush xml:id="br0">
      <inkml:brushProperty name="width" value="0.035" units="cm"/>
      <inkml:brushProperty name="height" value="0.035" units="cm"/>
      <inkml:brushProperty name="color" value="#004F8B"/>
    </inkml:brush>
  </inkml:definitions>
  <inkml:trace contextRef="#ctx0" brushRef="#br0">14 0 23892,'0'955'0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7:02.647"/>
    </inkml:context>
    <inkml:brush xml:id="br0">
      <inkml:brushProperty name="width" value="0.035" units="cm"/>
      <inkml:brushProperty name="height" value="0.035" units="cm"/>
      <inkml:brushProperty name="color" value="#004F8B"/>
    </inkml:brush>
  </inkml:definitions>
  <inkml:trace contextRef="#ctx0" brushRef="#br0">1 0 24400,'997'942'0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50.121"/>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08.358"/>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4.641"/>
    </inkml:context>
    <inkml:brush xml:id="br0">
      <inkml:brushProperty name="width" value="0.035" units="cm"/>
      <inkml:brushProperty name="height" value="0.035" units="cm"/>
      <inkml:brushProperty name="color" value="#004F8B"/>
    </inkml:brush>
  </inkml:definitions>
  <inkml:trace contextRef="#ctx0" brushRef="#br0">1 1 24575,'-1'63'0,"3"70"0,-2-131-28,0-1 1,0 0-1,0 0 0,1 1 0,-1-1 0,0 0 0,1 0 0,-1 0 0,1 0 1,-1 1-1,1-1 0,-1 0 0,1 0 0,0 0 0,0 0 0,-1 0 1,1-1-1,0 1 0,0 0 0,0 0 0,0 0 0,0-1 0,0 1 1,0 0-1,0-1 0,1 1 0,-1-1 0,0 0 0,0 1 0,0-1 1,1 0-1,-1 0 0,0 0 0,0 1 0,1-1 0,-1 0 0,0-1 0,0 1 1,0 0-1,1 0 0,-1 0 0,0-1 0,0 1 0,0-1 0,0 1 1,1-1-1,-1 1 0,1-2 0,5-5-6798</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1.318"/>
    </inkml:context>
    <inkml:brush xml:id="br0">
      <inkml:brushProperty name="width" value="0.035" units="cm"/>
      <inkml:brushProperty name="height" value="0.035" units="cm"/>
      <inkml:brushProperty name="color" value="#004F8B"/>
    </inkml:brush>
  </inkml:definitions>
  <inkml:trace contextRef="#ctx0" brushRef="#br0">19 0 24575,'-7'83'0,"-1"3"0,9 128 0,-3-254 0,0 29 0,2-1 0,-1 0 0,1 0 0,1 1 0,0-1 0,0 0 0,7-20 0,-8 31 0,1-1 0,0 1 0,0 0 0,0 0 0,0 0 0,0 0 0,0-1 0,0 1 0,0 1 0,0-1 0,0 0 0,1 0 0,-1 0 0,0 1 0,0-1 0,1 0 0,-1 1 0,1-1 0,1 1 0,32-4 0,-8 1 0,-26 3 0,0-1 0,1 1 0,-1 0 0,0 0 0,0 0 0,1 0 0,-1 0 0,0 0 0,0 0 0,1 0 0,-1 0 0,0 1 0,0-1 0,0 0 0,0 1 0,1-1 0,-1 1 0,0-1 0,0 1 0,0 0 0,0-1 0,0 1 0,0 0 0,0 0 0,0 0 0,-1 0 0,1 0 0,0 0 0,0 0 0,-1 0 0,1 0 0,-1 0 0,1 0 0,-1 0 0,1 0 0,-1 1 0,0-1 0,1 0 0,-1 0 0,0 1 0,0 1 0,1 8 0,0 1 0,-1-1 0,-2 22 0,0-12 0,2-14-119,0 28 372,0-33-347,0 0 1,0-1-1,0 1 0,1 0 0,-1 0 1,1-1-1,-1 1 0,1 0 1,-1-1-1,1 1 0,0 0 1,0-1-1,0 1 0,0-1 1,1 2-1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34.753"/>
    </inkml:context>
    <inkml:brush xml:id="br0">
      <inkml:brushProperty name="width" value="0.035" units="cm"/>
      <inkml:brushProperty name="height" value="0.035" units="cm"/>
      <inkml:brushProperty name="color" value="#004F8B"/>
    </inkml:brush>
  </inkml:definitions>
  <inkml:trace contextRef="#ctx0" brushRef="#br0">1 230 24575,'24'1'0,"-14"-1"0,-1 1 0,1-1 0,0-1 0,15-2 0,-23 2 0,0 1 0,0-1 0,0 1 0,0-1 0,0 0 0,0 0 0,0 0 0,0 0 0,0-1 0,0 1 0,-1 0 0,1-1 0,-1 1 0,1-1 0,-1 0 0,1 1 0,-1-1 0,0 0 0,0 0 0,0 0 0,0 0 0,0 0 0,0 0 0,0 0 0,0-3 0,3-11 0,-1-1 0,2-31 0,-5 42 0,0 0 0,0-1 0,-1 1 0,0 0 0,0 0 0,-1 0 0,1 0 0,-1 0 0,-1 0 0,1 0 0,-4-6 0,4 10 7,0 0 0,-1 0 0,1 0 0,0 0 0,-1 0 1,1 0-1,-1 0 0,0 1 0,1-1 0,-1 1 0,0 0 0,0 0 0,0 0 0,0 0 0,0 0 0,-4 0 0,3 1-121,0-1 0,0 1-1,0 0 1,0 0 0,1 0 0,-1 0-1,0 0 1,0 1 0,0 0 0,0 0-1,1 0 1,-7 3 0,1 2-6712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23.586"/>
    </inkml:context>
    <inkml:brush xml:id="br0">
      <inkml:brushProperty name="width" value="0.035" units="cm"/>
      <inkml:brushProperty name="height" value="0.035" units="cm"/>
      <inkml:brushProperty name="color" value="#004F8B"/>
    </inkml:brush>
  </inkml:definitions>
  <inkml:trace contextRef="#ctx0" brushRef="#br0">1 0 24575,'0'309'-1365,"0"-296"-5461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32.697"/>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7:07.90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29.481"/>
    </inkml:context>
    <inkml:brush xml:id="br0">
      <inkml:brushProperty name="width" value="0.035" units="cm"/>
      <inkml:brushProperty name="height" value="0.035" units="cm"/>
      <inkml:brushProperty name="color" value="#004F8B"/>
    </inkml:brush>
  </inkml:definitions>
  <inkml:trace contextRef="#ctx0" brushRef="#br0">28 1 24140,'-28'885'0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5.034"/>
    </inkml:context>
    <inkml:brush xml:id="br0">
      <inkml:brushProperty name="width" value="0.035" units="cm"/>
      <inkml:brushProperty name="height" value="0.035" units="cm"/>
      <inkml:brushProperty name="color" value="#004F8B"/>
    </inkml:brush>
  </inkml:definitions>
  <inkml:trace contextRef="#ctx0" brushRef="#br0">0 1 24575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44.541"/>
    </inkml:context>
    <inkml:brush xml:id="br0">
      <inkml:brushProperty name="width" value="0.035" units="cm"/>
      <inkml:brushProperty name="height" value="0.035" units="cm"/>
      <inkml:brushProperty name="color" value="#004F8B"/>
    </inkml:brush>
  </inkml:definitions>
  <inkml:trace contextRef="#ctx0" brushRef="#br0">9 0 23209,'0'758'0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3.975"/>
    </inkml:context>
    <inkml:brush xml:id="br0">
      <inkml:brushProperty name="width" value="0.035" units="cm"/>
      <inkml:brushProperty name="height" value="0.035" units="cm"/>
      <inkml:brushProperty name="color" value="#004F8B"/>
    </inkml:brush>
  </inkml:definitions>
  <inkml:trace contextRef="#ctx0" brushRef="#br0">1240 0 24357,'-1240'142'0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3:54.811"/>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4:37.5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6:29.78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1.042"/>
    </inkml:context>
    <inkml:brush xml:id="br0">
      <inkml:brushProperty name="width" value="0.035" units="cm"/>
      <inkml:brushProperty name="height" value="0.035" units="cm"/>
      <inkml:brushProperty name="color" value="#004F8B"/>
    </inkml:brush>
  </inkml:definitions>
  <inkml:trace contextRef="#ctx0" brushRef="#br0">1 1 24392,'2482'713'0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54.940"/>
    </inkml:context>
    <inkml:brush xml:id="br0">
      <inkml:brushProperty name="width" value="0.035" units="cm"/>
      <inkml:brushProperty name="height" value="0.035" units="cm"/>
      <inkml:brushProperty name="color" value="#004F8B"/>
    </inkml:brush>
  </inkml:definitions>
  <inkml:trace contextRef="#ctx0" brushRef="#br0">2 0 24423,'333'269'0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6.44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4.2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11.430"/>
    </inkml:context>
    <inkml:brush xml:id="br0">
      <inkml:brushProperty name="width" value="0.035" units="cm"/>
      <inkml:brushProperty name="height" value="0.035" units="cm"/>
      <inkml:brushProperty name="color" value="#004F8B"/>
    </inkml:brush>
  </inkml:definitions>
  <inkml:trace contextRef="#ctx0" brushRef="#br0">0 0 24427,'828'857'0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5.708"/>
    </inkml:context>
    <inkml:brush xml:id="br0">
      <inkml:brushProperty name="width" value="0.035" units="cm"/>
      <inkml:brushProperty name="height" value="0.035" units="cm"/>
      <inkml:brushProperty name="color" value="#004F8B"/>
    </inkml:brush>
  </inkml:definitions>
  <inkml:trace contextRef="#ctx0" brushRef="#br0">871 0 24442,'-870'871'0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30.762"/>
    </inkml:context>
    <inkml:brush xml:id="br0">
      <inkml:brushProperty name="width" value="0.035" units="cm"/>
      <inkml:brushProperty name="height" value="0.035" units="cm"/>
      <inkml:brushProperty name="color" value="#004F8B"/>
    </inkml:brush>
  </inkml:definitions>
  <inkml:trace contextRef="#ctx0" brushRef="#br0">12 43 24575,'0'-2'0,"1"0"0,0 1 0,-1-1 0,1 1 0,0-1 0,0 0 0,0 1 0,0 0 0,0-1 0,0 1 0,0-1 0,0 1 0,1 0 0,-1 0 0,0 0 0,1 0 0,-1 0 0,1 0 0,0 0 0,-1 0 0,1 1 0,1-2 0,39-10 0,-40 12 0,0-1 0,-1 1 0,1 0 0,0 0 0,-1 0 0,1 1 0,0-1 0,-1 0 0,1 1 0,-1-1 0,1 1 0,-1-1 0,1 1 0,-1 0 0,1-1 0,-1 1 0,1 0 0,-1 0 0,0 0 0,1 0 0,-1 1 0,0-1 0,0 0 0,0 0 0,0 1 0,0-1 0,0 0 0,-1 1 0,1-1 0,0 1 0,-1-1 0,1 1 0,-1 0 0,1-1 0,-1 1 0,0-1 0,1 3 0,0 8 0,0 1 0,-1 0 0,0-1 0,-3 15 0,1 1 0,2-23 0,-1-1 0,0 1 0,-1-1 0,1 1 0,-1-1 0,0 0 0,0 1 0,0-1 0,0 0 0,-1 0 0,0 0 0,0-1 0,-4 5 0,-3 2 0,0 1 0,-1-1 0,-12 8 0,19-15 0,-1 0 0,0 0 0,1 1 0,0-1 0,0 1 0,-6 7 0,10-11 0,0 1 0,-1-1 0,1 1 0,0-1 0,-1 1 0,1-1 0,0 1 0,0-1 0,0 1 0,0-1 0,0 1 0,-1-1 0,1 1 0,0-1 0,0 1 0,0-1 0,0 1 0,0-1 0,1 1 0,-1-1 0,0 1 0,0-1 0,0 1 0,0-1 0,0 1 0,1 0 0,0 0 0,0 0 0,0 0 0,0 0 0,1 0 0,-1-1 0,0 1 0,1 0 0,-1-1 0,0 1 0,1-1 0,-1 1 0,0-1 0,1 0 0,2 1 0,11 1-10,0-1 0,1 0 0,21-3 0,-7 1-1315,-17 1-5501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02.934"/>
    </inkml:context>
    <inkml:brush xml:id="br0">
      <inkml:brushProperty name="width" value="0.035" units="cm"/>
      <inkml:brushProperty name="height" value="0.035" units="cm"/>
      <inkml:brushProperty name="color" value="#004F8B"/>
    </inkml:brush>
  </inkml:definitions>
  <inkml:trace contextRef="#ctx0" brushRef="#br0">218 2 24575,'-56'-1'0,"-63"2"0,117-1 0,0 1 0,0 0 0,0-1 0,-1 1 0,1 0 0,0 0 0,0 0 0,0 0 0,1 0 0,-1 1 0,0-1 0,0 1 0,1-1 0,-1 1 0,1-1 0,-1 1 0,1 0 0,0 0 0,-1 0 0,1 0 0,0 0 0,0 0 0,1 0 0,-1 0 0,0 0 0,1 0 0,-1 1 0,1-1 0,0 0 0,-1 0 0,1 0 0,0 1 0,1-1 0,-1 4 0,0-3 0,0 0 0,1 0 0,-1 0 0,0 0 0,1 0 0,0-1 0,-1 1 0,1 0 0,0 0 0,1-1 0,-1 1 0,0-1 0,1 1 0,-1-1 0,1 1 0,0-1 0,0 0 0,0 0 0,0 0 0,0 0 0,0 0 0,1 0 0,-1-1 0,1 1 0,-1-1 0,1 0 0,3 2 0,3-2 0,0-1 0,-1 0 0,17-2 0,-20 1 0,0 0 0,0 1 0,0-1 0,0 1 0,0 0 0,0 0 0,0 1 0,0-1 0,0 1 0,0 0 0,0 1 0,0-1 0,0 1 0,8 4 0,-11-4 0,0 1 0,-1-1 0,1 1 0,-1-1 0,0 1 0,0 0 0,0-1 0,0 1 0,0 0 0,0 0 0,-1 0 0,1 0 0,-1 0 0,0-1 0,0 6 0,-4 44 0,4-52 0,0 2 0,0-1 0,0 1 0,-1-1 0,1 0 0,-1 1 0,1-1 0,-1 0 0,0 1 0,1-1 0,-1 0 0,0 0 0,0 1 0,0-1 0,0 0 0,0 0 0,0 0 0,0 0 0,0 0 0,0 0 0,-1-1 0,-1 2 0,-1 0 0,0-1 0,0 0 0,0 1 0,0-2 0,0 1 0,0 0 0,-8-1 0,-3 0 0,0-2 0,0 0 0,-20-5 0,21 4-1365,1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6:45.617"/>
    </inkml:context>
    <inkml:brush xml:id="br0">
      <inkml:brushProperty name="width" value="0.035" units="cm"/>
      <inkml:brushProperty name="height" value="0.035" units="cm"/>
      <inkml:brushProperty name="color" value="#004F8B"/>
    </inkml:brush>
  </inkml:definitions>
  <inkml:trace contextRef="#ctx0" brushRef="#br0">1477 382 24567,'0'15'0,"-2"0"0,-1 0 0,-1-1 0,-1 1 0,-1 0 0,-1-1 0,-2 1 0,0-1 0,-2 0 0,0-1 0,-2 1 0,-1-1 0,0 0 0,-2 0 0,-1-1 0,0 0 0,-1-1 0,-2 1 0,0-2 0,-1 1 0,0-1 0,-2-1 0,0 0 0,-1 0 0,0-1 0,-1 0 0,-1-1 0,0-1 0,0 0 0,-1 0 0,-1-1 0,0-1 0,0 0 0,0-1 0,-1 0 0,1-1 0,-1-1 0,0 0 0,0-1 0,0 0 0,0-1 0,0 0 0,0-1 0,1-1 0,0 0 0,0-1 0,0 0 0,0-1 0,1-1 0,1 0 0,0 0 0,0-1 0,1-1 0,1 0 0,0-1 0,1 0 0,0 0 0,2-1 0,0-1 0,1 1 0,0-2 0,2 1 0,1-1 0,0 0 0,1-1 0,2 0 0,0 0 0,1-1 0,2 1 0,0-1 0,2 0 0,0-1 0,2 1 0,1-1 0,1 0 0,1 1 0,1-1 0,1 0 0,1 0 0,2 0 0,1 0 0,1 0 0,1 0 0,1 0 0,1 1 0,1-1 0,2 1 0,0 0 0,2 0 0,0 0 0,2 0 0,1 1 0,0 0 0,2 1 0,1-1 0,0 1 0,1 1 0,2 0 0,0 0 0,1 1 0,0 0 0,2 0 0,0 1 0,1 0 0,0 1 0,1 1 0,1 0 0,0 0 0,0 1 0,1 1 0,1 0 0,0 0 0,0 2 0,0-1 0,0 2 0,1 0 0,0 0 0,0 1 0,0 1 0,0 0 0,0 1 0,0 1 0,-1 0 0,1 0 0,-1 2 0,0-1 0,0 2 0,0 0 0,-1 0 0,-1 1 0,0 1 0,0 0 0,-1 0 0,-1 1 0,0 1 0,-1 0 0,0 1 0,-2 0 0,0 0 0,-1 1 0,0 0 0,-2 0 0,-1 1 0,0 1 0,-1-1 0,-2 1 0,0 0 0,-1 1 0,-2 0 0,0 0 0,-2 0 0,0 0 0,-2 1 0,-1-1 0,-1 1 0,-1 0 0,-1 0 0,-1 0 0,-2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7.412"/>
    </inkml:context>
    <inkml:brush xml:id="br0">
      <inkml:brushProperty name="width" value="0.035" units="cm"/>
      <inkml:brushProperty name="height" value="0.035" units="cm"/>
      <inkml:brushProperty name="color" value="#004F8B"/>
    </inkml:brush>
  </inkml:definitions>
  <inkml:trace contextRef="#ctx0" brushRef="#br0">0 0 24575,'2'32'0,"11"60"0,-8-60 0,-1-1 0,1 36 0,-5-53-1365,-1-2-5461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3.849"/>
    </inkml:context>
    <inkml:brush xml:id="br0">
      <inkml:brushProperty name="width" value="0.035" units="cm"/>
      <inkml:brushProperty name="height" value="0.035" units="cm"/>
      <inkml:brushProperty name="color" value="#004F8B"/>
    </inkml:brush>
  </inkml:definitions>
  <inkml:trace contextRef="#ctx0" brushRef="#br0">159 18 24575,'-1'-1'0,"1"0"0,0 0 0,-1 1 0,1-1 0,-1 0 0,1 1 0,-1-1 0,1 0 0,-1 1 0,0-1 0,1 0 0,-1 1 0,0-1 0,1 1 0,-1 0 0,0-1 0,0 1 0,1-1 0,-1 1 0,0 0 0,0 0 0,0-1 0,1 1 0,-1 0 0,0 0 0,0 0 0,-1 0 0,-29-2 0,27 2 0,-13-1 0,10 0 0,-1 1 0,1 0 0,-1 0 0,1 0 0,-12 3 0,17-2 0,1-1 0,-1 1 0,0 0 0,1-1 0,-1 1 0,1 0 0,-1 0 0,1 0 0,0 0 0,-1 0 0,1 0 0,0 0 0,0 1 0,0-1 0,0 0 0,0 1 0,0-1 0,0 1 0,0-1 0,1 1 0,-1-1 0,0 1 0,1 0 0,-1-1 0,1 1 0,0 0 0,0-1 0,0 1 0,-1 2 0,1 2 0,-1 0 0,1 0 0,1 0 0,-1 0 0,1 0 0,0 0 0,0 0 0,3 8 0,-3-12 0,0 0 0,0 0 0,0-1 0,1 1 0,-1 0 0,0-1 0,1 1 0,-1-1 0,1 1 0,0-1 0,0 0 0,-1 1 0,1-1 0,0 0 0,0 0 0,0-1 0,0 1 0,0 0 0,0-1 0,0 1 0,1-1 0,-1 0 0,0 1 0,0-1 0,0 0 0,4-1 0,34-2 0,-31 2 0,-1 0 0,1 0 0,-1 1 0,1 0 0,0 0 0,-1 1 0,1 0 0,8 3 0,-16-3 0,1 0 0,-1 0 0,0 0 0,1 0 0,-1 0 0,0 0 0,0 1 0,0-1 0,0 1 0,0-1 0,0 1 0,0-1 0,0 1 0,0-1 0,-1 1 0,1 0 0,-1-1 0,1 1 0,-1 0 0,0 0 0,0-1 0,1 1 0,-2 2 0,0 50 0,-1-36 0,2-16 0,0 0 0,0 0 0,0-1 0,0 1 0,0 0 0,0-1 0,-1 1 0,1 0 0,-1-1 0,1 1 0,-1 0 0,0-1 0,0 1 0,1-1 0,-1 1 0,0-1 0,0 1 0,-1-1 0,1 0 0,0 0 0,0 1 0,-1-1 0,1 0 0,0 0 0,-1 0 0,1 0 0,-3 0 0,1 0 0,0 0 0,0-1 0,0 0 0,1 0 0,-1 0 0,0 0 0,0 0 0,0 0 0,0-1 0,0 0 0,0 1 0,1-1 0,-1 0 0,0 0 0,1-1 0,-4-1 0,-28-11 0,28 12 0,0 0 0,0-1 0,1 1 0,-1-1 0,1 0 0,0 0 0,-1-1 0,2 0 0,-1 0 0,-8-8 0,7 5-1365,0 1-5461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5.399"/>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6.079"/>
    </inkml:context>
    <inkml:brush xml:id="br0">
      <inkml:brushProperty name="width" value="0.035" units="cm"/>
      <inkml:brushProperty name="height" value="0.035" units="cm"/>
      <inkml:brushProperty name="color" value="#004F8B"/>
    </inkml:brush>
  </inkml:definitions>
  <inkml:trace contextRef="#ctx0" brushRef="#br0">46 5 24575,'38'-2'0,"-26"1"0,0 0 0,-1 1 0,1 0 0,-1 1 0,1 0 0,18 5 0,-28-6 0,-1 1 0,1 0 0,-1 0 0,1 0 0,-1 0 0,0 0 0,0 0 0,0 0 0,1 0 0,-1 0 0,0 0 0,0 1 0,0-1 0,-1 1 0,1-1 0,0 0 0,0 1 0,0 1 0,7 33 0,1 0 0,-6-30 0,0 0 0,-1 1 0,1-1 0,-1 1 0,-1 0 0,2 12 0,-2-18 0,-1 1 0,0-1 0,0 1 0,0 0 0,-1-1 0,1 1 0,0-1 0,0 1 0,-1-1 0,1 1 0,-1-1 0,0 1 0,1-1 0,-1 0 0,0 1 0,0-1 0,0 0 0,0 0 0,0 1 0,0-1 0,0 0 0,0 0 0,0 0 0,-1 0 0,1 0 0,0-1 0,-1 1 0,1 0 0,0-1 0,-1 1 0,1 0 0,-1-1 0,1 0 0,-1 1 0,-1-1 0,-53 5 0,47-6 0,1 1 0,-1 1 0,1 0 0,0 0 0,-1 0 0,1 1 0,0 0 0,0 1 0,0 0 0,0 0 0,-13 8 0,-4 2-1365,11-8-5461</inkml:trace>
  <inkml:trace contextRef="#ctx0" brushRef="#br0" timeOffset="1113.23">259 59 24575,'0'0'-8191</inkml:trace>
  <inkml:trace contextRef="#ctx0" brushRef="#br0" timeOffset="6447.35">259 59 24575,'1'26'0,"7"38"0,-4-37 0,1 36 0,-5 113 0,-2-214 0,1-39 0,1 72 0,1 0 0,-1-1 0,1 1 0,0-1 0,1 1 0,-1 0 0,1 0 0,0 0 0,1 0 0,4-8 0,-6 12 0,0 0 0,-1-1 0,1 1 0,0 0 0,0 0 0,0 0 0,0 0 0,1 0 0,-1 1 0,0-1 0,0 0 0,0 0 0,1 1 0,-1-1 0,0 1 0,1-1 0,-1 1 0,1-1 0,-1 1 0,0 0 0,1 0 0,-1 0 0,1 0 0,-1 0 0,1 0 0,-1 0 0,0 0 0,1 1 0,-1-1 0,1 0 0,-1 1 0,0-1 0,1 1 0,-1 0 0,0-1 0,0 1 0,1 0 0,-1 0 0,0 0 0,0 0 0,0 0 0,0 0 0,2 2 0,0 1 0,1 0 0,-1 0 0,0 1 0,0-1 0,0 1 0,0 0 0,-1 0 0,0 0 0,0 0 0,2 9 0,8 41 0,-11-52 0,0 0 0,0 1 0,1-1 0,-1 1 0,1-1 0,-1 0 0,1 0 0,0 0 0,0 0 0,1 0 0,-1-1 0,1 1 0,2 2 0,-5-5 0,1 0 0,-1 0 0,1 0 0,-1 0 0,0 0 0,1 0 0,-1 0 0,1 0 0,-1 0 0,0 0 0,1 0 0,-1 0 0,0 0 0,1-1 0,-1 1 0,1 0 0,-1 0 0,0 0 0,1-1 0,-1 1 0,0 0 0,0 0 0,1-1 0,-1 1 0,0 0 0,0-1 0,1 1 0,-1 0 0,0-1 0,0 1 0,0 0 0,0-1 0,1 1 0,-1 0 0,0-1 0,0 1 0,0-1 0,0 1 0,0-1 0,6-21 0,-4 16 0,11-29 0,-9 27 0,-1 0 0,0 0 0,0 0 0,-1 0 0,0-1 0,0-9 0,-1 14 0,0 0 0,-1 1 0,1-1 0,0 0 0,1 0 0,-1 1 0,1-1 0,3-5 0,-5 9 0,1-1 0,-1 0 0,0 1 0,1-1 0,-1 1 0,1-1 0,0 1 0,-1-1 0,1 1 0,-1-1 0,1 1 0,0-1 0,-1 1 0,1 0 0,0-1 0,-1 1 0,1 0 0,0 0 0,0 0 0,0-1 0,0 2 0,0-1 0,0 0 0,0 0 0,0 1 0,0-1 0,0 1 0,0-1 0,-1 1 0,1-1 0,0 1 0,0 0 0,-1-1 0,1 1 0,0 0 0,-1-1 0,1 1 0,0 0 0,-1 0 0,1 0 0,0 1 0,1 4 0,0 0 0,0 0 0,0 0 0,0 1 0,-1-1 0,0 0 0,-1 1 0,1-1 0,-1 0 0,0 1 0,-2 10 0,1-9 0,0 1 0,1 0 0,1-1 0,-1 1 0,3 12 0,-2-20-5,-1 1 0,0-1-1,1 0 1,-1 1-1,1-1 1,0 1 0,-1-1-1,1 0 1,0 0 0,0 1-1,0-1 1,0 0 0,0 0-1,1 2 1,-1-3 13,-1 0-1,1 0 1,-1 1 0,1-1-1,0 0 1,-1 0 0,1 0-1,-1 0 1,1 0 0,-1 0 0,1 0-1,-1 0 1,1 0 0,-1 0-1,1 0 1,0 0 0,-1 0-1,1-1 1,-1 1 0,1 0 0,-1 0-1,1-1 1,-1 1 0,1 0-1,0-1 1,2-2-194,0 0 1,0 0-1,-1 0 0,1-1 1,-1 1-1,1-1 1,2-6-1,2-3-6640</inkml:trace>
  <inkml:trace contextRef="#ctx0" brushRef="#br0" timeOffset="7876.04">474 59 24575,'0'0'-8191</inkml:trace>
  <inkml:trace contextRef="#ctx0" brushRef="#br0" timeOffset="8321.01">474 59 24575,'0'0'-8191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2.434"/>
    </inkml:context>
    <inkml:brush xml:id="br0">
      <inkml:brushProperty name="width" value="0.035" units="cm"/>
      <inkml:brushProperty name="height" value="0.035" units="cm"/>
      <inkml:brushProperty name="color" value="#004F8B"/>
    </inkml:brush>
  </inkml:definitions>
  <inkml:trace contextRef="#ctx0" brushRef="#br0">0 0 24575,'0'323'-1365,"0"-308"-5461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8.857"/>
    </inkml:context>
    <inkml:brush xml:id="br0">
      <inkml:brushProperty name="width" value="0.035" units="cm"/>
      <inkml:brushProperty name="height" value="0.035" units="cm"/>
      <inkml:brushProperty name="color" value="#004F8B"/>
    </inkml:brush>
  </inkml:definitions>
  <inkml:trace contextRef="#ctx0" brushRef="#br0">113 1 24233,'-112'1095'0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4.088"/>
    </inkml:context>
    <inkml:brush xml:id="br0">
      <inkml:brushProperty name="width" value="0.035" units="cm"/>
      <inkml:brushProperty name="height" value="0.035" units="cm"/>
      <inkml:brushProperty name="color" value="#004F8B"/>
    </inkml:brush>
  </inkml:definitions>
  <inkml:trace contextRef="#ctx0" brushRef="#br0">43 1 23706,'-43'983'0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29.668"/>
    </inkml:context>
    <inkml:brush xml:id="br0">
      <inkml:brushProperty name="width" value="0.035" units="cm"/>
      <inkml:brushProperty name="height" value="0.035" units="cm"/>
      <inkml:brushProperty name="color" value="#004F8B"/>
    </inkml:brush>
  </inkml:definitions>
  <inkml:trace contextRef="#ctx0" brushRef="#br0">1 0 24457,'1068'984'0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6.345"/>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2.458"/>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3:04.58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29.441"/>
    </inkml:context>
    <inkml:brush xml:id="br0">
      <inkml:brushProperty name="width" value="0.035" units="cm"/>
      <inkml:brushProperty name="height" value="0.035" units="cm"/>
      <inkml:brushProperty name="color" value="#004F8B"/>
    </inkml:brush>
  </inkml:definitions>
  <inkml:trace contextRef="#ctx0" brushRef="#br0">0 0 23884,'13'690'0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42.951"/>
    </inkml:context>
    <inkml:brush xml:id="br0">
      <inkml:brushProperty name="width" value="0.035" units="cm"/>
      <inkml:brushProperty name="height" value="0.035" units="cm"/>
      <inkml:brushProperty name="color" value="#004F8B"/>
    </inkml:brush>
  </inkml:definitions>
  <inkml:trace contextRef="#ctx0" brushRef="#br0">0 1 24271,'63'2773'0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6"/>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7"/>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19.777"/>
    </inkml:context>
    <inkml:brush xml:id="br0">
      <inkml:brushProperty name="width" value="0.035" units="cm"/>
      <inkml:brushProperty name="height" value="0.035" units="cm"/>
      <inkml:brushProperty name="color" value="#004F8B"/>
    </inkml:brush>
  </inkml:definitions>
  <inkml:trace contextRef="#ctx0" brushRef="#br0">0 0 24575,'492'0'-1365,"-478"0"-5462</inkml:trace>
  <inkml:trace contextRef="#ctx0" brushRef="#br0" timeOffset="2992.1">527 0 24575,'0'252'-1365,"0"-241"-5462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28.060"/>
    </inkml:context>
    <inkml:brush xml:id="br0">
      <inkml:brushProperty name="width" value="0.035" units="cm"/>
      <inkml:brushProperty name="height" value="0.035" units="cm"/>
      <inkml:brushProperty name="color" value="#004F8B"/>
    </inkml:brush>
  </inkml:definitions>
  <inkml:trace contextRef="#ctx0" brushRef="#br0">301 0 24391,'-301'427'0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48.466"/>
    </inkml:context>
    <inkml:brush xml:id="br0">
      <inkml:brushProperty name="width" value="0.035" units="cm"/>
      <inkml:brushProperty name="height" value="0.035" units="cm"/>
      <inkml:brushProperty name="color" value="#004F8B"/>
    </inkml:brush>
  </inkml:definitions>
  <inkml:trace contextRef="#ctx0" brushRef="#br0">0 33 24575,'1'0'0,"0"0"0,0 1 0,-1-1 0,1 0 0,-1 1 0,1-1 0,0 1 0,-1-1 0,1 1 0,-1-1 0,1 1 0,-1 0 0,1-1 0,-1 1 0,0 0 0,1-1 0,-1 1 0,0 0 0,1-1 0,-1 1 0,0 0 0,0 0 0,0-1 0,0 1 0,0 0 0,0 0 0,0 0 0,2 27 0,-2-25 0,0 168 0,0-367 0,0 196 0,0 0 0,0-1 0,-1 1 0,1 0 0,0 0 0,0-1 0,0 1 0,0 0 0,0-1 0,0 1 0,0 0 0,0 0 0,0-1 0,0 1 0,0 0 0,0-1 0,0 1 0,0 0 0,1 0 0,-1-1 0,0 1 0,0 0 0,0 0 0,0-1 0,0 1 0,1 0 0,-1 0 0,0 0 0,0-1 0,0 1 0,1 0 0,-1 0 0,0 0 0,0-1 0,1 1 0,-1 0 0,0 0 0,0 0 0,1 0 0,-1 0 0,0 0 0,0 0 0,1 0 0,0 0 0,12 10 0,14 27 0,-25-33 0,7 10 0,-1 2 0,10 26 0,10 17 0,-18-86 0,-7 6 0,-1 1 0,-2-1 0,-1-21 0,2-37 0,1 69-1365,0 2-5462</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30.372"/>
    </inkml:context>
    <inkml:brush xml:id="br0">
      <inkml:brushProperty name="width" value="0.035" units="cm"/>
      <inkml:brushProperty name="height" value="0.035" units="cm"/>
      <inkml:brushProperty name="color" value="#004F8B"/>
    </inkml:brush>
  </inkml:definitions>
  <inkml:trace contextRef="#ctx0" brushRef="#br0">167 40 24575,'0'-1'0,"-1"0"0,1 0 0,-1 0 0,0 0 0,1 0 0,-1 0 0,0 0 0,0 0 0,1 0 0,-1 0 0,0 1 0,0-1 0,0 0 0,0 1 0,0-1 0,0 1 0,0-1 0,0 1 0,0-1 0,-1 1 0,1 0 0,-1-1 0,-28-6 0,27 6 0,-7 0 0,-1 0 0,0 0 0,1 1 0,-1 0 0,0 1 0,-20 3 0,30-3 0,0-1 0,0 1 0,0-1 0,0 1 0,0 0 0,0-1 0,0 1 0,0 0 0,0 0 0,0 0 0,1 0 0,-1-1 0,0 1 0,1 0 0,-1 0 0,1 0 0,-1 0 0,1 1 0,-1-1 0,1 0 0,0 0 0,-1 0 0,1 0 0,0 0 0,0 0 0,0 1 0,0-1 0,0 0 0,0 0 0,0 0 0,0 0 0,0 0 0,1 1 0,-1-1 0,0 0 0,1 0 0,-1 0 0,2 1 0,1 7 0,2 0 0,-1-1 0,10 14 0,-7-12 0,10 25 0,5 8 0,-21-41 0,1 1 0,0 0 0,-1-1 0,1 1 0,0-1 0,1 0 0,-1 0 0,0 1 0,1-1 0,-1-1 0,1 1 0,-1 0 0,1-1 0,0 1 0,0-1 0,0 0 0,0 0 0,0 0 0,0 0 0,0-1 0,0 1 0,0-1 0,0 1 0,0-1 0,0 0 0,1-1 0,3 1 0,5-1-1365,-1 1-5462</inkml:trace>
  <inkml:trace contextRef="#ctx0" brushRef="#br0" timeOffset="2102.73">4 90 24575,'3'0'0,"2"0"0,2 0 0,3 0 0,2 0 0,0 0 0,1 0 0,2 0 0,1 0 0,0 0 0,-1 0 0,-1 0 0,-2 0-8191</inkml:trace>
  <inkml:trace contextRef="#ctx0" brushRef="#br0" timeOffset="9288.53">381 2 24575,'-25'-1'0,"15"1"0,1-1 0,-1 1 0,0 1 0,1 0 0,-19 4 0,25-4 0,1 0 0,0 0 0,0 0 0,0 0 0,0 0 0,0 0 0,0 1 0,0-1 0,0 1 0,0 0 0,1-1 0,-1 1 0,1 0 0,-1 0 0,1 0 0,0 0 0,0 0 0,0 0 0,0 0 0,0 1 0,0-1 0,0 0 0,1 1 0,-1-1 0,1 0 0,0 1 0,0-1 0,0 0 0,0 3 0,-1 21 0,0 1 0,1 1 0,4 31 0,-3-53 0,0 1 0,1 0 0,-1-1 0,1 1 0,0-1 0,1 0 0,0 0 0,0 0 0,0 0 0,0 0 0,1 0 0,0-1 0,0 0 0,7 6 0,-10-9 0,1-1 0,0 1 0,0-1 0,0 1 0,0-1 0,0 0 0,0 0 0,0 0 0,0 0 0,0 0 0,0 0 0,1-1 0,-1 1 0,0-1 0,1 1 0,-1-1 0,0 0 0,1 0 0,-1 0 0,0 0 0,1-1 0,-1 1 0,0-1 0,0 1 0,1-1 0,2-1 0,-2 0 0,-1 1 0,0-1 0,0 1 0,0-1 0,0 0 0,0 0 0,0 0 0,-1 0 0,1-1 0,-1 1 0,1 0 0,-1-1 0,0 1 0,0-1 0,0 1 0,0-1 0,0 0 0,-1 1 0,1-1 0,-1 0 0,1 1 0,-1-4 0,-1-14 0,0-1 0,-6-32 0,7 50 0,0 2 0,0 0 0,0 0 0,0 0 0,0 0 0,0 1 0,0-1 0,1 0 0,-1 0 0,0 0 0,1 0 0,-1 1 0,1-1 0,-1 0 0,0 0 0,1 1 0,0-1 0,-1 0 0,1 1 0,-1-1 0,1 0 0,0 1 0,0-1 0,-1 1 0,1-1 0,0 1 0,0 0 0,0-1 0,-1 1 0,1 0 0,0-1 0,0 1 0,0 0 0,0 0 0,0 0 0,-1 0 0,3 0 0,43-2 0,-30 2 0,-15 0 8,0 0 1,1 1-1,-1-1 0,0 0 0,0 0 0,0 0 0,0 1 0,0-1 0,0 0 0,0 1 1,0-1-1,0 1 0,0-1 0,0 1 0,0 0 0,0-1 0,0 1 0,0 0 1,0 0-1,-1 0 0,1 0 0,0 0 0,-1-1 0,1 1 0,0 0 0,-1 0 1,0 0-1,1 1 0,-1-1 0,1 0 0,-1 0 0,0 0 0,0 0 0,0 0 1,0 0-1,1 0 0,-2 2 0,2 8-138,-1-1 1,0 1-1,-2 13 0,0-3-1025,2-7-5672</inkml:trace>
  <inkml:trace contextRef="#ctx0" brushRef="#br0" timeOffset="12129.84">606 41 24575,'0'214'-1365,"0"-204"-5462</inkml:trace>
  <inkml:trace contextRef="#ctx0" brushRef="#br0" timeOffset="15021.28">819 53 24575,'0'0'0,"0"-1"0,0 1 0,-1-1 0,1 1 0,0-1 0,-1 1 0,1-1 0,-1 1 0,1-1 0,0 1 0,-1 0 0,1-1 0,-1 1 0,1 0 0,-1-1 0,1 1 0,-1 0 0,1-1 0,-1 1 0,1 0 0,-1 0 0,0 0 0,1 0 0,-1-1 0,1 1 0,-1 0 0,0 0 0,1 0 0,-1 0 0,1 0 0,-1 0 0,0 1 0,1-1 0,-1 0 0,1 0 0,-1 0 0,1 1 0,-1-1 0,0 1 0,-24 8 0,21-5 0,1 0 0,0 0 0,0 1 0,0-1 0,0 1 0,1 0 0,0 0 0,0 0 0,0 0 0,0 0 0,1 0 0,0 0 0,0 0 0,1 1 0,-1 4 0,0 1 0,1 0 0,0 0 0,1 0 0,0 0 0,0 0 0,5 14 0,-6-24 0,0 1 0,1-1 0,-1 0 0,0 0 0,0 0 0,1 1 0,-1-1 0,1 0 0,-1 0 0,1 0 0,0 0 0,-1 0 0,1 0 0,0 0 0,0 0 0,0 0 0,0 0 0,0-1 0,-1 1 0,1 0 0,1 0 0,-1-1 0,0 1 0,0-1 0,0 1 0,0-1 0,0 1 0,0-1 0,1 0 0,-1 0 0,0 0 0,0 1 0,1-1 0,-1 0 0,0 0 0,0 0 0,0-1 0,1 1 0,-1 0 0,0 0 0,0-1 0,0 1 0,1-1 0,-1 1 0,0-1 0,0 1 0,0-1 0,0 0 0,0 0 0,0 1 0,1-2 0,4-3 0,0-1 0,0 1 0,0-1 0,-1 0 0,0 0 0,6-11 0,-8 11 0,0-1 0,0 0 0,-1 0 0,0-1 0,0 1 0,-1 0 0,0-1 0,0 1 0,0-11 0,-6-67 0,5 83 0,-8-15 342,8 17-375,-1-1 0,1 1 0,0 0 0,0 0 0,-1 0 1,1-1-1,0 1 0,-1 0 0,1 0 0,0 0 1,-1 0-1,1 0 0,0 0 0,-1 0 0,1 0 0,0 0 1,-1 0-1,1 0 0,0 0 0,-1 0 0,1 0 1,0 0-1,-1 0 0,1 0 0,0 0 0,-1 0 0,1 1 1,0-1-1,-1 0 0,1 0 0,0 0 0,0 1 1,-1-1-1,1 0 0,0 0 0,0 0 0,-1 1 0,1-1 1,0 0-1,0 1 0,0-1 0,0 0 0,-1 1 1,1-1-1,0 0 0,0 0 0,0 1 0,0-1 0,0 1 1,0-1-1,0 1 0,-3 6-6794</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25.819"/>
    </inkml:context>
    <inkml:brush xml:id="br0">
      <inkml:brushProperty name="width" value="0.035" units="cm"/>
      <inkml:brushProperty name="height" value="0.035" units="cm"/>
      <inkml:brushProperty name="color" value="#004F8B"/>
    </inkml:brush>
  </inkml:definitions>
  <inkml:trace contextRef="#ctx0" brushRef="#br0">8 2 24575,'22'-1'0,"-13"1"0,0-1 0,1 2 0,-1-1 0,0 1 0,0 1 0,11 2 0,-17-3 0,-1 0 0,1 0 0,-1 1 0,0-1 0,1 1 0,-1-1 0,0 1 0,0 0 0,0 0 0,0 0 0,0 0 0,0 0 0,-1 0 0,1 0 0,-1 1 0,0-1 0,1 1 0,-1-1 0,0 1 0,0-1 0,-1 1 0,1 0 0,0-1 0,-1 1 0,1 4 0,-1-2 0,1-1 0,-1 0 0,0 1 0,0-1 0,0 0 0,0 1 0,-1-1 0,1 1 0,-1-1 0,0 0 0,-1 0 0,-1 5 0,1-7 0,1 1 0,-1-1 0,0-1 0,0 1 0,0 0 0,0 0 0,0-1 0,0 1 0,0-1 0,-1 0 0,1 0 0,0 1 0,-1-2 0,1 1 0,-1 0 0,1 0 0,-1-1 0,1 1 0,-1-1 0,1 0 0,-5 0 0,-80-1 0,98 2 14,4-1 51,0 0 0,1 1-1,-1 1 1,26 7 0,-38-8-124,0 0 0,0 0 1,0 0-1,1 1 0,-1-1 0,0 1 1,-1 0-1,1 0 0,0 0 1,0 0-1,-1 0 0,1 1 0,-1-1 1,0 1-1,0-1 0,0 1 1,0 0-1,0 0 0,-1 0 0,1 0 1,-1 0-1,0 0 0,0 1 1,0-1-1,0 0 0,0 0 0,-1 1 1,1 4-1,-1 2-6768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19.537"/>
    </inkml:context>
    <inkml:brush xml:id="br0">
      <inkml:brushProperty name="width" value="0.035" units="cm"/>
      <inkml:brushProperty name="height" value="0.035" units="cm"/>
      <inkml:brushProperty name="color" value="#004F8B"/>
    </inkml:brush>
  </inkml:definitions>
  <inkml:trace contextRef="#ctx0" brushRef="#br0">0 0 24575,'0'239'-1365,"0"-229"-5462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9.672"/>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7.637"/>
    </inkml:context>
    <inkml:brush xml:id="br0">
      <inkml:brushProperty name="width" value="0.035" units="cm"/>
      <inkml:brushProperty name="height" value="0.035" units="cm"/>
      <inkml:brushProperty name="color" value="#004F8B"/>
    </inkml:brush>
  </inkml:definitions>
  <inkml:trace contextRef="#ctx0" brushRef="#br0">1 64 24575,'9'-27'0,"-9"25"0,0 1 0,1-1 0,-1 1 0,0-1 0,1 0 0,-1 1 0,1-1 0,-1 1 0,1-1 0,0 1 0,-1 0 0,1-1 0,0 1 0,0 0 0,0-1 0,0 1 0,0 0 0,0 0 0,1 0 0,-1 0 0,0 0 0,1 0 0,-1 0 0,0 0 0,1 1 0,-1-1 0,1 0 0,-1 1 0,1 0 0,-1-1 0,1 1 0,0 0 0,-1-1 0,1 1 0,-1 0 0,1 0 0,0 1 0,-1-1 0,1 0 0,-1 0 0,1 1 0,0-1 0,-1 1 0,1-1 0,-1 1 0,0 0 0,3 1 0,2 1 0,-1-1 0,0 1 0,-1 1 0,1-1 0,0 1 0,-1-1 0,0 1 0,0 1 0,0-1 0,0 0 0,-1 1 0,5 9 0,-5-7 0,-1 0 0,-1 0 0,1 0 0,-1 1 0,-1-1 0,1 0 0,-1 1 0,-1-1 0,1 0 0,-4 15 0,2-11 0,-1 0 0,0 0 0,-1 0 0,0-1 0,0 1 0,-9 13 0,11-22 0,0 1 0,0-1 0,0 0 0,0 0 0,-1 0 0,1-1 0,0 1 0,-1-1 0,0 1 0,1-1 0,-1 0 0,0 0 0,1 0 0,-1 0 0,-5 1 0,5-2 0,1 1 0,-1 0 0,1-1 0,-1 1 0,0 0 0,1 0 0,0 1 0,-1-1 0,1 0 0,0 1 0,0-1 0,0 1 0,0 0 0,-4 3 0,6-4 0,-1-1 0,1 1 0,0 0 0,-1-1 0,1 1 0,0-1 0,-1 1 0,1-1 0,0 1 0,0 0 0,-1-1 0,1 1 0,0 0 0,0-1 0,0 1 0,0 0 0,0-1 0,0 1 0,0 0 0,0-1 0,0 1 0,0-1 0,0 1 0,1 0 0,-1-1 0,0 1 0,0 0 0,1-1 0,-1 1 0,1 0 0,0 0 0,0 0 0,1 0 0,-1 0 0,0 0 0,1 0 0,-1 0 0,1-1 0,-1 1 0,1-1 0,0 1 0,3 0 0,48 3 0,-51-4 0,8 0-170,0 0-1,-1 1 0,1 1 1,-1 0-1,0 0 0,1 1 1,10 5-1,-10-5-6656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2.551"/>
    </inkml:context>
    <inkml:brush xml:id="br0">
      <inkml:brushProperty name="width" value="0.035" units="cm"/>
      <inkml:brushProperty name="height" value="0.035" units="cm"/>
      <inkml:brushProperty name="color" value="#004F8B"/>
    </inkml:brush>
  </inkml:definitions>
  <inkml:trace contextRef="#ctx0" brushRef="#br0">144 14 24575,'-87'-13'0,"84"12"0,0 1 0,1 0 0,-1 0 0,1 0 0,-1 1 0,1-1 0,-1 1 0,1-1 0,-1 1 0,1 0 0,-1 0 0,1 0 0,0 0 0,-5 3 0,6-2 0,-1-1 0,1 1 0,0 0 0,0 1 0,0-1 0,0 0 0,0 0 0,0 0 0,1 0 0,-1 1 0,1-1 0,0 0 0,-1 1 0,1-1 0,0 0 0,1 5 0,-1 6 0,0 0 0,1 0 0,1 0 0,0 0 0,5 19 0,-6-30 0,0 1 0,0-1 0,-1 0 0,1 1 0,1-1 0,-1 0 0,0 0 0,1 0 0,-1 0 0,1 0 0,-1 0 0,1 0 0,0-1 0,0 1 0,0-1 0,0 1 0,0-1 0,0 0 0,0 1 0,0-1 0,0 0 0,1 0 0,-1-1 0,0 1 0,1 0 0,-1-1 0,1 0 0,-1 1 0,1-1 0,-1 0 0,1 0 0,-1 0 0,0-1 0,1 1 0,-1-1 0,5-1 0,-5 2 0,-1 0 0,1-1 0,0 1 0,0 0 0,-1 0 0,1 0 0,0 0 0,-1 0 0,1 1 0,0-1 0,-1 0 0,1 1 0,0-1 0,-1 1 0,1 0 0,-1-1 0,1 1 0,-1 0 0,1 0 0,-1 0 0,1 0 0,-1 0 0,0 1 0,0-1 0,0 0 0,1 0 0,-1 1 0,0-1 0,-1 1 0,1-1 0,0 1 0,0-1 0,-1 1 0,1 0 0,-1-1 0,1 1 0,-1 0 0,0-1 0,1 1 0,-1 2 0,0 0 0,1-1 0,-1 1 0,0 0 0,0 0 0,0-1 0,0 1 0,0 0 0,-1-1 0,0 1 0,0 0 0,0-1 0,0 1 0,0-1 0,-1 1 0,0-1 0,0 0 0,1 0 0,-6 6 0,3-6-65,0 1 0,-1-1 0,1-1 0,-1 1 0,1-1 0,-1 1 0,0-1 0,0-1 0,0 1 0,0-1 0,0 0 0,-1 0 0,1 0 0,0-1 0,0 1 0,-1-1 0,1-1 0,0 1 0,0-1 0,-10-2 0,6 0-6762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43.991"/>
    </inkml:context>
    <inkml:brush xml:id="br0">
      <inkml:brushProperty name="width" value="0.035" units="cm"/>
      <inkml:brushProperty name="height" value="0.035" units="cm"/>
      <inkml:brushProperty name="color" value="#004F8B"/>
    </inkml:brush>
  </inkml:definitions>
  <inkml:trace contextRef="#ctx0" brushRef="#br0">122 25 24575,'-3'-2'0,"0"0"0,-1 1 0,1 0 0,0-1 0,0 1 0,-1 1 0,1-1 0,0 0 0,-1 1 0,-3-1 0,5 1 0,0 0 0,0 0 0,-1 0 0,1 0 0,0 0 0,0 0 0,0 0 0,0 1 0,0-1 0,0 1 0,-1 0 0,1-1 0,0 1 0,1 0 0,-1 0 0,0 0 0,0 1 0,0-1 0,1 0 0,-1 1 0,0-1 0,1 1 0,-1-1 0,1 1 0,0 0 0,0 0 0,-1-1 0,1 1 0,0 0 0,1 0 0,-2 4 0,0 2 0,0-1 0,1 1 0,0 0 0,0-1 0,1 1 0,0 0 0,2 14 0,-2-21 0,0 1 0,1-1 0,-1 1 0,0-1 0,1 1 0,-1-1 0,1 1 0,0-1 0,-1 1 0,1-1 0,0 0 0,0 1 0,0-1 0,0 0 0,0 0 0,0 0 0,0 0 0,0 0 0,1 0 0,-1 0 0,0 0 0,1 0 0,-1 0 0,3 0 0,3 1 0,0 0 0,-1-1 0,1 1 0,12-1 0,21 5 0,-38-6 0,-1 1 0,1-1 0,0 1 0,-1-1 0,1 1 0,-1 0 0,1 0 0,-1 0 0,1 0 0,-1 0 0,1 0 0,-1 0 0,0 1 0,0-1 0,0 0 0,0 1 0,2 2 0,0 4 0,0 0 0,0 0 0,-1 1 0,0 0 0,0-1 0,-1 1 0,0 0 0,0 0 0,-1-1 0,-1 1 0,1 0 0,-1 0 0,-3 11 0,3-19 0,1 1 0,-1-1 0,1 0 0,0 0 0,-1 0 0,0 0 0,1-1 0,-1 1 0,1 0 0,-1 0 0,0 0 0,0 0 0,0-1 0,1 1 0,-1 0 0,0-1 0,0 1 0,0 0 0,0-1 0,0 0 0,0 1 0,0-1 0,0 1 0,0-1 0,-2 0 0,0 0 0,1 0 0,-1 0 0,1 0 0,-1-1 0,0 1 0,1-1 0,-1 0 0,1 1 0,-1-1 0,-2-2 0,-6-3 0,1 0 0,0-1 0,-13-12 0,14 11 64,-40-40-1493,44 42-5398</inkml:trace>
  <inkml:trace contextRef="#ctx0" brushRef="#br0" timeOffset="1005.45">298 26 24575,'0'-2'0</inkml:trace>
  <inkml:trace contextRef="#ctx0" brushRef="#br0" timeOffset="3433.02">247 0 24575,'1'4'0,"-1"0"0,1 0 0,0 0 0,0 0 0,0-1 0,0 1 0,1 0 0,-1-1 0,1 1 0,0-1 0,4 6 0,-3-5 0,-1 0 0,0-1 0,0 1 0,0 0 0,0 0 0,0 1 0,-1-1 0,0 0 0,0 0 0,1 7 0,-2 124 247,-1-59-1859,1-64-5215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03.199"/>
    </inkml:context>
    <inkml:brush xml:id="br0">
      <inkml:brushProperty name="width" value="0.035" units="cm"/>
      <inkml:brushProperty name="height" value="0.035" units="cm"/>
      <inkml:brushProperty name="color" value="#004F8B"/>
    </inkml:brush>
  </inkml:definitions>
  <inkml:trace contextRef="#ctx0" brushRef="#br0">14 1 24044,'-13'1807'0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45.192"/>
    </inkml:context>
    <inkml:brush xml:id="br0">
      <inkml:brushProperty name="width" value="0.035" units="cm"/>
      <inkml:brushProperty name="height" value="0.035" units="cm"/>
      <inkml:brushProperty name="color" value="#004F8B"/>
    </inkml:brush>
  </inkml:definitions>
  <inkml:trace contextRef="#ctx0" brushRef="#br0">25 1 24012,'-24'1961'0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05.418"/>
    </inkml:context>
    <inkml:brush xml:id="br0">
      <inkml:brushProperty name="width" value="0.035" units="cm"/>
      <inkml:brushProperty name="height" value="0.035" units="cm"/>
      <inkml:brushProperty name="color" value="#004F8B"/>
    </inkml:brush>
  </inkml:definitions>
  <inkml:trace contextRef="#ctx0" brushRef="#br0">0 1 24575,'17'1'0,"0"1"0,0 0 0,0 1 0,21 8 0,-22-6 0,1-1 0,-1 0 0,1-1 0,24 0 0,-36-2-85,1-1 0,0 0-1,-1 0 1,1-1 0,-1 0-1,1 0 1,-1 0 0,1-1-1,-1 1 1,0-1 0,0 0-1,1-1 1,-2 1 0,1-1-1,5-4 1,-4 2-6742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8.384"/>
    </inkml:context>
    <inkml:brush xml:id="br0">
      <inkml:brushProperty name="width" value="0.035" units="cm"/>
      <inkml:brushProperty name="height" value="0.035" units="cm"/>
      <inkml:brushProperty name="color" value="#004F8B"/>
    </inkml:brush>
  </inkml:definitions>
  <inkml:trace contextRef="#ctx0" brushRef="#br0">117 26 24575,'-7'0'0,"1"0"0,0 1 0,0-1 0,0 2 0,-1-1 0,1 1 0,0-1 0,1 2 0,-1-1 0,-11 7 0,14-7 0,1 0 0,-1 0 0,0 0 0,1 0 0,-1 1 0,1-1 0,0 1 0,0 0 0,0 0 0,0 0 0,0 0 0,1 0 0,-1 0 0,1 0 0,0 0 0,0 1 0,0-1 0,0 0 0,0 1 0,1-1 0,0 5 0,-1 9 0,0-5 0,1 0 0,1 0 0,1 13 0,-1-22 0,-1 1 0,1-1 0,0 0 0,0 0 0,0 0 0,1 0 0,-1-1 0,0 1 0,1 0 0,0 0 0,0-1 0,0 1 0,0-1 0,0 0 0,0 0 0,5 3 0,-2 0-72,1-1 1,0 0-1,1 0 0,-1-1 0,1 1 0,0-2 0,-1 1 0,1-1 1,0 0-1,1 0 0,-1-1 0,0 0 0,0 0 0,1-1 0,-1 0 1,0 0-1,1 0 0,13-4 0,-13 1-6755</inkml:trace>
  <inkml:trace contextRef="#ctx0" brushRef="#br0" timeOffset="2218.05">380 1 24575,'0'9'0,"0"1"0,1-1 0,0 1 0,0-1 0,1 1 0,0-1 0,6 15 0,-4-9 2,0-1 0,-2 1 0,0 0 0,0 0 0,-2 0 0,0 0 0,-2 20 0,0 12-1383,2-36-5446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3.697"/>
    </inkml:context>
    <inkml:brush xml:id="br0">
      <inkml:brushProperty name="width" value="0.035" units="cm"/>
      <inkml:brushProperty name="height" value="0.035" units="cm"/>
      <inkml:brushProperty name="color" value="#004F8B"/>
    </inkml:brush>
  </inkml:definitions>
  <inkml:trace contextRef="#ctx0" brushRef="#br0">2 12 24575,'-1'84'0,"2"89"0,-1-170 0,0 0 0,1-1 0,-1 1 0,1 0 0,-1-1 0,1 1 0,0-1 0,0 1 0,0-1 0,0 1 0,0-1 0,0 0 0,1 1 0,-1-1 0,1 0 0,0 0 0,-1 0 0,1 0 0,0 0 0,2 1 0,2 0 0,0 0 0,0 0 0,1-1 0,-1 0 0,1 0 0,8 1 0,6 2 0,-10-2 0,0 0 0,0-1 0,0-1 0,22 1 0,-31-2 0,0 0 0,0 0 0,0 0 0,0 0 0,0-1 0,0 1 0,0-1 0,0 1 0,0-1 0,0 1 0,0-1 0,0 0 0,0 0 0,-1 0 0,1 0 0,0 0 0,-1-1 0,1 1 0,-1 0 0,1-1 0,-1 1 0,0-1 0,1 1 0,-1-1 0,0 0 0,0 0 0,0 1 0,0-1 0,-1 0 0,1 0 0,0 0 0,-1 0 0,0 0 0,1-2 0,10-284 0,-11 275-1365,0 3-5462</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46.158"/>
    </inkml:context>
    <inkml:brush xml:id="br0">
      <inkml:brushProperty name="width" value="0.035" units="cm"/>
      <inkml:brushProperty name="height" value="0.035" units="cm"/>
      <inkml:brushProperty name="color" value="#004F8B"/>
    </inkml:brush>
  </inkml:definitions>
  <inkml:trace contextRef="#ctx0" brushRef="#br0">1 1 24515,'0'511'0,"1600"-511"0,-1600-511 0,-1600 511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28.260"/>
    </inkml:context>
    <inkml:brush xml:id="br0">
      <inkml:brushProperty name="width" value="0.035" units="cm"/>
      <inkml:brushProperty name="height" value="0.035" units="cm"/>
      <inkml:brushProperty name="color" value="#004F8B"/>
    </inkml:brush>
  </inkml:definitions>
  <inkml:trace contextRef="#ctx0" brushRef="#br0">1 1 24470,'0'543'0,"1730"-543"0,-1730-543 0,-1730 543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2.30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26.903"/>
    </inkml:context>
    <inkml:brush xml:id="br0">
      <inkml:brushProperty name="width" value="0.035" units="cm"/>
      <inkml:brushProperty name="height" value="0.035" units="cm"/>
      <inkml:brushProperty name="color" value="#004F8B"/>
    </inkml:brush>
  </inkml:definitions>
  <inkml:trace contextRef="#ctx0" brushRef="#br0">0 0 24338,'816'941'0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31.406"/>
    </inkml:context>
    <inkml:brush xml:id="br0">
      <inkml:brushProperty name="width" value="0.035" units="cm"/>
      <inkml:brushProperty name="height" value="0.035" units="cm"/>
      <inkml:brushProperty name="color" value="#004F8B"/>
    </inkml:brush>
  </inkml:definitions>
  <inkml:trace contextRef="#ctx0" brushRef="#br0">1 1 24012,'0'915'0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27.455"/>
    </inkml:context>
    <inkml:brush xml:id="br0">
      <inkml:brushProperty name="width" value="0.035" units="cm"/>
      <inkml:brushProperty name="height" value="0.035" units="cm"/>
      <inkml:brushProperty name="color" value="#004F8B"/>
    </inkml:brush>
  </inkml:definitions>
  <inkml:trace contextRef="#ctx0" brushRef="#br0">0 1 23706,'0'966'0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4:20.071"/>
    </inkml:context>
    <inkml:brush xml:id="br0">
      <inkml:brushProperty name="width" value="0.035" units="cm"/>
      <inkml:brushProperty name="height" value="0.035" units="cm"/>
      <inkml:brushProperty name="color" value="#004F8B"/>
    </inkml:brush>
  </inkml:definitions>
  <inkml:trace contextRef="#ctx0" brushRef="#br0">0 1 24349,'3564'12'0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5.650"/>
    </inkml:context>
    <inkml:brush xml:id="br0">
      <inkml:brushProperty name="width" value="0.035" units="cm"/>
      <inkml:brushProperty name="height" value="0.035" units="cm"/>
      <inkml:brushProperty name="color" value="#004F8B"/>
    </inkml:brush>
  </inkml:definitions>
  <inkml:trace contextRef="#ctx0" brushRef="#br0">1 1 24575,'0'274'-1365,"0"-266"-5462</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0.894"/>
    </inkml:context>
    <inkml:brush xml:id="br0">
      <inkml:brushProperty name="width" value="0.035" units="cm"/>
      <inkml:brushProperty name="height" value="0.035" units="cm"/>
      <inkml:brushProperty name="color" value="#004F8B"/>
    </inkml:brush>
  </inkml:definitions>
  <inkml:trace contextRef="#ctx0" brushRef="#br0">156 1 24575,'-3'0'0,"-2"0"0,-2 0 0,-3 0 0,-2 0 0,-2 0 0,0 2 0,1 0 0,1 1 0,1 1 0,2 1 0,-1-2 0,0 0 0,-3-1 0,1-1-8191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40.263"/>
    </inkml:context>
    <inkml:brush xml:id="br0">
      <inkml:brushProperty name="width" value="0.035" units="cm"/>
      <inkml:brushProperty name="height" value="0.035" units="cm"/>
      <inkml:brushProperty name="color" value="#004F8B"/>
    </inkml:brush>
  </inkml:definitions>
  <inkml:trace contextRef="#ctx0" brushRef="#br0">1 0 24575,'0'3'0,"0"2"0,0 2 0,0 5 0,0 3 0,0 0 0,0 0 0,2-1 0,0 0 0,1 2 0,-1 0 0,0 0 0,-1-2 0,-1 0 0,1 0 0,-1-1 0,-1 1 0,1 0-8191</inkml:trace>
  <inkml:trace contextRef="#ctx0" brushRef="#br0" timeOffset="2211.98">152 0 24575,'0'3'0,"4"-1"0,2 6 0,1 2 0,1 6 0,-3 3 0,-1-1 0,-1 0 0,-2-1 0,0-2 0,-1 1 0,0 0 0,-1-1 0,1 0 0,0-1 0,0-3-8191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6.831"/>
    </inkml:context>
    <inkml:brush xml:id="br0">
      <inkml:brushProperty name="width" value="0.035" units="cm"/>
      <inkml:brushProperty name="height" value="0.035" units="cm"/>
      <inkml:brushProperty name="color" value="#004F8B"/>
    </inkml:brush>
  </inkml:definitions>
  <inkml:trace contextRef="#ctx0" brushRef="#br0">1 1 24575,'123'0'0,"-122"0"0,0 0 0,0 0 0,0 1 0,1-1 0,-1 0 0,0 1 0,0-1 0,0 1 0,0-1 0,0 1 0,1 0 0,-1-1 0,0 1 0,-1 0 0,1 0 0,0 0 0,0-1 0,0 1 0,0 0 0,-1 0 0,2 2 0,-1 0 0,1 0 0,-1 0 0,0 0 0,0 1 0,0-1 0,0 0 0,0 7 0,-1 5 0,0 0 0,-4 26 0,3-34 0,1-4 13,0-1 0,-1 0-1,1 0 1,-1 0-1,1 0 1,-1 0 0,0 0-1,0 0 1,0 0 0,0 0-1,0 0 1,0 0 0,0 0-1,-1-1 1,1 1 0,-1 0-1,1-1 1,-1 0-1,0 1 1,1-1 0,-1 0-1,0 0 1,0 0 0,0 0-1,0 0 1,-4 1 0,-2 0-297,0-1 0,-1 1 0,1-2 0,-1 1 1,-11-2-1,20 1 280,-12 0-6823</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3.278"/>
    </inkml:context>
    <inkml:brush xml:id="br0">
      <inkml:brushProperty name="width" value="0.035" units="cm"/>
      <inkml:brushProperty name="height" value="0.035" units="cm"/>
      <inkml:brushProperty name="color" value="#004F8B"/>
    </inkml:brush>
  </inkml:definitions>
  <inkml:trace contextRef="#ctx0" brushRef="#br0">1 1 24575,'0'2'0,"0"3"0,0 2 0,0 3 0,0 2 0,0 2 0,0 2 0,0 0 0,0-1 0,0 0 0,0-2 0,0 1 0,0 1 0,0 0 0,0 0 0,0 0 0,0-3-8191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09.019"/>
    </inkml:context>
    <inkml:brush xml:id="br0">
      <inkml:brushProperty name="width" value="0.035" units="cm"/>
      <inkml:brushProperty name="height" value="0.035" units="cm"/>
      <inkml:brushProperty name="color" value="#004F8B"/>
    </inkml:brush>
  </inkml:definitions>
  <inkml:trace contextRef="#ctx0" brushRef="#br0">28 1 24575,'-1'0'0,"-1"1"0,1-1 0,0 1 0,0-1 0,0 1 0,0 0 0,0-1 0,0 1 0,0 0 0,0 0 0,0 0 0,1 0 0,-1 0 0,0 0 0,0 0 0,1 0 0,-1 0 0,1 0 0,-1 0 0,1 0 0,-1 1 0,1-1 0,0 0 0,-1 0 0,1 3 0,-5 31 0,3 241 0,4-137 0,-2 113-1365,0-241-5462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00F83-46C5-4D63-87C5-68042171D0BA}">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492</TotalTime>
  <Pages>73</Pages>
  <Words>12912</Words>
  <Characters>84448</Characters>
  <Application>Microsoft Office Word</Application>
  <DocSecurity>0</DocSecurity>
  <Lines>3377</Lines>
  <Paragraphs>2071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21</cp:revision>
  <dcterms:created xsi:type="dcterms:W3CDTF">2025-06-18T07:12:00Z</dcterms:created>
  <dcterms:modified xsi:type="dcterms:W3CDTF">2025-09-08T12:17:00Z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9f5171e7-c160-41a6-af75-689b45e6b5df</vt:lpwstr>
  </property>
</Properties>
</file>